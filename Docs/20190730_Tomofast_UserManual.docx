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B44D87B" w14:textId="02CFC8F4" w:rsidR="009E7A66" w:rsidRPr="009E7A66" w:rsidRDefault="009E7A66" w:rsidP="009E7A66">
      <w:pPr>
        <w:pStyle w:val="NoSpacing"/>
        <w:jc w:val="center"/>
        <w:rPr>
          <w:ins w:id="0" w:author="Jeremie Giraud" w:date="2019-07-29T20:56:00Z"/>
          <w:sz w:val="44"/>
          <w:szCs w:val="28"/>
          <w:rPrChange w:id="1" w:author="Jeremie Giraud" w:date="2019-07-29T20:56:00Z">
            <w:rPr>
              <w:ins w:id="2" w:author="Jeremie Giraud" w:date="2019-07-29T20:56:00Z"/>
              <w:sz w:val="28"/>
              <w:szCs w:val="28"/>
            </w:rPr>
          </w:rPrChange>
        </w:rPr>
      </w:pPr>
      <w:ins w:id="3" w:author="Jeremie Giraud" w:date="2019-07-29T20:55:00Z">
        <w:r w:rsidRPr="009E7A66">
          <w:rPr>
            <w:sz w:val="44"/>
            <w:szCs w:val="28"/>
            <w:rPrChange w:id="4" w:author="Jeremie Giraud" w:date="2019-07-29T20:56:00Z">
              <w:rPr>
                <w:sz w:val="28"/>
                <w:szCs w:val="28"/>
              </w:rPr>
            </w:rPrChange>
          </w:rPr>
          <w:t>T</w:t>
        </w:r>
      </w:ins>
      <w:ins w:id="5" w:author="Ashwani Prabhakar" w:date="2019-07-29T21:26:00Z">
        <w:r w:rsidR="0042759E">
          <w:rPr>
            <w:sz w:val="44"/>
            <w:szCs w:val="28"/>
          </w:rPr>
          <w:t>OMOFAS</w:t>
        </w:r>
        <w:r w:rsidR="0042759E" w:rsidRPr="00CF47CE">
          <w:rPr>
            <w:sz w:val="44"/>
            <w:szCs w:val="28"/>
          </w:rPr>
          <w:t>T</w:t>
        </w:r>
      </w:ins>
      <w:ins w:id="6" w:author="Jeremie Giraud" w:date="2019-07-29T20:55:00Z">
        <w:del w:id="7" w:author="Ashwani Prabhakar" w:date="2019-07-29T21:26:00Z">
          <w:r w:rsidRPr="009E7A66" w:rsidDel="0042759E">
            <w:rPr>
              <w:sz w:val="44"/>
              <w:szCs w:val="28"/>
              <w:rPrChange w:id="8" w:author="Jeremie Giraud" w:date="2019-07-29T20:56:00Z">
                <w:rPr>
                  <w:sz w:val="28"/>
                  <w:szCs w:val="28"/>
                </w:rPr>
              </w:rPrChange>
            </w:rPr>
            <w:delText>omofast</w:delText>
          </w:r>
        </w:del>
        <w:r w:rsidRPr="009E7A66">
          <w:rPr>
            <w:sz w:val="44"/>
            <w:szCs w:val="28"/>
            <w:rPrChange w:id="9" w:author="Jeremie Giraud" w:date="2019-07-29T20:56:00Z">
              <w:rPr>
                <w:sz w:val="28"/>
                <w:szCs w:val="28"/>
              </w:rPr>
            </w:rPrChange>
          </w:rPr>
          <w:t xml:space="preserve">-x </w:t>
        </w:r>
      </w:ins>
    </w:p>
    <w:p w14:paraId="6749EE1C" w14:textId="2D705B3D" w:rsidR="009E7A66" w:rsidRPr="009E7A66" w:rsidRDefault="009E7A66" w:rsidP="009E7A66">
      <w:pPr>
        <w:pStyle w:val="NoSpacing"/>
        <w:jc w:val="center"/>
        <w:rPr>
          <w:ins w:id="10" w:author="Jeremie Giraud" w:date="2019-07-29T20:56:00Z"/>
          <w:sz w:val="44"/>
          <w:szCs w:val="28"/>
          <w:rPrChange w:id="11" w:author="Jeremie Giraud" w:date="2019-07-29T20:56:00Z">
            <w:rPr>
              <w:ins w:id="12" w:author="Jeremie Giraud" w:date="2019-07-29T20:56:00Z"/>
              <w:sz w:val="28"/>
              <w:szCs w:val="28"/>
            </w:rPr>
          </w:rPrChange>
        </w:rPr>
      </w:pPr>
      <w:ins w:id="13" w:author="Jeremie Giraud" w:date="2019-07-29T20:56:00Z">
        <w:r w:rsidRPr="009E7A66">
          <w:rPr>
            <w:sz w:val="44"/>
            <w:szCs w:val="28"/>
            <w:rPrChange w:id="14" w:author="Jeremie Giraud" w:date="2019-07-29T20:56:00Z">
              <w:rPr>
                <w:sz w:val="28"/>
                <w:szCs w:val="28"/>
              </w:rPr>
            </w:rPrChange>
          </w:rPr>
          <w:t xml:space="preserve">Integrated inversion platform </w:t>
        </w:r>
      </w:ins>
    </w:p>
    <w:p w14:paraId="4A68F463" w14:textId="637444E2" w:rsidR="009E7A66" w:rsidRPr="009E7A66" w:rsidRDefault="009E7A66" w:rsidP="009E7A66">
      <w:pPr>
        <w:pStyle w:val="NoSpacing"/>
        <w:jc w:val="center"/>
        <w:rPr>
          <w:ins w:id="15" w:author="Jeremie Giraud" w:date="2019-07-29T20:56:00Z"/>
          <w:sz w:val="44"/>
          <w:szCs w:val="28"/>
          <w:rPrChange w:id="16" w:author="Jeremie Giraud" w:date="2019-07-29T20:56:00Z">
            <w:rPr>
              <w:ins w:id="17" w:author="Jeremie Giraud" w:date="2019-07-29T20:56:00Z"/>
              <w:sz w:val="28"/>
              <w:szCs w:val="28"/>
            </w:rPr>
          </w:rPrChange>
        </w:rPr>
      </w:pPr>
    </w:p>
    <w:p w14:paraId="7E83735B" w14:textId="4E592917" w:rsidR="009E7A66" w:rsidRPr="009E7A66" w:rsidRDefault="009A5B53" w:rsidP="009E7A66">
      <w:pPr>
        <w:pStyle w:val="NoSpacing"/>
        <w:jc w:val="center"/>
        <w:rPr>
          <w:ins w:id="18" w:author="Jeremie Giraud" w:date="2019-07-29T20:55:00Z"/>
          <w:sz w:val="44"/>
          <w:szCs w:val="28"/>
          <w:rPrChange w:id="19" w:author="Jeremie Giraud" w:date="2019-07-29T20:56:00Z">
            <w:rPr>
              <w:ins w:id="20" w:author="Jeremie Giraud" w:date="2019-07-29T20:55:00Z"/>
              <w:sz w:val="28"/>
              <w:szCs w:val="28"/>
            </w:rPr>
          </w:rPrChange>
        </w:rPr>
      </w:pPr>
      <w:ins w:id="21" w:author="Jeremie Giraud" w:date="2019-08-08T12:25:00Z">
        <w:r>
          <w:rPr>
            <w:sz w:val="44"/>
            <w:szCs w:val="28"/>
          </w:rPr>
          <w:t xml:space="preserve">User </w:t>
        </w:r>
      </w:ins>
      <w:ins w:id="22" w:author="Jeremie Giraud" w:date="2019-07-29T20:56:00Z">
        <w:r w:rsidR="009E7A66" w:rsidRPr="009E7A66">
          <w:rPr>
            <w:sz w:val="44"/>
            <w:szCs w:val="28"/>
            <w:rPrChange w:id="23" w:author="Jeremie Giraud" w:date="2019-07-29T20:56:00Z">
              <w:rPr>
                <w:sz w:val="28"/>
                <w:szCs w:val="28"/>
              </w:rPr>
            </w:rPrChange>
          </w:rPr>
          <w:t xml:space="preserve">manual </w:t>
        </w:r>
      </w:ins>
    </w:p>
    <w:p w14:paraId="6B710B8E" w14:textId="77777777" w:rsidR="009E7A66" w:rsidRDefault="009E7A66" w:rsidP="009E7A66">
      <w:pPr>
        <w:pStyle w:val="NoSpacing"/>
        <w:jc w:val="center"/>
        <w:rPr>
          <w:ins w:id="24" w:author="Jeremie Giraud" w:date="2019-07-29T20:55:00Z"/>
          <w:sz w:val="28"/>
          <w:szCs w:val="28"/>
        </w:rPr>
      </w:pPr>
    </w:p>
    <w:p w14:paraId="63BA27D8" w14:textId="03324AFF" w:rsidR="009E7A66" w:rsidRDefault="009E7A66" w:rsidP="009E7A66">
      <w:pPr>
        <w:pStyle w:val="NoSpacing"/>
        <w:jc w:val="center"/>
        <w:rPr>
          <w:ins w:id="25" w:author="Jeremie Giraud" w:date="2019-07-29T20:56:00Z"/>
          <w:sz w:val="28"/>
          <w:szCs w:val="28"/>
        </w:rPr>
      </w:pPr>
    </w:p>
    <w:p w14:paraId="3B73D195" w14:textId="3B2C8CEE" w:rsidR="009E7A66" w:rsidRDefault="009E7A66" w:rsidP="009E7A66">
      <w:pPr>
        <w:pStyle w:val="NoSpacing"/>
        <w:jc w:val="center"/>
        <w:rPr>
          <w:ins w:id="26" w:author="Jeremie Giraud" w:date="2019-07-29T20:56:00Z"/>
          <w:sz w:val="28"/>
          <w:szCs w:val="28"/>
        </w:rPr>
      </w:pPr>
    </w:p>
    <w:p w14:paraId="37276D30" w14:textId="77777777" w:rsidR="009E7A66" w:rsidRDefault="009E7A66" w:rsidP="009E7A66">
      <w:pPr>
        <w:pStyle w:val="NoSpacing"/>
        <w:jc w:val="center"/>
        <w:rPr>
          <w:ins w:id="27" w:author="Jeremie Giraud" w:date="2019-07-29T20:55:00Z"/>
          <w:sz w:val="28"/>
          <w:szCs w:val="28"/>
        </w:rPr>
      </w:pPr>
    </w:p>
    <w:p w14:paraId="3EBCCBB5" w14:textId="53CC2630" w:rsidR="009E7A66" w:rsidRPr="0084342E" w:rsidRDefault="009E7A66" w:rsidP="009E7A66">
      <w:pPr>
        <w:pStyle w:val="NoSpacing"/>
        <w:jc w:val="center"/>
        <w:rPr>
          <w:ins w:id="28" w:author="Jeremie Giraud" w:date="2019-07-29T20:55:00Z"/>
          <w:b/>
          <w:i/>
        </w:rPr>
      </w:pPr>
      <w:ins w:id="29" w:author="Jeremie Giraud" w:date="2019-07-29T20:55:00Z">
        <w:r w:rsidRPr="0084342E">
          <w:rPr>
            <w:b/>
            <w:i/>
          </w:rPr>
          <w:t>Contributing Writer</w:t>
        </w:r>
        <w:r>
          <w:rPr>
            <w:b/>
            <w:i/>
          </w:rPr>
          <w:t>s</w:t>
        </w:r>
        <w:r w:rsidRPr="0084342E">
          <w:rPr>
            <w:b/>
            <w:i/>
          </w:rPr>
          <w:t xml:space="preserve"> of the</w:t>
        </w:r>
      </w:ins>
      <w:ins w:id="30" w:author="Ashwani Prabhakar" w:date="2019-07-29T21:33:00Z">
        <w:r w:rsidR="004842A8">
          <w:rPr>
            <w:b/>
            <w:i/>
          </w:rPr>
          <w:t xml:space="preserve"> </w:t>
        </w:r>
      </w:ins>
      <w:ins w:id="31" w:author="Jeremie Giraud" w:date="2019-08-08T12:25:00Z">
        <w:r w:rsidR="009A5B53">
          <w:rPr>
            <w:b/>
            <w:i/>
          </w:rPr>
          <w:t xml:space="preserve">User </w:t>
        </w:r>
      </w:ins>
      <w:ins w:id="32" w:author="Jeremie Giraud" w:date="2019-07-29T20:55:00Z">
        <w:r w:rsidRPr="0084342E">
          <w:rPr>
            <w:b/>
            <w:i/>
          </w:rPr>
          <w:t>Manual</w:t>
        </w:r>
      </w:ins>
    </w:p>
    <w:p w14:paraId="6BDFA4CF" w14:textId="4B5BBB17" w:rsidR="009E7A66" w:rsidRDefault="009E7A66" w:rsidP="009E7A66">
      <w:pPr>
        <w:pStyle w:val="NoSpacing"/>
        <w:jc w:val="center"/>
        <w:rPr>
          <w:ins w:id="33" w:author="Jeremie Giraud" w:date="2019-07-29T20:55:00Z"/>
          <w:i/>
        </w:rPr>
      </w:pPr>
      <w:ins w:id="34" w:author="Jeremie Giraud" w:date="2019-07-29T20:55:00Z">
        <w:r w:rsidRPr="0084342E">
          <w:rPr>
            <w:i/>
          </w:rPr>
          <w:t>Ashwani Prabhakar, Jérémie Giraud</w:t>
        </w:r>
      </w:ins>
    </w:p>
    <w:p w14:paraId="7DC29307" w14:textId="77777777" w:rsidR="009E7A66" w:rsidRDefault="009E7A66" w:rsidP="009E7A66">
      <w:pPr>
        <w:pStyle w:val="NoSpacing"/>
        <w:jc w:val="center"/>
        <w:rPr>
          <w:ins w:id="35" w:author="Jeremie Giraud" w:date="2019-07-29T20:55:00Z"/>
          <w:i/>
        </w:rPr>
      </w:pPr>
    </w:p>
    <w:p w14:paraId="2C8F813C" w14:textId="77777777" w:rsidR="009E7A66" w:rsidRPr="0084342E" w:rsidRDefault="009E7A66" w:rsidP="009E7A66">
      <w:pPr>
        <w:pStyle w:val="NoSpacing"/>
        <w:jc w:val="center"/>
        <w:rPr>
          <w:ins w:id="36" w:author="Jeremie Giraud" w:date="2019-07-29T20:55:00Z"/>
          <w:b/>
          <w:i/>
        </w:rPr>
      </w:pPr>
      <w:ins w:id="37" w:author="Jeremie Giraud" w:date="2019-07-29T20:55:00Z">
        <w:r w:rsidRPr="0084342E">
          <w:rPr>
            <w:b/>
            <w:i/>
          </w:rPr>
          <w:t xml:space="preserve">Main </w:t>
        </w:r>
        <w:r>
          <w:rPr>
            <w:b/>
            <w:i/>
          </w:rPr>
          <w:t>D</w:t>
        </w:r>
        <w:r w:rsidRPr="0084342E">
          <w:rPr>
            <w:b/>
            <w:i/>
          </w:rPr>
          <w:t>evelopers of T</w:t>
        </w:r>
        <w:r>
          <w:rPr>
            <w:b/>
            <w:i/>
          </w:rPr>
          <w:t>OMOFAST</w:t>
        </w:r>
        <w:r w:rsidRPr="0084342E">
          <w:rPr>
            <w:b/>
            <w:i/>
          </w:rPr>
          <w:t>-x</w:t>
        </w:r>
      </w:ins>
    </w:p>
    <w:p w14:paraId="185DA0DC" w14:textId="77777777" w:rsidR="009E7A66" w:rsidRPr="00DA0C5A" w:rsidRDefault="009E7A66" w:rsidP="009E7A66">
      <w:pPr>
        <w:pStyle w:val="NoSpacing"/>
        <w:jc w:val="center"/>
        <w:rPr>
          <w:ins w:id="38" w:author="Jeremie Giraud" w:date="2019-07-29T20:55:00Z"/>
          <w:i/>
        </w:rPr>
      </w:pPr>
      <w:ins w:id="39" w:author="Jeremie Giraud" w:date="2019-07-29T20:55:00Z">
        <w:r>
          <w:rPr>
            <w:i/>
          </w:rPr>
          <w:t xml:space="preserve">Vitaliy Ogarko, </w:t>
        </w:r>
        <w:r w:rsidRPr="00C55C68">
          <w:rPr>
            <w:i/>
          </w:rPr>
          <w:t xml:space="preserve">Jérémie </w:t>
        </w:r>
        <w:r>
          <w:rPr>
            <w:i/>
          </w:rPr>
          <w:t>Giraud, Roland Martin</w:t>
        </w:r>
      </w:ins>
    </w:p>
    <w:p w14:paraId="5AF0C507" w14:textId="77777777" w:rsidR="009E7A66" w:rsidRDefault="009E7A66" w:rsidP="009E7A66">
      <w:pPr>
        <w:pStyle w:val="NoSpacing"/>
        <w:jc w:val="center"/>
        <w:rPr>
          <w:ins w:id="40" w:author="Jeremie Giraud" w:date="2019-07-29T20:55:00Z"/>
          <w:i/>
        </w:rPr>
      </w:pPr>
    </w:p>
    <w:p w14:paraId="61C384B8" w14:textId="28076EF4" w:rsidR="009E7A66" w:rsidRPr="0084342E" w:rsidRDefault="00E96C94" w:rsidP="009E7A66">
      <w:pPr>
        <w:pStyle w:val="NoSpacing"/>
        <w:jc w:val="center"/>
        <w:rPr>
          <w:ins w:id="41" w:author="Jeremie Giraud" w:date="2019-07-29T20:55:00Z"/>
          <w:b/>
          <w:i/>
        </w:rPr>
      </w:pPr>
      <w:ins w:id="42" w:author="Jeremie Giraud" w:date="2019-07-30T10:57:00Z">
        <w:r>
          <w:rPr>
            <w:b/>
            <w:i/>
          </w:rPr>
          <w:t>Project supervision</w:t>
        </w:r>
      </w:ins>
    </w:p>
    <w:p w14:paraId="24C76541" w14:textId="3605EAEA" w:rsidR="009E7A66" w:rsidRDefault="009E7A66" w:rsidP="009E7A66">
      <w:pPr>
        <w:pStyle w:val="NoSpacing"/>
        <w:jc w:val="center"/>
        <w:rPr>
          <w:ins w:id="43" w:author="Jeremie Giraud" w:date="2019-07-29T21:01:00Z"/>
          <w:i/>
        </w:rPr>
      </w:pPr>
      <w:ins w:id="44" w:author="Jeremie Giraud" w:date="2019-07-29T20:55:00Z">
        <w:r>
          <w:rPr>
            <w:i/>
          </w:rPr>
          <w:t>Mark Jessell</w:t>
        </w:r>
      </w:ins>
    </w:p>
    <w:p w14:paraId="1C11DBB1" w14:textId="0FD780C3" w:rsidR="009E7A66" w:rsidRDefault="009E7A66" w:rsidP="009E7A66">
      <w:pPr>
        <w:pStyle w:val="NoSpacing"/>
        <w:jc w:val="center"/>
        <w:rPr>
          <w:ins w:id="45" w:author="Jeremie Giraud" w:date="2019-07-29T21:01:00Z"/>
          <w:i/>
        </w:rPr>
      </w:pPr>
    </w:p>
    <w:p w14:paraId="59736F76" w14:textId="693CCE7C" w:rsidR="009E7A66" w:rsidRPr="009A5B53" w:rsidRDefault="009A5B53" w:rsidP="009E7A66">
      <w:pPr>
        <w:pStyle w:val="NoSpacing"/>
        <w:jc w:val="center"/>
        <w:rPr>
          <w:ins w:id="46" w:author="Jeremie Giraud" w:date="2019-07-29T21:01:00Z"/>
          <w:b/>
          <w:i/>
          <w:rPrChange w:id="47" w:author="Jeremie Giraud" w:date="2019-08-08T12:15:00Z">
            <w:rPr>
              <w:ins w:id="48" w:author="Jeremie Giraud" w:date="2019-07-29T21:01:00Z"/>
              <w:i/>
            </w:rPr>
          </w:rPrChange>
        </w:rPr>
      </w:pPr>
      <w:ins w:id="49" w:author="Jeremie Giraud" w:date="2019-08-08T12:15:00Z">
        <w:r w:rsidRPr="009A5B53">
          <w:rPr>
            <w:b/>
            <w:i/>
            <w:rPrChange w:id="50" w:author="Jeremie Giraud" w:date="2019-08-08T12:15:00Z">
              <w:rPr>
                <w:i/>
              </w:rPr>
            </w:rPrChange>
          </w:rPr>
          <w:t>Release data</w:t>
        </w:r>
      </w:ins>
    </w:p>
    <w:p w14:paraId="63354E87" w14:textId="26DA6EEB" w:rsidR="009E7A66" w:rsidRPr="0084342E" w:rsidRDefault="009E7A66" w:rsidP="009E7A66">
      <w:pPr>
        <w:pStyle w:val="NoSpacing"/>
        <w:jc w:val="center"/>
        <w:rPr>
          <w:ins w:id="51" w:author="Jeremie Giraud" w:date="2019-07-29T20:55:00Z"/>
          <w:i/>
        </w:rPr>
      </w:pPr>
      <w:ins w:id="52" w:author="Jeremie Giraud" w:date="2019-07-29T21:01:00Z">
        <w:r>
          <w:rPr>
            <w:i/>
          </w:rPr>
          <w:t>30/07/2019</w:t>
        </w:r>
      </w:ins>
    </w:p>
    <w:p w14:paraId="5C6189B4" w14:textId="58DAE511" w:rsidR="009E7A66" w:rsidRDefault="000A1919">
      <w:pPr>
        <w:rPr>
          <w:ins w:id="53" w:author="Jeremie Giraud" w:date="2019-07-29T20:55:00Z"/>
          <w:sz w:val="28"/>
          <w:szCs w:val="28"/>
        </w:rPr>
      </w:pPr>
      <w:ins w:id="54" w:author="Jeremie Giraud" w:date="2019-07-29T21:02:00Z">
        <w:r>
          <w:rPr>
            <w:noProof/>
            <w:lang w:eastAsia="en-AU"/>
          </w:rPr>
          <w:drawing>
            <wp:anchor distT="0" distB="0" distL="114300" distR="114300" simplePos="0" relativeHeight="251658246" behindDoc="1" locked="0" layoutInCell="1" allowOverlap="1" wp14:anchorId="416BFD28" wp14:editId="5B650923">
              <wp:simplePos x="0" y="0"/>
              <wp:positionH relativeFrom="column">
                <wp:posOffset>-95250</wp:posOffset>
              </wp:positionH>
              <wp:positionV relativeFrom="paragraph">
                <wp:posOffset>3924935</wp:posOffset>
              </wp:positionV>
              <wp:extent cx="1113790" cy="521970"/>
              <wp:effectExtent l="0" t="0" r="0" b="0"/>
              <wp:wrapTight wrapText="bothSides">
                <wp:wrapPolygon edited="0">
                  <wp:start x="0" y="0"/>
                  <wp:lineTo x="0" y="20496"/>
                  <wp:lineTo x="20319" y="20496"/>
                  <wp:lineTo x="20319" y="0"/>
                  <wp:lineTo x="0" y="0"/>
                </wp:wrapPolygon>
              </wp:wrapTight>
              <wp:docPr id="27" name="Picture 27"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op"/>
                      <pic:cNvPicPr>
                        <a:picLocks noChangeAspect="1" noChangeArrowheads="1"/>
                      </pic:cNvPicPr>
                    </pic:nvPicPr>
                    <pic:blipFill rotWithShape="1">
                      <a:blip r:embed="rId8">
                        <a:extLst>
                          <a:ext uri="{28A0092B-C50C-407E-A947-70E740481C1C}">
                            <a14:useLocalDpi xmlns:a14="http://schemas.microsoft.com/office/drawing/2010/main" val="0"/>
                          </a:ext>
                        </a:extLst>
                      </a:blip>
                      <a:srcRect l="4489" t="32699" r="-1" b="22407"/>
                      <a:stretch/>
                    </pic:blipFill>
                    <pic:spPr bwMode="auto">
                      <a:xfrm>
                        <a:off x="0" y="0"/>
                        <a:ext cx="1113790" cy="521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58247" behindDoc="1" locked="0" layoutInCell="1" allowOverlap="1" wp14:anchorId="14E16A5B" wp14:editId="79747A02">
              <wp:simplePos x="0" y="0"/>
              <wp:positionH relativeFrom="column">
                <wp:posOffset>3014345</wp:posOffset>
              </wp:positionH>
              <wp:positionV relativeFrom="paragraph">
                <wp:posOffset>3968115</wp:posOffset>
              </wp:positionV>
              <wp:extent cx="1372870" cy="478790"/>
              <wp:effectExtent l="0" t="0" r="0" b="0"/>
              <wp:wrapTight wrapText="bothSides">
                <wp:wrapPolygon edited="0">
                  <wp:start x="0" y="0"/>
                  <wp:lineTo x="0" y="20626"/>
                  <wp:lineTo x="21280" y="20626"/>
                  <wp:lineTo x="21280" y="0"/>
                  <wp:lineTo x="0" y="0"/>
                </wp:wrapPolygon>
              </wp:wrapTight>
              <wp:docPr id="18" name="Picture 18" descr="http://loop3d.org/wp-content/uploads/2018/07/min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op3d.org/wp-content/uploads/2018/07/mincr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2870" cy="478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lang w:eastAsia="en-AU"/>
          </w:rPr>
          <w:drawing>
            <wp:anchor distT="0" distB="0" distL="114300" distR="114300" simplePos="0" relativeHeight="251658248" behindDoc="1" locked="0" layoutInCell="1" allowOverlap="1" wp14:anchorId="41FFB997" wp14:editId="4F7292BF">
              <wp:simplePos x="0" y="0"/>
              <wp:positionH relativeFrom="column">
                <wp:posOffset>4550410</wp:posOffset>
              </wp:positionH>
              <wp:positionV relativeFrom="paragraph">
                <wp:posOffset>3986530</wp:posOffset>
              </wp:positionV>
              <wp:extent cx="1421765" cy="460375"/>
              <wp:effectExtent l="0" t="0" r="6985" b="0"/>
              <wp:wrapTight wrapText="bothSides">
                <wp:wrapPolygon edited="0">
                  <wp:start x="0" y="0"/>
                  <wp:lineTo x="0" y="20557"/>
                  <wp:lineTo x="21417" y="20557"/>
                  <wp:lineTo x="21417" y="0"/>
                  <wp:lineTo x="0" y="0"/>
                </wp:wrapPolygon>
              </wp:wrapTight>
              <wp:docPr id="29" name="Picture 29" descr="C:\Users\00090846\AppData\Local\Microsoft\Windows\INetCache\Content.MSO\903772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0090846\AppData\Local\Microsoft\Windows\INetCache\Content.MSO\903772B7.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1765" cy="460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58249" behindDoc="1" locked="0" layoutInCell="1" allowOverlap="1" wp14:anchorId="5E1CC180" wp14:editId="459710F6">
              <wp:simplePos x="0" y="0"/>
              <wp:positionH relativeFrom="column">
                <wp:posOffset>1428115</wp:posOffset>
              </wp:positionH>
              <wp:positionV relativeFrom="paragraph">
                <wp:posOffset>4007485</wp:posOffset>
              </wp:positionV>
              <wp:extent cx="1504315" cy="439420"/>
              <wp:effectExtent l="0" t="0" r="635" b="0"/>
              <wp:wrapTight wrapText="bothSides">
                <wp:wrapPolygon edited="0">
                  <wp:start x="0" y="0"/>
                  <wp:lineTo x="0" y="20601"/>
                  <wp:lineTo x="21336" y="20601"/>
                  <wp:lineTo x="21336" y="0"/>
                  <wp:lineTo x="0" y="0"/>
                </wp:wrapPolygon>
              </wp:wrapTight>
              <wp:docPr id="668150721" name="Picture 668150721" descr="http://www.univ-tlse3.fr/jsp_ups/images/logo_ups_p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univ-tlse3.fr/jsp_ups/images/logo_ups_pr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4315" cy="439420"/>
                      </a:xfrm>
                      <a:prstGeom prst="rect">
                        <a:avLst/>
                      </a:prstGeom>
                      <a:noFill/>
                      <a:ln>
                        <a:noFill/>
                      </a:ln>
                    </pic:spPr>
                  </pic:pic>
                </a:graphicData>
              </a:graphic>
              <wp14:sizeRelH relativeFrom="page">
                <wp14:pctWidth>0</wp14:pctWidth>
              </wp14:sizeRelH>
              <wp14:sizeRelV relativeFrom="page">
                <wp14:pctHeight>0</wp14:pctHeight>
              </wp14:sizeRelV>
            </wp:anchor>
          </w:drawing>
        </w:r>
      </w:ins>
      <w:ins w:id="55" w:author="Jeremie Giraud" w:date="2019-07-29T20:55:00Z">
        <w:r w:rsidR="009E7A66">
          <w:rPr>
            <w:sz w:val="28"/>
            <w:szCs w:val="28"/>
          </w:rPr>
          <w:br w:type="page"/>
        </w:r>
      </w:ins>
    </w:p>
    <w:p w14:paraId="2F7A39B2" w14:textId="0DB6377A" w:rsidR="06BC12C1" w:rsidRPr="005A7E00" w:rsidRDefault="06BC12C1" w:rsidP="06BC12C1">
      <w:pPr>
        <w:rPr>
          <w:del w:id="56" w:author="Jeremie Giraud" w:date="2019-07-29T21:05:00Z"/>
          <w:sz w:val="28"/>
          <w:szCs w:val="28"/>
        </w:rPr>
      </w:pPr>
      <w:del w:id="57" w:author="Jeremie Giraud" w:date="2019-07-29T21:36:00Z">
        <w:r w:rsidRPr="005A7E00">
          <w:rPr>
            <w:sz w:val="28"/>
            <w:szCs w:val="28"/>
          </w:rPr>
          <w:lastRenderedPageBreak/>
          <w:delText>Revision history</w:delText>
        </w:r>
      </w:del>
    </w:p>
    <w:tbl>
      <w:tblPr>
        <w:tblStyle w:val="TableGrid"/>
        <w:tblW w:w="0" w:type="auto"/>
        <w:tblLayout w:type="fixed"/>
        <w:tblLook w:val="06A0" w:firstRow="1" w:lastRow="0" w:firstColumn="1" w:lastColumn="0" w:noHBand="1" w:noVBand="1"/>
      </w:tblPr>
      <w:tblGrid>
        <w:gridCol w:w="3009"/>
        <w:gridCol w:w="3009"/>
        <w:gridCol w:w="3009"/>
      </w:tblGrid>
      <w:tr w:rsidR="06BC12C1" w:rsidRPr="005A7E00" w14:paraId="1C26EF05" w14:textId="77777777" w:rsidTr="06BC12C1">
        <w:trPr>
          <w:del w:id="58" w:author="Jeremie Giraud" w:date="2019-07-29T21:36:00Z"/>
        </w:trPr>
        <w:tc>
          <w:tcPr>
            <w:tcW w:w="3009" w:type="dxa"/>
          </w:tcPr>
          <w:p w14:paraId="083FD30B" w14:textId="630CF9C3" w:rsidR="06BC12C1" w:rsidRPr="005A7E00" w:rsidRDefault="06BC12C1" w:rsidP="06BC12C1">
            <w:pPr>
              <w:rPr>
                <w:del w:id="59" w:author="Jeremie Giraud" w:date="2019-07-29T21:36:00Z"/>
                <w:sz w:val="28"/>
                <w:szCs w:val="28"/>
              </w:rPr>
            </w:pPr>
            <w:del w:id="60" w:author="Jeremie Giraud" w:date="2019-07-29T21:36:00Z">
              <w:r w:rsidRPr="005A7E00">
                <w:rPr>
                  <w:sz w:val="28"/>
                  <w:szCs w:val="28"/>
                </w:rPr>
                <w:delText>version</w:delText>
              </w:r>
            </w:del>
          </w:p>
        </w:tc>
        <w:tc>
          <w:tcPr>
            <w:tcW w:w="3009" w:type="dxa"/>
          </w:tcPr>
          <w:p w14:paraId="6086F54B" w14:textId="03D69445" w:rsidR="06BC12C1" w:rsidRPr="005A7E00" w:rsidRDefault="06BC12C1" w:rsidP="06BC12C1">
            <w:pPr>
              <w:rPr>
                <w:del w:id="61" w:author="Jeremie Giraud" w:date="2019-07-29T21:36:00Z"/>
                <w:sz w:val="28"/>
                <w:szCs w:val="28"/>
              </w:rPr>
            </w:pPr>
            <w:del w:id="62" w:author="Jeremie Giraud" w:date="2019-07-29T21:36:00Z">
              <w:r w:rsidRPr="005A7E00">
                <w:rPr>
                  <w:sz w:val="28"/>
                  <w:szCs w:val="28"/>
                </w:rPr>
                <w:delText>date</w:delText>
              </w:r>
            </w:del>
          </w:p>
        </w:tc>
        <w:tc>
          <w:tcPr>
            <w:tcW w:w="3009" w:type="dxa"/>
          </w:tcPr>
          <w:p w14:paraId="355BB110" w14:textId="3A780820" w:rsidR="06BC12C1" w:rsidRPr="005A7E00" w:rsidRDefault="06BC12C1" w:rsidP="06BC12C1">
            <w:pPr>
              <w:rPr>
                <w:del w:id="63" w:author="Jeremie Giraud" w:date="2019-07-29T21:36:00Z"/>
                <w:sz w:val="28"/>
                <w:szCs w:val="28"/>
              </w:rPr>
            </w:pPr>
            <w:del w:id="64" w:author="Jeremie Giraud" w:date="2019-07-29T21:36:00Z">
              <w:r w:rsidRPr="005A7E00">
                <w:rPr>
                  <w:sz w:val="28"/>
                  <w:szCs w:val="28"/>
                </w:rPr>
                <w:delText xml:space="preserve">Comments </w:delText>
              </w:r>
            </w:del>
          </w:p>
        </w:tc>
      </w:tr>
      <w:tr w:rsidR="06BC12C1" w:rsidRPr="005A7E00" w14:paraId="4E675EFB" w14:textId="77777777" w:rsidTr="06BC12C1">
        <w:trPr>
          <w:del w:id="65" w:author="Jeremie Giraud" w:date="2019-07-29T21:36:00Z"/>
        </w:trPr>
        <w:tc>
          <w:tcPr>
            <w:tcW w:w="3009" w:type="dxa"/>
          </w:tcPr>
          <w:p w14:paraId="53D8BECD" w14:textId="4BA61481" w:rsidR="06BC12C1" w:rsidRPr="005A7E00" w:rsidRDefault="06BC12C1" w:rsidP="06BC12C1">
            <w:pPr>
              <w:rPr>
                <w:del w:id="66" w:author="Jeremie Giraud" w:date="2019-07-29T21:36:00Z"/>
                <w:sz w:val="28"/>
                <w:szCs w:val="28"/>
              </w:rPr>
            </w:pPr>
            <w:del w:id="67" w:author="Jeremie Giraud" w:date="2019-07-29T21:36:00Z">
              <w:r w:rsidRPr="005A7E00">
                <w:rPr>
                  <w:sz w:val="28"/>
                  <w:szCs w:val="28"/>
                </w:rPr>
                <w:delText>0.1</w:delText>
              </w:r>
            </w:del>
          </w:p>
        </w:tc>
        <w:tc>
          <w:tcPr>
            <w:tcW w:w="3009" w:type="dxa"/>
          </w:tcPr>
          <w:p w14:paraId="4EE2FB07" w14:textId="3D6D843C" w:rsidR="06BC12C1" w:rsidRPr="005A7E00" w:rsidRDefault="06BC12C1" w:rsidP="06BC12C1">
            <w:pPr>
              <w:rPr>
                <w:del w:id="68" w:author="Jeremie Giraud" w:date="2019-07-29T21:36:00Z"/>
                <w:sz w:val="28"/>
                <w:szCs w:val="28"/>
              </w:rPr>
            </w:pPr>
            <w:del w:id="69" w:author="Jeremie Giraud" w:date="2019-07-29T21:36:00Z">
              <w:r w:rsidRPr="005A7E00">
                <w:rPr>
                  <w:sz w:val="28"/>
                  <w:szCs w:val="28"/>
                </w:rPr>
                <w:delText>16/06/2019</w:delText>
              </w:r>
            </w:del>
          </w:p>
        </w:tc>
        <w:tc>
          <w:tcPr>
            <w:tcW w:w="3009" w:type="dxa"/>
          </w:tcPr>
          <w:p w14:paraId="763D98F8" w14:textId="431B4A9E" w:rsidR="06BC12C1" w:rsidRPr="005A7E00" w:rsidRDefault="06BC12C1" w:rsidP="06BC12C1">
            <w:pPr>
              <w:rPr>
                <w:del w:id="70" w:author="Jeremie Giraud" w:date="2019-07-29T21:36:00Z"/>
                <w:sz w:val="28"/>
                <w:szCs w:val="28"/>
              </w:rPr>
            </w:pPr>
            <w:del w:id="71" w:author="Jeremie Giraud" w:date="2019-07-29T21:36:00Z">
              <w:r w:rsidRPr="005A7E00">
                <w:rPr>
                  <w:sz w:val="28"/>
                  <w:szCs w:val="28"/>
                </w:rPr>
                <w:delText>General setup of inversion by A. Prabhakar</w:delText>
              </w:r>
            </w:del>
          </w:p>
        </w:tc>
      </w:tr>
      <w:tr w:rsidR="06BC12C1" w:rsidRPr="005A7E00" w14:paraId="1C2491DC" w14:textId="77777777" w:rsidTr="06BC12C1">
        <w:trPr>
          <w:del w:id="72" w:author="Jeremie Giraud" w:date="2019-07-29T21:36:00Z"/>
        </w:trPr>
        <w:tc>
          <w:tcPr>
            <w:tcW w:w="3009" w:type="dxa"/>
          </w:tcPr>
          <w:p w14:paraId="1138FAEF" w14:textId="669587DA" w:rsidR="06BC12C1" w:rsidRPr="005A7E00" w:rsidRDefault="06BC12C1" w:rsidP="06BC12C1">
            <w:pPr>
              <w:rPr>
                <w:del w:id="73" w:author="Jeremie Giraud" w:date="2019-07-29T21:36:00Z"/>
                <w:sz w:val="28"/>
                <w:szCs w:val="28"/>
              </w:rPr>
            </w:pPr>
            <w:del w:id="74" w:author="Jeremie Giraud" w:date="2019-07-29T21:36:00Z">
              <w:r w:rsidRPr="005A7E00">
                <w:rPr>
                  <w:sz w:val="28"/>
                  <w:szCs w:val="28"/>
                </w:rPr>
                <w:delText>0.1</w:delText>
              </w:r>
            </w:del>
          </w:p>
        </w:tc>
        <w:tc>
          <w:tcPr>
            <w:tcW w:w="3009" w:type="dxa"/>
          </w:tcPr>
          <w:p w14:paraId="39412649" w14:textId="11899E0D" w:rsidR="06BC12C1" w:rsidRPr="005A7E00" w:rsidRDefault="06BC12C1" w:rsidP="06BC12C1">
            <w:pPr>
              <w:rPr>
                <w:del w:id="75" w:author="Jeremie Giraud" w:date="2019-07-29T21:36:00Z"/>
                <w:sz w:val="28"/>
                <w:szCs w:val="28"/>
              </w:rPr>
            </w:pPr>
            <w:del w:id="76" w:author="Jeremie Giraud" w:date="2019-07-29T21:36:00Z">
              <w:r w:rsidRPr="005A7E00">
                <w:rPr>
                  <w:sz w:val="28"/>
                  <w:szCs w:val="28"/>
                </w:rPr>
                <w:delText>17/06/2019</w:delText>
              </w:r>
            </w:del>
          </w:p>
        </w:tc>
        <w:tc>
          <w:tcPr>
            <w:tcW w:w="3009" w:type="dxa"/>
          </w:tcPr>
          <w:p w14:paraId="05BC233D" w14:textId="5B53A27E" w:rsidR="06BC12C1" w:rsidRPr="005A7E00" w:rsidRDefault="06BC12C1" w:rsidP="06BC12C1">
            <w:pPr>
              <w:rPr>
                <w:del w:id="77" w:author="Jeremie Giraud" w:date="2019-07-29T21:36:00Z"/>
                <w:sz w:val="28"/>
                <w:szCs w:val="28"/>
              </w:rPr>
            </w:pPr>
            <w:del w:id="78" w:author="Jeremie Giraud" w:date="2019-07-29T21:36:00Z">
              <w:r w:rsidRPr="005A7E00">
                <w:rPr>
                  <w:sz w:val="28"/>
                  <w:szCs w:val="28"/>
                </w:rPr>
                <w:delText xml:space="preserve">General comments by J. Giraud.  </w:delText>
              </w:r>
            </w:del>
          </w:p>
        </w:tc>
      </w:tr>
      <w:tr w:rsidR="06BC12C1" w:rsidRPr="005A7E00" w14:paraId="4FF3CB7F" w14:textId="77777777" w:rsidTr="06BC12C1">
        <w:trPr>
          <w:del w:id="79" w:author="Jeremie Giraud" w:date="2019-07-29T21:36:00Z"/>
        </w:trPr>
        <w:tc>
          <w:tcPr>
            <w:tcW w:w="3009" w:type="dxa"/>
          </w:tcPr>
          <w:p w14:paraId="1259BD4F" w14:textId="58CCAE2C" w:rsidR="06BC12C1" w:rsidRPr="005A7E00" w:rsidRDefault="0007001D" w:rsidP="06BC12C1">
            <w:pPr>
              <w:rPr>
                <w:del w:id="80" w:author="Jeremie Giraud" w:date="2019-07-29T21:36:00Z"/>
                <w:sz w:val="28"/>
                <w:szCs w:val="28"/>
              </w:rPr>
            </w:pPr>
            <w:del w:id="81" w:author="Jeremie Giraud" w:date="2019-07-29T21:36:00Z">
              <w:r w:rsidRPr="005A7E00">
                <w:rPr>
                  <w:sz w:val="28"/>
                  <w:szCs w:val="28"/>
                </w:rPr>
                <w:delText>0.2</w:delText>
              </w:r>
            </w:del>
          </w:p>
        </w:tc>
        <w:tc>
          <w:tcPr>
            <w:tcW w:w="3009" w:type="dxa"/>
          </w:tcPr>
          <w:p w14:paraId="0D8B73F0" w14:textId="3F42C532" w:rsidR="06BC12C1" w:rsidRPr="005A7E00" w:rsidRDefault="0007001D" w:rsidP="06BC12C1">
            <w:pPr>
              <w:rPr>
                <w:del w:id="82" w:author="Jeremie Giraud" w:date="2019-07-29T21:36:00Z"/>
                <w:sz w:val="28"/>
                <w:szCs w:val="28"/>
              </w:rPr>
            </w:pPr>
            <w:del w:id="83" w:author="Jeremie Giraud" w:date="2019-07-29T21:36:00Z">
              <w:r w:rsidRPr="005A7E00">
                <w:rPr>
                  <w:sz w:val="28"/>
                  <w:szCs w:val="28"/>
                </w:rPr>
                <w:delText>???</w:delText>
              </w:r>
            </w:del>
          </w:p>
        </w:tc>
        <w:tc>
          <w:tcPr>
            <w:tcW w:w="3009" w:type="dxa"/>
          </w:tcPr>
          <w:p w14:paraId="7F888AED" w14:textId="68503DAE" w:rsidR="06BC12C1" w:rsidRPr="005A7E00" w:rsidRDefault="0007001D" w:rsidP="06BC12C1">
            <w:pPr>
              <w:rPr>
                <w:del w:id="84" w:author="Jeremie Giraud" w:date="2019-07-29T21:36:00Z"/>
                <w:sz w:val="28"/>
                <w:szCs w:val="28"/>
              </w:rPr>
            </w:pPr>
            <w:del w:id="85" w:author="Jeremie Giraud" w:date="2019-07-29T21:36:00Z">
              <w:r w:rsidRPr="005A7E00">
                <w:rPr>
                  <w:sz w:val="28"/>
                  <w:szCs w:val="28"/>
                </w:rPr>
                <w:delText>Answer to comments by A. Prabhakar</w:delText>
              </w:r>
            </w:del>
          </w:p>
        </w:tc>
      </w:tr>
      <w:tr w:rsidR="06BC12C1" w:rsidRPr="005A7E00" w14:paraId="164C9FC8" w14:textId="77777777" w:rsidTr="06BC12C1">
        <w:trPr>
          <w:del w:id="86" w:author="Jeremie Giraud" w:date="2019-07-29T21:36:00Z"/>
        </w:trPr>
        <w:tc>
          <w:tcPr>
            <w:tcW w:w="3009" w:type="dxa"/>
          </w:tcPr>
          <w:p w14:paraId="700314AD" w14:textId="18466939" w:rsidR="06BC12C1" w:rsidRPr="005A7E00" w:rsidRDefault="0007001D" w:rsidP="06BC12C1">
            <w:pPr>
              <w:rPr>
                <w:del w:id="87" w:author="Jeremie Giraud" w:date="2019-07-29T21:36:00Z"/>
                <w:sz w:val="28"/>
                <w:szCs w:val="28"/>
              </w:rPr>
            </w:pPr>
            <w:del w:id="88" w:author="Jeremie Giraud" w:date="2019-07-29T21:36:00Z">
              <w:r w:rsidRPr="005A7E00">
                <w:rPr>
                  <w:sz w:val="28"/>
                  <w:szCs w:val="28"/>
                </w:rPr>
                <w:delText>0.2</w:delText>
              </w:r>
            </w:del>
          </w:p>
        </w:tc>
        <w:tc>
          <w:tcPr>
            <w:tcW w:w="3009" w:type="dxa"/>
          </w:tcPr>
          <w:p w14:paraId="3E5DF4A9" w14:textId="603F60C9" w:rsidR="06BC12C1" w:rsidRPr="005A7E00" w:rsidRDefault="0007001D" w:rsidP="06BC12C1">
            <w:pPr>
              <w:rPr>
                <w:del w:id="89" w:author="Jeremie Giraud" w:date="2019-07-29T21:36:00Z"/>
                <w:sz w:val="28"/>
                <w:szCs w:val="28"/>
              </w:rPr>
            </w:pPr>
            <w:del w:id="90" w:author="Jeremie Giraud" w:date="2019-07-29T21:36:00Z">
              <w:r w:rsidRPr="005A7E00">
                <w:rPr>
                  <w:sz w:val="28"/>
                  <w:szCs w:val="28"/>
                </w:rPr>
                <w:delText>04/07/2019</w:delText>
              </w:r>
            </w:del>
          </w:p>
        </w:tc>
        <w:tc>
          <w:tcPr>
            <w:tcW w:w="3009" w:type="dxa"/>
          </w:tcPr>
          <w:p w14:paraId="1A1AC93A" w14:textId="5616E346" w:rsidR="06BC12C1" w:rsidRPr="005A7E00" w:rsidRDefault="0007001D" w:rsidP="06BC12C1">
            <w:pPr>
              <w:rPr>
                <w:del w:id="91" w:author="Jeremie Giraud" w:date="2019-07-29T21:36:00Z"/>
                <w:sz w:val="28"/>
                <w:szCs w:val="28"/>
              </w:rPr>
            </w:pPr>
            <w:del w:id="92" w:author="Jeremie Giraud" w:date="2019-07-29T21:36:00Z">
              <w:r w:rsidRPr="005A7E00">
                <w:rPr>
                  <w:sz w:val="28"/>
                  <w:szCs w:val="28"/>
                </w:rPr>
                <w:delText xml:space="preserve">Review and general comments by J. Giraud.  </w:delText>
              </w:r>
            </w:del>
          </w:p>
        </w:tc>
      </w:tr>
      <w:tr w:rsidR="00FB5614" w:rsidRPr="005A7E00" w14:paraId="5993315D" w14:textId="77777777" w:rsidTr="06BC12C1">
        <w:trPr>
          <w:del w:id="93" w:author="Jeremie Giraud" w:date="2019-07-29T21:36:00Z"/>
        </w:trPr>
        <w:tc>
          <w:tcPr>
            <w:tcW w:w="3009" w:type="dxa"/>
          </w:tcPr>
          <w:p w14:paraId="3AD03BA0" w14:textId="635522D7" w:rsidR="00FB5614" w:rsidRPr="005A7E00" w:rsidRDefault="00BA4887" w:rsidP="06BC12C1">
            <w:pPr>
              <w:rPr>
                <w:del w:id="94" w:author="Jeremie Giraud" w:date="2019-07-29T21:36:00Z"/>
                <w:sz w:val="28"/>
                <w:szCs w:val="28"/>
              </w:rPr>
            </w:pPr>
            <w:del w:id="95" w:author="Jeremie Giraud" w:date="2019-07-29T21:36:00Z">
              <w:r>
                <w:rPr>
                  <w:sz w:val="28"/>
                  <w:szCs w:val="28"/>
                </w:rPr>
                <w:delText>0.3.</w:delText>
              </w:r>
            </w:del>
          </w:p>
        </w:tc>
        <w:tc>
          <w:tcPr>
            <w:tcW w:w="3009" w:type="dxa"/>
          </w:tcPr>
          <w:p w14:paraId="618C39AC" w14:textId="02A41ACB" w:rsidR="00FB5614" w:rsidRPr="005A7E00" w:rsidRDefault="00FB5614" w:rsidP="06BC12C1">
            <w:pPr>
              <w:rPr>
                <w:del w:id="96" w:author="Jeremie Giraud" w:date="2019-07-29T21:36:00Z"/>
                <w:sz w:val="28"/>
                <w:szCs w:val="28"/>
              </w:rPr>
            </w:pPr>
          </w:p>
        </w:tc>
        <w:tc>
          <w:tcPr>
            <w:tcW w:w="3009" w:type="dxa"/>
          </w:tcPr>
          <w:p w14:paraId="5B8D5F70" w14:textId="6CA4848E" w:rsidR="00FB5614" w:rsidRPr="005A7E00" w:rsidRDefault="00FB5614" w:rsidP="0007001D">
            <w:pPr>
              <w:rPr>
                <w:del w:id="97" w:author="Jeremie Giraud" w:date="2019-07-29T21:36:00Z"/>
                <w:sz w:val="28"/>
                <w:szCs w:val="28"/>
              </w:rPr>
            </w:pPr>
          </w:p>
        </w:tc>
      </w:tr>
      <w:tr w:rsidR="00FB5614" w:rsidRPr="005A7E00" w14:paraId="1F67371E" w14:textId="77777777" w:rsidTr="06BC12C1">
        <w:trPr>
          <w:del w:id="98" w:author="Jeremie Giraud" w:date="2019-07-29T21:36:00Z"/>
        </w:trPr>
        <w:tc>
          <w:tcPr>
            <w:tcW w:w="3009" w:type="dxa"/>
          </w:tcPr>
          <w:p w14:paraId="079A3042" w14:textId="4C4CD71C" w:rsidR="00B360D8" w:rsidRPr="005A7E00" w:rsidRDefault="00B360D8" w:rsidP="06BC12C1">
            <w:pPr>
              <w:rPr>
                <w:del w:id="99" w:author="Jeremie Giraud" w:date="2019-07-29T21:36:00Z"/>
                <w:sz w:val="28"/>
                <w:szCs w:val="28"/>
              </w:rPr>
            </w:pPr>
          </w:p>
        </w:tc>
        <w:tc>
          <w:tcPr>
            <w:tcW w:w="3009" w:type="dxa"/>
          </w:tcPr>
          <w:p w14:paraId="413A17C9" w14:textId="3AE51FD2" w:rsidR="00FB5614" w:rsidRPr="005A7E00" w:rsidRDefault="00FB5614" w:rsidP="06BC12C1">
            <w:pPr>
              <w:rPr>
                <w:del w:id="100" w:author="Jeremie Giraud" w:date="2019-07-29T21:36:00Z"/>
                <w:sz w:val="28"/>
                <w:szCs w:val="28"/>
              </w:rPr>
            </w:pPr>
          </w:p>
        </w:tc>
        <w:tc>
          <w:tcPr>
            <w:tcW w:w="3009" w:type="dxa"/>
          </w:tcPr>
          <w:p w14:paraId="6CAF629E" w14:textId="03027C2E" w:rsidR="00FB5614" w:rsidRPr="005A7E00" w:rsidRDefault="00FB5614" w:rsidP="0007001D">
            <w:pPr>
              <w:rPr>
                <w:del w:id="101" w:author="Jeremie Giraud" w:date="2019-07-29T21:36:00Z"/>
                <w:sz w:val="28"/>
                <w:szCs w:val="28"/>
              </w:rPr>
            </w:pPr>
          </w:p>
        </w:tc>
      </w:tr>
    </w:tbl>
    <w:tbl>
      <w:tblPr>
        <w:tblW w:w="9483"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Change w:id="102" w:author="Jeremie Giraud" w:date="2019-07-29T21:05:00Z">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PrChange>
      </w:tblPr>
      <w:tblGrid>
        <w:gridCol w:w="1565"/>
        <w:gridCol w:w="1319"/>
        <w:gridCol w:w="6599"/>
        <w:tblGridChange w:id="103">
          <w:tblGrid>
            <w:gridCol w:w="1442"/>
            <w:gridCol w:w="1319"/>
            <w:gridCol w:w="6599"/>
          </w:tblGrid>
        </w:tblGridChange>
      </w:tblGrid>
      <w:tr w:rsidR="000A1919" w14:paraId="7123E549" w14:textId="77777777" w:rsidTr="00173A8A">
        <w:trPr>
          <w:ins w:id="104" w:author="Jeremie Giraud" w:date="2019-07-29T21:03:00Z"/>
        </w:trPr>
        <w:tc>
          <w:tcPr>
            <w:tcW w:w="1565" w:type="dxa"/>
            <w:shd w:val="pct20" w:color="auto" w:fill="auto"/>
            <w:tcPrChange w:id="105" w:author="Jeremie Giraud" w:date="2019-07-29T21:05:00Z">
              <w:tcPr>
                <w:tcW w:w="1442" w:type="dxa"/>
                <w:shd w:val="pct20" w:color="auto" w:fill="auto"/>
              </w:tcPr>
            </w:tcPrChange>
          </w:tcPr>
          <w:p w14:paraId="51CE06AF" w14:textId="1D2B6ED5" w:rsidR="000A1919" w:rsidRPr="000A1919" w:rsidRDefault="000A1919" w:rsidP="006C64E8">
            <w:pPr>
              <w:rPr>
                <w:ins w:id="106" w:author="Jeremie Giraud" w:date="2019-07-29T21:03:00Z"/>
                <w:b/>
              </w:rPr>
            </w:pPr>
            <w:ins w:id="107" w:author="Jeremie Giraud" w:date="2019-07-29T21:03:00Z">
              <w:r w:rsidRPr="006C64E8">
                <w:rPr>
                  <w:b/>
                </w:rPr>
                <w:t>V</w:t>
              </w:r>
              <w:r w:rsidRPr="000A1919">
                <w:rPr>
                  <w:b/>
                </w:rPr>
                <w:t>ersion</w:t>
              </w:r>
            </w:ins>
          </w:p>
        </w:tc>
        <w:tc>
          <w:tcPr>
            <w:tcW w:w="1319" w:type="dxa"/>
            <w:shd w:val="pct20" w:color="auto" w:fill="auto"/>
            <w:tcPrChange w:id="108" w:author="Jeremie Giraud" w:date="2019-07-29T21:05:00Z">
              <w:tcPr>
                <w:tcW w:w="1319" w:type="dxa"/>
                <w:shd w:val="pct20" w:color="auto" w:fill="auto"/>
              </w:tcPr>
            </w:tcPrChange>
          </w:tcPr>
          <w:p w14:paraId="67E33FEA" w14:textId="77777777" w:rsidR="000A1919" w:rsidRPr="000A1919" w:rsidRDefault="000A1919" w:rsidP="0042759E">
            <w:pPr>
              <w:rPr>
                <w:ins w:id="109" w:author="Jeremie Giraud" w:date="2019-07-29T21:03:00Z"/>
                <w:b/>
              </w:rPr>
            </w:pPr>
            <w:ins w:id="110" w:author="Jeremie Giraud" w:date="2019-07-29T21:03:00Z">
              <w:r w:rsidRPr="000A1919">
                <w:rPr>
                  <w:b/>
                </w:rPr>
                <w:t>Date</w:t>
              </w:r>
            </w:ins>
          </w:p>
        </w:tc>
        <w:tc>
          <w:tcPr>
            <w:tcW w:w="6599" w:type="dxa"/>
            <w:shd w:val="pct20" w:color="auto" w:fill="auto"/>
            <w:tcPrChange w:id="111" w:author="Jeremie Giraud" w:date="2019-07-29T21:05:00Z">
              <w:tcPr>
                <w:tcW w:w="6599" w:type="dxa"/>
                <w:shd w:val="pct20" w:color="auto" w:fill="auto"/>
              </w:tcPr>
            </w:tcPrChange>
          </w:tcPr>
          <w:p w14:paraId="1417D3C5" w14:textId="67BD7A25" w:rsidR="000A1919" w:rsidRPr="000A1919" w:rsidRDefault="000A1919" w:rsidP="0042759E">
            <w:pPr>
              <w:rPr>
                <w:ins w:id="112" w:author="Jeremie Giraud" w:date="2019-07-29T21:03:00Z"/>
                <w:b/>
              </w:rPr>
            </w:pPr>
            <w:ins w:id="113" w:author="Jeremie Giraud" w:date="2019-07-29T21:03:00Z">
              <w:r w:rsidRPr="000A1919">
                <w:rPr>
                  <w:b/>
                </w:rPr>
                <w:t>Revision Description</w:t>
              </w:r>
            </w:ins>
            <w:ins w:id="114" w:author="Jeremie Giraud" w:date="2019-07-29T21:05:00Z">
              <w:r w:rsidRPr="000A1919">
                <w:rPr>
                  <w:b/>
                </w:rPr>
                <w:t xml:space="preserve"> and comments</w:t>
              </w:r>
            </w:ins>
          </w:p>
        </w:tc>
      </w:tr>
      <w:tr w:rsidR="000A1919" w14:paraId="4C9D8882" w14:textId="77777777" w:rsidTr="00173A8A">
        <w:trPr>
          <w:ins w:id="115" w:author="Jeremie Giraud" w:date="2019-07-29T21:03:00Z"/>
        </w:trPr>
        <w:tc>
          <w:tcPr>
            <w:tcW w:w="1565" w:type="dxa"/>
            <w:tcPrChange w:id="116" w:author="Jeremie Giraud" w:date="2019-07-29T21:05:00Z">
              <w:tcPr>
                <w:tcW w:w="1442" w:type="dxa"/>
              </w:tcPr>
            </w:tcPrChange>
          </w:tcPr>
          <w:p w14:paraId="09200E9E" w14:textId="03EC2FA7" w:rsidR="000A1919" w:rsidRDefault="000A1919" w:rsidP="0042759E">
            <w:pPr>
              <w:rPr>
                <w:ins w:id="117" w:author="Jeremie Giraud" w:date="2019-07-29T21:03:00Z"/>
              </w:rPr>
            </w:pPr>
            <w:ins w:id="118" w:author="Jeremie Giraud" w:date="2019-07-29T21:04:00Z">
              <w:r>
                <w:t>0.1</w:t>
              </w:r>
            </w:ins>
          </w:p>
        </w:tc>
        <w:tc>
          <w:tcPr>
            <w:tcW w:w="1319" w:type="dxa"/>
            <w:tcPrChange w:id="119" w:author="Jeremie Giraud" w:date="2019-07-29T21:05:00Z">
              <w:tcPr>
                <w:tcW w:w="1319" w:type="dxa"/>
              </w:tcPr>
            </w:tcPrChange>
          </w:tcPr>
          <w:p w14:paraId="2DDD88DC" w14:textId="195C5720" w:rsidR="000A1919" w:rsidRDefault="000A1919" w:rsidP="006C64E8">
            <w:pPr>
              <w:rPr>
                <w:ins w:id="120" w:author="Jeremie Giraud" w:date="2019-07-29T21:03:00Z"/>
              </w:rPr>
            </w:pPr>
            <w:ins w:id="121" w:author="Jeremie Giraud" w:date="2019-07-29T21:04:00Z">
              <w:r>
                <w:t>01</w:t>
              </w:r>
            </w:ins>
            <w:ins w:id="122" w:author="Jeremie Giraud" w:date="2019-07-29T21:03:00Z">
              <w:r>
                <w:t>/06/2019</w:t>
              </w:r>
            </w:ins>
          </w:p>
        </w:tc>
        <w:tc>
          <w:tcPr>
            <w:tcW w:w="6599" w:type="dxa"/>
            <w:tcPrChange w:id="123" w:author="Jeremie Giraud" w:date="2019-07-29T21:05:00Z">
              <w:tcPr>
                <w:tcW w:w="6599" w:type="dxa"/>
              </w:tcPr>
            </w:tcPrChange>
          </w:tcPr>
          <w:p w14:paraId="26D82203" w14:textId="7D48329A" w:rsidR="000A1919" w:rsidRDefault="009A5B53">
            <w:pPr>
              <w:rPr>
                <w:ins w:id="124" w:author="Jeremie Giraud" w:date="2019-07-29T21:03:00Z"/>
              </w:rPr>
            </w:pPr>
            <w:ins w:id="125" w:author="Jeremie Giraud" w:date="2019-08-08T12:19:00Z">
              <w:r>
                <w:t>User</w:t>
              </w:r>
            </w:ins>
            <w:ins w:id="126" w:author="Jeremie Giraud" w:date="2019-07-29T21:03:00Z">
              <w:r w:rsidR="000A1919">
                <w:t xml:space="preserve">’s </w:t>
              </w:r>
            </w:ins>
            <w:ins w:id="127" w:author="Jeremie Giraud" w:date="2019-07-29T21:05:00Z">
              <w:r w:rsidR="00173A8A">
                <w:t>m</w:t>
              </w:r>
            </w:ins>
            <w:ins w:id="128" w:author="Jeremie Giraud" w:date="2019-07-29T21:03:00Z">
              <w:r w:rsidR="000A1919">
                <w:t xml:space="preserve">anual </w:t>
              </w:r>
            </w:ins>
            <w:ins w:id="129" w:author="Jeremie Giraud" w:date="2019-07-29T21:05:00Z">
              <w:r w:rsidR="00173A8A">
                <w:t>t</w:t>
              </w:r>
            </w:ins>
            <w:ins w:id="130" w:author="Jeremie Giraud" w:date="2019-07-29T21:03:00Z">
              <w:r w:rsidR="000A1919">
                <w:t xml:space="preserve">emplate and </w:t>
              </w:r>
            </w:ins>
            <w:ins w:id="131" w:author="Jeremie Giraud" w:date="2019-07-29T21:05:00Z">
              <w:r w:rsidR="00173A8A">
                <w:t>c</w:t>
              </w:r>
            </w:ins>
            <w:ins w:id="132" w:author="Jeremie Giraud" w:date="2019-07-29T21:03:00Z">
              <w:r w:rsidR="000A1919">
                <w:t>hecklist</w:t>
              </w:r>
            </w:ins>
            <w:ins w:id="133" w:author="Jeremie Giraud" w:date="2019-07-29T21:04:00Z">
              <w:r w:rsidR="000A1919">
                <w:t xml:space="preserve"> and initial work</w:t>
              </w:r>
            </w:ins>
            <w:ins w:id="134" w:author="Jeremie Giraud" w:date="2019-07-29T21:05:00Z">
              <w:r w:rsidR="000A1919">
                <w:t>.</w:t>
              </w:r>
            </w:ins>
          </w:p>
        </w:tc>
      </w:tr>
      <w:tr w:rsidR="000A1919" w14:paraId="3CDDC931" w14:textId="77777777" w:rsidTr="00173A8A">
        <w:trPr>
          <w:ins w:id="135" w:author="Jeremie Giraud" w:date="2019-07-29T21:03:00Z"/>
        </w:trPr>
        <w:tc>
          <w:tcPr>
            <w:tcW w:w="1565" w:type="dxa"/>
            <w:tcPrChange w:id="136" w:author="Jeremie Giraud" w:date="2019-07-29T21:05:00Z">
              <w:tcPr>
                <w:tcW w:w="1442" w:type="dxa"/>
              </w:tcPr>
            </w:tcPrChange>
          </w:tcPr>
          <w:p w14:paraId="528ABEA3" w14:textId="652704AF" w:rsidR="000A1919" w:rsidRDefault="000A1919" w:rsidP="0042759E">
            <w:pPr>
              <w:rPr>
                <w:ins w:id="137" w:author="Jeremie Giraud" w:date="2019-07-29T21:03:00Z"/>
              </w:rPr>
            </w:pPr>
            <w:ins w:id="138" w:author="Jeremie Giraud" w:date="2019-07-29T21:04:00Z">
              <w:r>
                <w:t>1.0</w:t>
              </w:r>
            </w:ins>
          </w:p>
        </w:tc>
        <w:tc>
          <w:tcPr>
            <w:tcW w:w="1319" w:type="dxa"/>
            <w:tcPrChange w:id="139" w:author="Jeremie Giraud" w:date="2019-07-29T21:05:00Z">
              <w:tcPr>
                <w:tcW w:w="1319" w:type="dxa"/>
              </w:tcPr>
            </w:tcPrChange>
          </w:tcPr>
          <w:p w14:paraId="2FC06422" w14:textId="1DF526A5" w:rsidR="000A1919" w:rsidRDefault="000A1919" w:rsidP="006C64E8">
            <w:pPr>
              <w:rPr>
                <w:ins w:id="140" w:author="Jeremie Giraud" w:date="2019-07-29T21:03:00Z"/>
              </w:rPr>
            </w:pPr>
            <w:ins w:id="141" w:author="Jeremie Giraud" w:date="2019-07-29T21:04:00Z">
              <w:r>
                <w:t>29</w:t>
              </w:r>
            </w:ins>
            <w:ins w:id="142" w:author="Jeremie Giraud" w:date="2019-07-29T21:03:00Z">
              <w:r>
                <w:t>/</w:t>
              </w:r>
            </w:ins>
            <w:ins w:id="143" w:author="Jeremie Giraud" w:date="2019-07-29T21:04:00Z">
              <w:r>
                <w:t>07</w:t>
              </w:r>
            </w:ins>
            <w:ins w:id="144" w:author="Jeremie Giraud" w:date="2019-07-29T21:03:00Z">
              <w:r>
                <w:t>/20</w:t>
              </w:r>
            </w:ins>
            <w:ins w:id="145" w:author="Jeremie Giraud" w:date="2019-07-29T21:04:00Z">
              <w:r>
                <w:t>19</w:t>
              </w:r>
            </w:ins>
          </w:p>
        </w:tc>
        <w:tc>
          <w:tcPr>
            <w:tcW w:w="6599" w:type="dxa"/>
            <w:tcPrChange w:id="146" w:author="Jeremie Giraud" w:date="2019-07-29T21:05:00Z">
              <w:tcPr>
                <w:tcW w:w="6599" w:type="dxa"/>
              </w:tcPr>
            </w:tcPrChange>
          </w:tcPr>
          <w:p w14:paraId="02CE3BEE" w14:textId="7F25A69B" w:rsidR="000A1919" w:rsidRDefault="000A1919" w:rsidP="0042759E">
            <w:pPr>
              <w:rPr>
                <w:ins w:id="147" w:author="Jeremie Giraud" w:date="2019-07-29T21:03:00Z"/>
              </w:rPr>
            </w:pPr>
            <w:ins w:id="148" w:author="Jeremie Giraud" w:date="2019-07-29T21:04:00Z">
              <w:r>
                <w:t xml:space="preserve">Release version of Tomofast used of predating publications. </w:t>
              </w:r>
            </w:ins>
          </w:p>
        </w:tc>
      </w:tr>
      <w:tr w:rsidR="000A1919" w14:paraId="4264B888" w14:textId="77777777" w:rsidTr="00173A8A">
        <w:trPr>
          <w:ins w:id="149" w:author="Jeremie Giraud" w:date="2019-07-29T21:03:00Z"/>
        </w:trPr>
        <w:tc>
          <w:tcPr>
            <w:tcW w:w="1565" w:type="dxa"/>
            <w:tcPrChange w:id="150" w:author="Jeremie Giraud" w:date="2019-07-29T21:05:00Z">
              <w:tcPr>
                <w:tcW w:w="1442" w:type="dxa"/>
              </w:tcPr>
            </w:tcPrChange>
          </w:tcPr>
          <w:p w14:paraId="1C65CAB6" w14:textId="0D5712DA" w:rsidR="000A1919" w:rsidRDefault="00F7541B" w:rsidP="0042759E">
            <w:pPr>
              <w:rPr>
                <w:ins w:id="151" w:author="Jeremie Giraud" w:date="2019-07-29T21:03:00Z"/>
              </w:rPr>
            </w:pPr>
            <w:ins w:id="152" w:author="Jeremie Giraud" w:date="2019-08-08T12:12:00Z">
              <w:r>
                <w:t>1.1</w:t>
              </w:r>
            </w:ins>
          </w:p>
        </w:tc>
        <w:tc>
          <w:tcPr>
            <w:tcW w:w="1319" w:type="dxa"/>
            <w:tcPrChange w:id="153" w:author="Jeremie Giraud" w:date="2019-07-29T21:05:00Z">
              <w:tcPr>
                <w:tcW w:w="1319" w:type="dxa"/>
              </w:tcPr>
            </w:tcPrChange>
          </w:tcPr>
          <w:p w14:paraId="081E5AB3" w14:textId="3A36C79B" w:rsidR="000A1919" w:rsidRDefault="00F7541B" w:rsidP="0042759E">
            <w:pPr>
              <w:rPr>
                <w:ins w:id="154" w:author="Jeremie Giraud" w:date="2019-07-29T21:03:00Z"/>
              </w:rPr>
            </w:pPr>
            <w:ins w:id="155" w:author="Jeremie Giraud" w:date="2019-08-08T12:12:00Z">
              <w:r>
                <w:t>08/08</w:t>
              </w:r>
            </w:ins>
            <w:ins w:id="156" w:author="Jeremie Giraud" w:date="2019-08-08T12:13:00Z">
              <w:r>
                <w:t>/2019</w:t>
              </w:r>
            </w:ins>
          </w:p>
        </w:tc>
        <w:tc>
          <w:tcPr>
            <w:tcW w:w="6599" w:type="dxa"/>
            <w:tcPrChange w:id="157" w:author="Jeremie Giraud" w:date="2019-07-29T21:05:00Z">
              <w:tcPr>
                <w:tcW w:w="6599" w:type="dxa"/>
              </w:tcPr>
            </w:tcPrChange>
          </w:tcPr>
          <w:p w14:paraId="0F8A2972" w14:textId="2DB5E5C5" w:rsidR="000A1919" w:rsidRDefault="00F7541B" w:rsidP="0042759E">
            <w:pPr>
              <w:rPr>
                <w:ins w:id="158" w:author="Jeremie Giraud" w:date="2019-07-29T21:03:00Z"/>
              </w:rPr>
            </w:pPr>
            <w:ins w:id="159" w:author="Jeremie Giraud" w:date="2019-08-08T12:13:00Z">
              <w:r>
                <w:t xml:space="preserve">Added Table with summary of parameters </w:t>
              </w:r>
            </w:ins>
          </w:p>
        </w:tc>
      </w:tr>
    </w:tbl>
    <w:p w14:paraId="3543130A" w14:textId="77777777" w:rsidR="000A1919" w:rsidRPr="005A7E00" w:rsidRDefault="000A1919" w:rsidP="06BC12C1">
      <w:pPr>
        <w:jc w:val="center"/>
        <w:rPr>
          <w:sz w:val="28"/>
          <w:szCs w:val="28"/>
        </w:rPr>
      </w:pPr>
    </w:p>
    <w:p w14:paraId="152D9259" w14:textId="013C3BD3" w:rsidR="00780E75" w:rsidRPr="005A7E00" w:rsidDel="00B360D8" w:rsidRDefault="00F32D76">
      <w:pPr>
        <w:spacing w:after="240"/>
        <w:rPr>
          <w:del w:id="160" w:author="Ashwani Prabhakar" w:date="2019-07-26T15:59:00Z"/>
          <w:sz w:val="28"/>
          <w:szCs w:val="28"/>
        </w:rPr>
        <w:pPrChange w:id="161" w:author="Jeremie Giraud" w:date="2019-07-29T21:24:00Z">
          <w:pPr/>
        </w:pPrChange>
      </w:pPr>
      <w:ins w:id="162" w:author="Jeremie Giraud" w:date="2019-07-29T21:08:00Z">
        <w:r w:rsidRPr="006C64E8">
          <w:rPr>
            <w:sz w:val="28"/>
            <w:szCs w:val="28"/>
          </w:rPr>
          <w:t>Copyright</w:t>
        </w:r>
      </w:ins>
      <w:del w:id="163" w:author="Ashwani Prabhakar" w:date="2019-07-26T15:59:00Z">
        <w:r w:rsidR="00780E75" w:rsidDel="00B360D8">
          <w:rPr>
            <w:sz w:val="28"/>
            <w:szCs w:val="28"/>
          </w:rPr>
          <w:delText xml:space="preserve">Authors of </w:delText>
        </w:r>
        <w:r w:rsidR="00B61C0A" w:rsidDel="00B360D8">
          <w:rPr>
            <w:sz w:val="28"/>
            <w:szCs w:val="28"/>
          </w:rPr>
          <w:delText>User</w:delText>
        </w:r>
        <w:r w:rsidR="00780E75" w:rsidDel="00B360D8">
          <w:rPr>
            <w:sz w:val="28"/>
            <w:szCs w:val="28"/>
          </w:rPr>
          <w:delText xml:space="preserve"> manual: A. </w:delText>
        </w:r>
        <w:r w:rsidR="00780E75" w:rsidRPr="005A7E00" w:rsidDel="00B360D8">
          <w:rPr>
            <w:sz w:val="28"/>
            <w:szCs w:val="28"/>
          </w:rPr>
          <w:delText>Prabhakar</w:delText>
        </w:r>
        <w:r w:rsidR="00780E75" w:rsidDel="00B360D8">
          <w:rPr>
            <w:sz w:val="28"/>
            <w:szCs w:val="28"/>
          </w:rPr>
          <w:delText xml:space="preserve">, J. Giraud. </w:delText>
        </w:r>
      </w:del>
    </w:p>
    <w:p w14:paraId="086B8B8C" w14:textId="77FC3D28" w:rsidR="00F005C8" w:rsidRPr="005A7E00" w:rsidRDefault="00F005C8" w:rsidP="0059016E">
      <w:pPr>
        <w:jc w:val="center"/>
        <w:rPr>
          <w:del w:id="164" w:author="Jeremie Giraud" w:date="2019-07-29T21:02:00Z"/>
          <w:sz w:val="28"/>
          <w:szCs w:val="28"/>
        </w:rPr>
      </w:pPr>
    </w:p>
    <w:p w14:paraId="398B6355" w14:textId="319F02A7" w:rsidR="00F005C8" w:rsidRDefault="00F005C8" w:rsidP="0059016E">
      <w:pPr>
        <w:jc w:val="center"/>
        <w:rPr>
          <w:ins w:id="165" w:author="Ashwani Prabhakar" w:date="2019-07-24T18:56:00Z"/>
          <w:del w:id="166" w:author="Jeremie Giraud" w:date="2019-07-29T21:02:00Z"/>
          <w:sz w:val="28"/>
          <w:szCs w:val="28"/>
        </w:rPr>
      </w:pPr>
    </w:p>
    <w:p w14:paraId="0B787266" w14:textId="30B748FE" w:rsidR="009D1017" w:rsidRDefault="009D1017" w:rsidP="0059016E">
      <w:pPr>
        <w:jc w:val="center"/>
        <w:rPr>
          <w:ins w:id="167" w:author="Ashwani Prabhakar" w:date="2019-07-24T18:56:00Z"/>
          <w:del w:id="168" w:author="Jeremie Giraud" w:date="2019-07-29T21:02:00Z"/>
          <w:sz w:val="28"/>
          <w:szCs w:val="28"/>
        </w:rPr>
      </w:pPr>
    </w:p>
    <w:p w14:paraId="54E22083" w14:textId="61328C1C" w:rsidR="009D1017" w:rsidRDefault="009D1017" w:rsidP="0059016E">
      <w:pPr>
        <w:jc w:val="center"/>
        <w:rPr>
          <w:ins w:id="169" w:author="Ashwani Prabhakar" w:date="2019-07-24T18:56:00Z"/>
          <w:del w:id="170" w:author="Jeremie Giraud" w:date="2019-07-29T21:02:00Z"/>
          <w:sz w:val="28"/>
          <w:szCs w:val="28"/>
        </w:rPr>
      </w:pPr>
    </w:p>
    <w:p w14:paraId="202880A1" w14:textId="157489A1" w:rsidR="009D1017" w:rsidRDefault="009D1017" w:rsidP="0059016E">
      <w:pPr>
        <w:jc w:val="center"/>
        <w:rPr>
          <w:ins w:id="171" w:author="Ashwani Prabhakar" w:date="2019-07-24T18:56:00Z"/>
          <w:del w:id="172" w:author="Jeremie Giraud" w:date="2019-07-29T21:01:00Z"/>
          <w:sz w:val="28"/>
          <w:szCs w:val="28"/>
        </w:rPr>
      </w:pPr>
    </w:p>
    <w:p w14:paraId="79FD6370" w14:textId="341049E7" w:rsidR="009D1017" w:rsidRDefault="009D1017" w:rsidP="0059016E">
      <w:pPr>
        <w:jc w:val="center"/>
        <w:rPr>
          <w:ins w:id="173" w:author="Ashwani Prabhakar" w:date="2019-07-24T18:56:00Z"/>
          <w:del w:id="174" w:author="Jeremie Giraud" w:date="2019-07-29T21:01:00Z"/>
          <w:sz w:val="28"/>
          <w:szCs w:val="28"/>
        </w:rPr>
      </w:pPr>
    </w:p>
    <w:p w14:paraId="529955E9" w14:textId="129A1770" w:rsidR="009D1017" w:rsidRDefault="009D1017" w:rsidP="0059016E">
      <w:pPr>
        <w:jc w:val="center"/>
        <w:rPr>
          <w:ins w:id="175" w:author="Ashwani Prabhakar" w:date="2019-07-24T18:56:00Z"/>
          <w:del w:id="176" w:author="Jeremie Giraud" w:date="2019-07-29T21:01:00Z"/>
          <w:sz w:val="28"/>
          <w:szCs w:val="28"/>
        </w:rPr>
      </w:pPr>
    </w:p>
    <w:p w14:paraId="5CAB7EEF" w14:textId="1756A1E2" w:rsidR="009D1017" w:rsidRDefault="009D1017" w:rsidP="0059016E">
      <w:pPr>
        <w:jc w:val="center"/>
        <w:rPr>
          <w:ins w:id="177" w:author="Ashwani Prabhakar" w:date="2019-07-24T18:56:00Z"/>
          <w:del w:id="178" w:author="Jeremie Giraud" w:date="2019-07-29T21:01:00Z"/>
          <w:sz w:val="28"/>
          <w:szCs w:val="28"/>
        </w:rPr>
      </w:pPr>
    </w:p>
    <w:p w14:paraId="301B7558" w14:textId="7F464044" w:rsidR="009D1017" w:rsidRDefault="009D1017" w:rsidP="0059016E">
      <w:pPr>
        <w:jc w:val="center"/>
        <w:rPr>
          <w:ins w:id="179" w:author="Ashwani Prabhakar" w:date="2019-07-24T18:56:00Z"/>
          <w:del w:id="180" w:author="Jeremie Giraud" w:date="2019-07-29T21:01:00Z"/>
          <w:sz w:val="28"/>
          <w:szCs w:val="28"/>
        </w:rPr>
      </w:pPr>
    </w:p>
    <w:p w14:paraId="730481B4" w14:textId="6959D8C8" w:rsidR="009D1017" w:rsidRDefault="009D1017" w:rsidP="0059016E">
      <w:pPr>
        <w:jc w:val="center"/>
        <w:rPr>
          <w:ins w:id="181" w:author="Ashwani Prabhakar" w:date="2019-07-24T18:56:00Z"/>
          <w:del w:id="182" w:author="Jeremie Giraud" w:date="2019-07-29T21:01:00Z"/>
          <w:sz w:val="28"/>
          <w:szCs w:val="28"/>
        </w:rPr>
      </w:pPr>
    </w:p>
    <w:p w14:paraId="7BA86DD0" w14:textId="36DE5B6E" w:rsidR="009D1017" w:rsidRDefault="009D1017" w:rsidP="0059016E">
      <w:pPr>
        <w:jc w:val="center"/>
        <w:rPr>
          <w:ins w:id="183" w:author="Ashwani Prabhakar" w:date="2019-07-24T18:56:00Z"/>
          <w:del w:id="184" w:author="Jeremie Giraud" w:date="2019-07-29T21:02:00Z"/>
          <w:sz w:val="28"/>
          <w:szCs w:val="28"/>
        </w:rPr>
      </w:pPr>
    </w:p>
    <w:p w14:paraId="0AE5B3AB" w14:textId="337B012D" w:rsidR="009D1017" w:rsidRDefault="009D1017" w:rsidP="0059016E">
      <w:pPr>
        <w:jc w:val="center"/>
        <w:rPr>
          <w:ins w:id="185" w:author="Ashwani Prabhakar" w:date="2019-07-24T18:56:00Z"/>
          <w:del w:id="186" w:author="Jeremie Giraud" w:date="2019-07-29T21:02:00Z"/>
          <w:sz w:val="28"/>
          <w:szCs w:val="28"/>
        </w:rPr>
      </w:pPr>
    </w:p>
    <w:p w14:paraId="434089A4" w14:textId="206A150E" w:rsidR="009D1017" w:rsidRDefault="009D1017" w:rsidP="0059016E">
      <w:pPr>
        <w:jc w:val="center"/>
        <w:rPr>
          <w:ins w:id="187" w:author="Ashwani Prabhakar" w:date="2019-07-24T18:59:00Z"/>
          <w:del w:id="188" w:author="Jeremie Giraud" w:date="2019-07-29T21:02:00Z"/>
          <w:sz w:val="28"/>
          <w:szCs w:val="28"/>
        </w:rPr>
      </w:pPr>
    </w:p>
    <w:p w14:paraId="3241A0F3" w14:textId="047F6686" w:rsidR="009D1017" w:rsidRDefault="009D1017" w:rsidP="0059016E">
      <w:pPr>
        <w:jc w:val="center"/>
        <w:rPr>
          <w:ins w:id="189" w:author="Ashwani Prabhakar" w:date="2019-07-24T18:56:00Z"/>
          <w:del w:id="190" w:author="Jeremie Giraud" w:date="2019-07-29T21:02:00Z"/>
          <w:sz w:val="28"/>
          <w:szCs w:val="28"/>
        </w:rPr>
      </w:pPr>
    </w:p>
    <w:p w14:paraId="208634F7" w14:textId="41C32BCA" w:rsidR="009D1017" w:rsidRDefault="009D1017">
      <w:pPr>
        <w:pStyle w:val="NoSpacing"/>
        <w:rPr>
          <w:ins w:id="191" w:author="Ashwani Prabhakar" w:date="2019-07-24T18:56:00Z"/>
          <w:del w:id="192" w:author="Jeremie Giraud" w:date="2019-07-29T21:02:00Z"/>
        </w:rPr>
        <w:pPrChange w:id="193" w:author="Ashwani Prabhakar" w:date="2019-07-24T19:00:00Z">
          <w:pPr>
            <w:jc w:val="center"/>
          </w:pPr>
        </w:pPrChange>
      </w:pPr>
    </w:p>
    <w:p w14:paraId="12608446" w14:textId="10F2A07A" w:rsidR="009D1017" w:rsidRPr="009D1017" w:rsidRDefault="009D1017">
      <w:pPr>
        <w:pStyle w:val="NoSpacing"/>
        <w:rPr>
          <w:ins w:id="194" w:author="Ashwani Prabhakar" w:date="2019-07-24T18:59:00Z"/>
          <w:moveFrom w:id="195" w:author="Jeremie Giraud" w:date="2019-07-24T20:32:00Z"/>
          <w:sz w:val="24"/>
          <w:szCs w:val="24"/>
        </w:rPr>
        <w:pPrChange w:id="196" w:author="Ashwani Prabhakar" w:date="2019-07-24T19:00:00Z">
          <w:pPr>
            <w:jc w:val="center"/>
          </w:pPr>
        </w:pPrChange>
      </w:pPr>
      <w:moveFromRangeStart w:id="197" w:author="Jeremie Giraud" w:date="2019-07-24T20:32:00Z" w:name="move14892770"/>
      <w:commentRangeStart w:id="198"/>
      <w:moveFrom w:id="199" w:author="Jeremie Giraud" w:date="2019-07-24T20:32:00Z">
        <w:ins w:id="200" w:author="Ashwani Prabhakar" w:date="2019-07-24T18:57:00Z">
          <w:r w:rsidRPr="009D1017">
            <w:rPr>
              <w:sz w:val="24"/>
              <w:szCs w:val="24"/>
              <w:rPrChange w:id="201" w:author="Ashwani Prabhakar" w:date="2019-07-24T19:00:00Z">
                <w:rPr>
                  <w:sz w:val="28"/>
                  <w:szCs w:val="28"/>
                </w:rPr>
              </w:rPrChange>
            </w:rPr>
            <w:t>Copy</w:t>
          </w:r>
        </w:ins>
        <w:ins w:id="202" w:author="Ashwani Prabhakar" w:date="2019-07-24T18:58:00Z">
          <w:r w:rsidRPr="009D1017">
            <w:rPr>
              <w:sz w:val="24"/>
              <w:szCs w:val="24"/>
              <w:rPrChange w:id="203" w:author="Ashwani Prabhakar" w:date="2019-07-24T19:00:00Z">
                <w:rPr>
                  <w:sz w:val="28"/>
                  <w:szCs w:val="28"/>
                </w:rPr>
              </w:rPrChange>
            </w:rPr>
            <w:t>right ………..</w:t>
          </w:r>
        </w:ins>
        <w:ins w:id="204" w:author="Ashwani Prabhakar" w:date="2019-07-24T18:59:00Z">
          <w:r w:rsidRPr="009D1017">
            <w:rPr>
              <w:sz w:val="24"/>
              <w:szCs w:val="24"/>
            </w:rPr>
            <w:t xml:space="preserve">  C</w:t>
          </w:r>
        </w:ins>
        <w:ins w:id="205" w:author="Ashwani Prabhakar" w:date="2019-07-24T19:06:00Z">
          <w:r>
            <w:rPr>
              <w:sz w:val="24"/>
              <w:szCs w:val="24"/>
            </w:rPr>
            <w:t xml:space="preserve">entre for </w:t>
          </w:r>
        </w:ins>
        <w:ins w:id="206" w:author="Ashwani Prabhakar" w:date="2019-07-24T18:59:00Z">
          <w:r w:rsidRPr="009D1017">
            <w:rPr>
              <w:sz w:val="24"/>
              <w:szCs w:val="24"/>
            </w:rPr>
            <w:t>E</w:t>
          </w:r>
        </w:ins>
        <w:ins w:id="207" w:author="Ashwani Prabhakar" w:date="2019-07-24T19:06:00Z">
          <w:r>
            <w:rPr>
              <w:sz w:val="24"/>
              <w:szCs w:val="24"/>
            </w:rPr>
            <w:t xml:space="preserve">xploration </w:t>
          </w:r>
        </w:ins>
        <w:ins w:id="208" w:author="Ashwani Prabhakar" w:date="2019-07-24T18:59:00Z">
          <w:r w:rsidRPr="009D1017">
            <w:rPr>
              <w:sz w:val="24"/>
              <w:szCs w:val="24"/>
            </w:rPr>
            <w:t>T</w:t>
          </w:r>
        </w:ins>
        <w:ins w:id="209" w:author="Ashwani Prabhakar" w:date="2019-07-24T19:06:00Z">
          <w:r>
            <w:rPr>
              <w:sz w:val="24"/>
              <w:szCs w:val="24"/>
            </w:rPr>
            <w:t>argeting</w:t>
          </w:r>
        </w:ins>
        <w:ins w:id="210" w:author="Ashwani Prabhakar" w:date="2019-07-24T18:59:00Z">
          <w:r w:rsidRPr="009D1017">
            <w:rPr>
              <w:sz w:val="24"/>
              <w:szCs w:val="24"/>
            </w:rPr>
            <w:t>, UWA</w:t>
          </w:r>
        </w:ins>
      </w:moveFrom>
    </w:p>
    <w:p w14:paraId="440DACF9" w14:textId="5E8D446D" w:rsidR="009D1017" w:rsidRDefault="009D1017">
      <w:pPr>
        <w:pStyle w:val="NoSpacing"/>
        <w:rPr>
          <w:ins w:id="211" w:author="Ashwani Prabhakar" w:date="2019-07-24T19:00:00Z"/>
          <w:moveFrom w:id="212" w:author="Jeremie Giraud" w:date="2019-07-24T20:32:00Z"/>
          <w:sz w:val="24"/>
          <w:szCs w:val="24"/>
        </w:rPr>
        <w:pPrChange w:id="213" w:author="Ashwani Prabhakar" w:date="2019-07-24T19:00:00Z">
          <w:pPr>
            <w:jc w:val="center"/>
          </w:pPr>
        </w:pPrChange>
      </w:pPr>
      <w:moveFrom w:id="214" w:author="Jeremie Giraud" w:date="2019-07-24T20:32:00Z">
        <w:ins w:id="215" w:author="Ashwani Prabhakar" w:date="2019-07-24T18:59:00Z">
          <w:r w:rsidRPr="009D1017">
            <w:rPr>
              <w:sz w:val="24"/>
              <w:szCs w:val="24"/>
              <w:rPrChange w:id="216" w:author="Ashwani Prabhakar" w:date="2019-07-24T19:00:00Z">
                <w:rPr/>
              </w:rPrChange>
            </w:rPr>
            <w:t>All rights reserved</w:t>
          </w:r>
        </w:ins>
        <w:ins w:id="217" w:author="Ashwani Prabhakar" w:date="2019-07-24T19:00:00Z">
          <w:r>
            <w:rPr>
              <w:sz w:val="24"/>
              <w:szCs w:val="24"/>
            </w:rPr>
            <w:t xml:space="preserve">. </w:t>
          </w:r>
        </w:ins>
      </w:moveFrom>
    </w:p>
    <w:p w14:paraId="2A2DF41A" w14:textId="6EF83A33" w:rsidR="009D1017" w:rsidRDefault="009D1017">
      <w:pPr>
        <w:pStyle w:val="NoSpacing"/>
        <w:rPr>
          <w:ins w:id="218" w:author="Ashwani Prabhakar" w:date="2019-07-24T19:01:00Z"/>
          <w:moveFrom w:id="219" w:author="Jeremie Giraud" w:date="2019-07-24T20:32:00Z"/>
          <w:sz w:val="24"/>
          <w:szCs w:val="24"/>
        </w:rPr>
        <w:pPrChange w:id="220" w:author="Ashwani Prabhakar" w:date="2019-07-24T19:00:00Z">
          <w:pPr>
            <w:jc w:val="center"/>
          </w:pPr>
        </w:pPrChange>
      </w:pPr>
      <w:moveFrom w:id="221" w:author="Jeremie Giraud" w:date="2019-07-24T20:32:00Z">
        <w:ins w:id="222" w:author="Ashwani Prabhakar" w:date="2019-07-24T19:01:00Z">
          <w:r>
            <w:rPr>
              <w:sz w:val="24"/>
              <w:szCs w:val="24"/>
            </w:rPr>
            <w:t xml:space="preserve">Produced in </w:t>
          </w:r>
        </w:ins>
        <w:ins w:id="223" w:author="Ashwani Prabhakar" w:date="2019-07-24T19:07:00Z">
          <w:r w:rsidR="00DA0C5A">
            <w:rPr>
              <w:sz w:val="24"/>
              <w:szCs w:val="24"/>
            </w:rPr>
            <w:t xml:space="preserve">Perth, </w:t>
          </w:r>
        </w:ins>
        <w:ins w:id="224" w:author="Ashwani Prabhakar" w:date="2019-07-24T19:01:00Z">
          <w:r>
            <w:rPr>
              <w:sz w:val="24"/>
              <w:szCs w:val="24"/>
            </w:rPr>
            <w:t>Australia.</w:t>
          </w:r>
        </w:ins>
        <w:commentRangeEnd w:id="198"/>
        <w:r w:rsidR="00D17754" w:rsidDel="00602C7A">
          <w:rPr>
            <w:rStyle w:val="CommentReference"/>
          </w:rPr>
          <w:commentReference w:id="198"/>
        </w:r>
      </w:moveFrom>
    </w:p>
    <w:moveFromRangeEnd w:id="197"/>
    <w:p w14:paraId="4F3C7E1A" w14:textId="5CDF83BB" w:rsidR="009D1017" w:rsidRDefault="009D1017">
      <w:pPr>
        <w:pStyle w:val="NoSpacing"/>
        <w:rPr>
          <w:ins w:id="225" w:author="Ashwani Prabhakar" w:date="2019-07-24T19:01:00Z"/>
          <w:del w:id="226" w:author="Jeremie Giraud" w:date="2019-07-29T21:02:00Z"/>
          <w:sz w:val="24"/>
          <w:szCs w:val="24"/>
        </w:rPr>
        <w:pPrChange w:id="227" w:author="Ashwani Prabhakar" w:date="2019-07-24T19:00:00Z">
          <w:pPr>
            <w:jc w:val="center"/>
          </w:pPr>
        </w:pPrChange>
      </w:pPr>
    </w:p>
    <w:p w14:paraId="3FEC3D36" w14:textId="77777777" w:rsidR="009D1017" w:rsidRPr="006A0FF7" w:rsidRDefault="009D1017">
      <w:pPr>
        <w:pStyle w:val="NoSpacing"/>
        <w:rPr>
          <w:ins w:id="228" w:author="Ashwani Prabhakar" w:date="2019-07-24T19:01:00Z"/>
          <w:rPrChange w:id="229" w:author="Ashwani Prabhakar" w:date="2019-07-25T14:57:00Z">
            <w:rPr>
              <w:ins w:id="230" w:author="Ashwani Prabhakar" w:date="2019-07-24T19:01:00Z"/>
              <w:sz w:val="24"/>
              <w:szCs w:val="24"/>
            </w:rPr>
          </w:rPrChange>
        </w:rPr>
        <w:pPrChange w:id="231" w:author="Ashwani Prabhakar" w:date="2019-07-24T19:00:00Z">
          <w:pPr>
            <w:jc w:val="center"/>
          </w:pPr>
        </w:pPrChange>
      </w:pPr>
    </w:p>
    <w:p w14:paraId="68C68732" w14:textId="747BE14E" w:rsidR="009D1017" w:rsidRPr="006A0FF7" w:rsidRDefault="009D1017">
      <w:pPr>
        <w:pStyle w:val="NoSpacing"/>
        <w:rPr>
          <w:ins w:id="232" w:author="Jeremie Giraud" w:date="2019-07-29T21:36:00Z"/>
        </w:rPr>
        <w:pPrChange w:id="233" w:author="Ashwani Prabhakar" w:date="2019-07-24T19:00:00Z">
          <w:pPr>
            <w:jc w:val="center"/>
          </w:pPr>
        </w:pPrChange>
      </w:pPr>
      <w:ins w:id="234" w:author="Ashwani Prabhakar" w:date="2019-07-24T19:01:00Z">
        <w:r w:rsidRPr="006A0FF7">
          <w:rPr>
            <w:rPrChange w:id="235" w:author="Ashwani Prabhakar" w:date="2019-07-25T14:57:00Z">
              <w:rPr>
                <w:sz w:val="24"/>
                <w:szCs w:val="24"/>
              </w:rPr>
            </w:rPrChange>
          </w:rPr>
          <w:t xml:space="preserve">The information contained in this documentation is the exclusive property of CET, UWA. This </w:t>
        </w:r>
      </w:ins>
      <w:ins w:id="236" w:author="Ashwani Prabhakar" w:date="2019-07-24T19:02:00Z">
        <w:r w:rsidRPr="006A0FF7">
          <w:rPr>
            <w:rPrChange w:id="237" w:author="Ashwani Prabhakar" w:date="2019-07-25T14:57:00Z">
              <w:rPr>
                <w:sz w:val="24"/>
                <w:szCs w:val="24"/>
              </w:rPr>
            </w:rPrChange>
          </w:rPr>
          <w:t>work is protected under the copyright law and other conventions. No part of this work may be reproduced or transmitted in any form or by any means, whether it is mechanical, electronic, photocopying and recording, or by any information distribution system without the written permission from the concerned authorities</w:t>
        </w:r>
      </w:ins>
      <w:ins w:id="238" w:author="Ashwani Prabhakar" w:date="2019-07-24T19:04:00Z">
        <w:r w:rsidRPr="006A0FF7">
          <w:rPr>
            <w:rPrChange w:id="239" w:author="Ashwani Prabhakar" w:date="2019-07-25T14:57:00Z">
              <w:rPr>
                <w:sz w:val="24"/>
                <w:szCs w:val="24"/>
              </w:rPr>
            </w:rPrChange>
          </w:rPr>
          <w:t xml:space="preserve">. All </w:t>
        </w:r>
      </w:ins>
      <w:ins w:id="240" w:author="Ashwani Prabhakar" w:date="2019-07-24T19:05:00Z">
        <w:r w:rsidRPr="006A0FF7">
          <w:rPr>
            <w:rPrChange w:id="241" w:author="Ashwani Prabhakar" w:date="2019-07-25T14:57:00Z">
              <w:rPr>
                <w:sz w:val="24"/>
                <w:szCs w:val="24"/>
              </w:rPr>
            </w:rPrChange>
          </w:rPr>
          <w:t xml:space="preserve">concerned </w:t>
        </w:r>
      </w:ins>
      <w:ins w:id="242" w:author="Ashwani Prabhakar" w:date="2019-07-24T19:04:00Z">
        <w:r w:rsidRPr="006A0FF7">
          <w:rPr>
            <w:rPrChange w:id="243" w:author="Ashwani Prabhakar" w:date="2019-07-25T14:57:00Z">
              <w:rPr>
                <w:sz w:val="24"/>
                <w:szCs w:val="24"/>
              </w:rPr>
            </w:rPrChange>
          </w:rPr>
          <w:t xml:space="preserve">requests should be sent to </w:t>
        </w:r>
      </w:ins>
      <w:ins w:id="244" w:author="Ashwani Prabhakar" w:date="2019-07-24T19:06:00Z">
        <w:r w:rsidRPr="006A0FF7">
          <w:rPr>
            <w:b/>
            <w:rPrChange w:id="245" w:author="Ashwani Prabhakar" w:date="2019-07-25T14:57:00Z">
              <w:rPr>
                <w:sz w:val="24"/>
                <w:szCs w:val="24"/>
              </w:rPr>
            </w:rPrChange>
          </w:rPr>
          <w:t>Jérémie Giraud</w:t>
        </w:r>
        <w:r w:rsidRPr="006A0FF7">
          <w:rPr>
            <w:rPrChange w:id="246" w:author="Ashwani Prabhakar" w:date="2019-07-25T14:57:00Z">
              <w:rPr>
                <w:sz w:val="24"/>
                <w:szCs w:val="24"/>
              </w:rPr>
            </w:rPrChange>
          </w:rPr>
          <w:t xml:space="preserve">, Research Fellow, </w:t>
        </w:r>
      </w:ins>
      <w:ins w:id="247" w:author="Ashwani Prabhakar" w:date="2019-07-24T19:07:00Z">
        <w:r w:rsidR="00DA0C5A" w:rsidRPr="006A0FF7">
          <w:rPr>
            <w:rPrChange w:id="248" w:author="Ashwani Prabhakar" w:date="2019-07-25T14:57:00Z">
              <w:rPr>
                <w:sz w:val="24"/>
                <w:szCs w:val="24"/>
              </w:rPr>
            </w:rPrChange>
          </w:rPr>
          <w:t>Centre</w:t>
        </w:r>
      </w:ins>
      <w:ins w:id="249" w:author="Ashwani Prabhakar" w:date="2019-07-24T19:06:00Z">
        <w:r w:rsidRPr="006A0FF7">
          <w:rPr>
            <w:rPrChange w:id="250" w:author="Ashwani Prabhakar" w:date="2019-07-25T14:57:00Z">
              <w:rPr>
                <w:sz w:val="24"/>
                <w:szCs w:val="24"/>
              </w:rPr>
            </w:rPrChange>
          </w:rPr>
          <w:t xml:space="preserve"> for Exploration </w:t>
        </w:r>
      </w:ins>
      <w:ins w:id="251" w:author="Ashwani Prabhakar" w:date="2019-07-24T19:07:00Z">
        <w:r w:rsidR="00DA0C5A" w:rsidRPr="006A0FF7">
          <w:rPr>
            <w:rPrChange w:id="252" w:author="Ashwani Prabhakar" w:date="2019-07-25T14:57:00Z">
              <w:rPr>
                <w:sz w:val="24"/>
                <w:szCs w:val="24"/>
              </w:rPr>
            </w:rPrChange>
          </w:rPr>
          <w:t>Targeting, SES, The University of Western Australia, Perth</w:t>
        </w:r>
      </w:ins>
      <w:ins w:id="253" w:author="Ashwani Prabhakar" w:date="2019-07-24T19:08:00Z">
        <w:r w:rsidR="00DA0C5A" w:rsidRPr="006A0FF7">
          <w:rPr>
            <w:rPrChange w:id="254" w:author="Ashwani Prabhakar" w:date="2019-07-25T14:57:00Z">
              <w:rPr>
                <w:sz w:val="24"/>
                <w:szCs w:val="24"/>
              </w:rPr>
            </w:rPrChange>
          </w:rPr>
          <w:t>,</w:t>
        </w:r>
      </w:ins>
      <w:ins w:id="255" w:author="Ashwani Prabhakar" w:date="2019-07-24T19:07:00Z">
        <w:r w:rsidR="00DA0C5A" w:rsidRPr="006A0FF7">
          <w:rPr>
            <w:rPrChange w:id="256" w:author="Ashwani Prabhakar" w:date="2019-07-25T14:57:00Z">
              <w:rPr>
                <w:sz w:val="24"/>
                <w:szCs w:val="24"/>
              </w:rPr>
            </w:rPrChange>
          </w:rPr>
          <w:t xml:space="preserve"> </w:t>
        </w:r>
      </w:ins>
      <w:ins w:id="257" w:author="Ashwani Prabhakar" w:date="2019-07-24T19:08:00Z">
        <w:r w:rsidR="00DA0C5A" w:rsidRPr="006A0FF7">
          <w:rPr>
            <w:rPrChange w:id="258" w:author="Ashwani Prabhakar" w:date="2019-07-25T14:57:00Z">
              <w:rPr>
                <w:sz w:val="24"/>
                <w:szCs w:val="24"/>
              </w:rPr>
            </w:rPrChange>
          </w:rPr>
          <w:t>WA 6009, Australia</w:t>
        </w:r>
      </w:ins>
      <w:ins w:id="259" w:author="Ashwani Prabhakar" w:date="2019-07-24T19:12:00Z">
        <w:r w:rsidR="00DA0C5A" w:rsidRPr="006A0FF7">
          <w:rPr>
            <w:rPrChange w:id="260" w:author="Ashwani Prabhakar" w:date="2019-07-25T14:57:00Z">
              <w:rPr>
                <w:sz w:val="24"/>
                <w:szCs w:val="24"/>
              </w:rPr>
            </w:rPrChange>
          </w:rPr>
          <w:t>.</w:t>
        </w:r>
      </w:ins>
      <w:ins w:id="261" w:author="Ashwani Prabhakar" w:date="2019-07-24T21:28:00Z">
        <w:r w:rsidR="00240C46" w:rsidRPr="006A0FF7">
          <w:rPr>
            <w:rPrChange w:id="262" w:author="Ashwani Prabhakar" w:date="2019-07-25T14:57:00Z">
              <w:rPr>
                <w:sz w:val="24"/>
                <w:szCs w:val="24"/>
              </w:rPr>
            </w:rPrChange>
          </w:rPr>
          <w:t xml:space="preserve"> Email Address as follows - jeremie.giraud@uwa.edu.au</w:t>
        </w:r>
      </w:ins>
      <w:ins w:id="263" w:author="Jeremie Giraud" w:date="2019-07-29T21:16:00Z">
        <w:r w:rsidR="006C64E8">
          <w:br/>
        </w:r>
      </w:ins>
    </w:p>
    <w:p w14:paraId="4F7F6BE4" w14:textId="77777777" w:rsidR="00293DF1" w:rsidRPr="006A0FF7" w:rsidRDefault="00293DF1">
      <w:pPr>
        <w:pStyle w:val="NoSpacing"/>
        <w:rPr>
          <w:ins w:id="264" w:author="Ashwani Prabhakar" w:date="2019-07-24T18:59:00Z"/>
        </w:rPr>
        <w:pPrChange w:id="265" w:author="Ashwani Prabhakar" w:date="2019-07-24T19:00:00Z">
          <w:pPr>
            <w:jc w:val="center"/>
          </w:pPr>
        </w:pPrChange>
      </w:pPr>
    </w:p>
    <w:p w14:paraId="5A362F2F" w14:textId="1B44F6DA" w:rsidR="009D1017" w:rsidRDefault="009D1017">
      <w:pPr>
        <w:rPr>
          <w:del w:id="266" w:author="Unknown"/>
        </w:rPr>
        <w:pPrChange w:id="267" w:author="Ashwani Prabhakar" w:date="2019-07-24T18:57:00Z">
          <w:pPr>
            <w:jc w:val="center"/>
          </w:pPr>
        </w:pPrChange>
      </w:pPr>
    </w:p>
    <w:p w14:paraId="79992272" w14:textId="038B42CD" w:rsidR="00DA0C5A" w:rsidRPr="006A0FF7" w:rsidRDefault="00DA0C5A">
      <w:pPr>
        <w:rPr>
          <w:ins w:id="268" w:author="Ashwani Prabhakar" w:date="2019-07-24T19:08:00Z"/>
          <w:del w:id="269" w:author="Jeremie Giraud" w:date="2019-07-29T21:03:00Z"/>
          <w:rPrChange w:id="270" w:author="Ashwani Prabhakar" w:date="2019-07-25T14:57:00Z">
            <w:rPr>
              <w:ins w:id="271" w:author="Ashwani Prabhakar" w:date="2019-07-24T19:08:00Z"/>
              <w:del w:id="272" w:author="Jeremie Giraud" w:date="2019-07-29T21:03:00Z"/>
              <w:sz w:val="24"/>
              <w:szCs w:val="24"/>
            </w:rPr>
          </w:rPrChange>
        </w:rPr>
        <w:pPrChange w:id="273" w:author="Ashwani Prabhakar" w:date="2019-07-24T18:57:00Z">
          <w:pPr>
            <w:jc w:val="center"/>
          </w:pPr>
        </w:pPrChange>
      </w:pPr>
    </w:p>
    <w:p w14:paraId="0E743DA3" w14:textId="222C55CA" w:rsidR="00DA0C5A" w:rsidRPr="006A0FF7" w:rsidRDefault="00DA0C5A">
      <w:pPr>
        <w:rPr>
          <w:ins w:id="274" w:author="Ashwani Prabhakar" w:date="2019-07-24T18:56:00Z"/>
          <w:moveFrom w:id="275" w:author="Jeremie Giraud" w:date="2019-07-29T21:17:00Z"/>
          <w:rPrChange w:id="276" w:author="Ashwani Prabhakar" w:date="2019-07-25T14:57:00Z">
            <w:rPr>
              <w:ins w:id="277" w:author="Ashwani Prabhakar" w:date="2019-07-24T18:56:00Z"/>
              <w:moveFrom w:id="278" w:author="Jeremie Giraud" w:date="2019-07-29T21:17:00Z"/>
              <w:sz w:val="28"/>
              <w:szCs w:val="28"/>
            </w:rPr>
          </w:rPrChange>
        </w:rPr>
        <w:pPrChange w:id="279" w:author="Ashwani Prabhakar" w:date="2019-07-24T18:57:00Z">
          <w:pPr>
            <w:jc w:val="center"/>
          </w:pPr>
        </w:pPrChange>
      </w:pPr>
      <w:moveFromRangeStart w:id="280" w:author="Jeremie Giraud" w:date="2019-07-29T21:17:00Z" w:name="move15327441"/>
      <w:moveFrom w:id="281" w:author="Jeremie Giraud" w:date="2019-07-29T21:17:00Z">
        <w:ins w:id="282" w:author="Ashwani Prabhakar" w:date="2019-07-24T19:08:00Z">
          <w:r w:rsidRPr="006A0FF7">
            <w:rPr>
              <w:rPrChange w:id="283" w:author="Ashwani Prabhakar" w:date="2019-07-25T14:57:00Z">
                <w:rPr>
                  <w:sz w:val="24"/>
                  <w:szCs w:val="24"/>
                </w:rPr>
              </w:rPrChange>
            </w:rPr>
            <w:t>The information contained in this document</w:t>
          </w:r>
        </w:ins>
        <w:ins w:id="284" w:author="Ashwani Prabhakar" w:date="2019-07-24T19:15:00Z">
          <w:r w:rsidR="00B02C83" w:rsidRPr="006A0FF7">
            <w:rPr>
              <w:rPrChange w:id="285" w:author="Ashwani Prabhakar" w:date="2019-07-25T14:57:00Z">
                <w:rPr>
                  <w:sz w:val="24"/>
                  <w:szCs w:val="24"/>
                </w:rPr>
              </w:rPrChange>
            </w:rPr>
            <w:t>ation</w:t>
          </w:r>
        </w:ins>
        <w:ins w:id="286" w:author="Ashwani Prabhakar" w:date="2019-07-24T19:08:00Z">
          <w:r w:rsidRPr="006A0FF7">
            <w:rPr>
              <w:rPrChange w:id="287" w:author="Ashwani Prabhakar" w:date="2019-07-25T14:57:00Z">
                <w:rPr>
                  <w:sz w:val="24"/>
                  <w:szCs w:val="24"/>
                </w:rPr>
              </w:rPrChange>
            </w:rPr>
            <w:t xml:space="preserve"> is subject to be changed without any notice</w:t>
          </w:r>
        </w:ins>
        <w:ins w:id="288" w:author="Ashwani Prabhakar" w:date="2019-07-24T19:09:00Z">
          <w:r w:rsidRPr="006A0FF7">
            <w:rPr>
              <w:rPrChange w:id="289" w:author="Ashwani Prabhakar" w:date="2019-07-25T14:57:00Z">
                <w:rPr>
                  <w:sz w:val="24"/>
                  <w:szCs w:val="24"/>
                </w:rPr>
              </w:rPrChange>
            </w:rPr>
            <w:t>/ legal procedure</w:t>
          </w:r>
        </w:ins>
        <w:ins w:id="290" w:author="Ashwani Prabhakar" w:date="2019-07-24T19:08:00Z">
          <w:r w:rsidRPr="006A0FF7">
            <w:rPr>
              <w:rPrChange w:id="291" w:author="Ashwani Prabhakar" w:date="2019-07-25T14:57:00Z">
                <w:rPr>
                  <w:sz w:val="24"/>
                  <w:szCs w:val="24"/>
                </w:rPr>
              </w:rPrChange>
            </w:rPr>
            <w:t>.</w:t>
          </w:r>
        </w:ins>
      </w:moveFrom>
    </w:p>
    <w:moveFromRangeEnd w:id="280"/>
    <w:p w14:paraId="44DDFA93" w14:textId="27AAA218" w:rsidR="009D1017" w:rsidRDefault="009D1017" w:rsidP="0059016E">
      <w:pPr>
        <w:jc w:val="center"/>
        <w:rPr>
          <w:ins w:id="292" w:author="Ashwani Prabhakar" w:date="2019-07-24T18:56:00Z"/>
          <w:del w:id="293" w:author="Jeremie Giraud" w:date="2019-07-29T21:10:00Z"/>
          <w:sz w:val="28"/>
          <w:szCs w:val="28"/>
        </w:rPr>
      </w:pPr>
    </w:p>
    <w:p w14:paraId="3BA53A9C" w14:textId="4F9245B5" w:rsidR="00F32D76" w:rsidRPr="0084342E" w:rsidRDefault="00F32D76" w:rsidP="00F32D76">
      <w:pPr>
        <w:pStyle w:val="NoSpacing"/>
        <w:rPr>
          <w:ins w:id="294" w:author="Jeremie Giraud" w:date="2019-07-29T21:08:00Z"/>
          <w:sz w:val="28"/>
          <w:szCs w:val="28"/>
        </w:rPr>
      </w:pPr>
      <w:ins w:id="295" w:author="Jeremie Giraud" w:date="2019-07-29T21:08:00Z">
        <w:r>
          <w:rPr>
            <w:sz w:val="28"/>
            <w:szCs w:val="28"/>
          </w:rPr>
          <w:t>Disclaimer</w:t>
        </w:r>
      </w:ins>
    </w:p>
    <w:p w14:paraId="4CFAF078" w14:textId="4D742ED1" w:rsidR="006C64E8" w:rsidRPr="0084342E" w:rsidDel="006C64E8" w:rsidRDefault="00F32D76" w:rsidP="006C64E8">
      <w:pPr>
        <w:rPr>
          <w:del w:id="296" w:author="Jeremie Giraud" w:date="2019-07-29T21:17:00Z"/>
          <w:moveTo w:id="297" w:author="Jeremie Giraud" w:date="2019-07-29T21:17:00Z"/>
        </w:rPr>
      </w:pPr>
      <w:ins w:id="298" w:author="Jeremie Giraud" w:date="2019-07-29T21:09:00Z">
        <w:r>
          <w:t>The writers of this manual and of Tomofast-x ha</w:t>
        </w:r>
      </w:ins>
      <w:ins w:id="299" w:author="Jeremie Giraud" w:date="2019-07-29T21:10:00Z">
        <w:r>
          <w:t>ve</w:t>
        </w:r>
      </w:ins>
      <w:ins w:id="300" w:author="Jeremie Giraud" w:date="2019-07-29T21:09:00Z">
        <w:r>
          <w:t xml:space="preserve"> taken care to ensure the accuracy and quality of th</w:t>
        </w:r>
      </w:ins>
      <w:ins w:id="301" w:author="Jeremie Giraud" w:date="2019-07-29T21:10:00Z">
        <w:r>
          <w:t xml:space="preserve">is </w:t>
        </w:r>
      </w:ins>
      <w:ins w:id="302" w:author="Jeremie Giraud" w:date="2019-08-08T12:25:00Z">
        <w:r w:rsidR="009A5B53">
          <w:t xml:space="preserve">User </w:t>
        </w:r>
      </w:ins>
      <w:ins w:id="303" w:author="Jeremie Giraud" w:date="2019-07-29T21:10:00Z">
        <w:r>
          <w:t>manual and of the software. However</w:t>
        </w:r>
      </w:ins>
      <w:ins w:id="304" w:author="Jeremie Giraud" w:date="2019-07-29T21:09:00Z">
        <w:r>
          <w:t>, all material is provided without any warranty whatsoever</w:t>
        </w:r>
      </w:ins>
      <w:ins w:id="305" w:author="Jeremie Giraud" w:date="2019-07-29T21:10:00Z">
        <w:r>
          <w:t>.</w:t>
        </w:r>
      </w:ins>
      <w:ins w:id="306" w:author="Jeremie Giraud" w:date="2019-07-29T21:14:00Z">
        <w:r w:rsidR="00301341">
          <w:t xml:space="preserve"> </w:t>
        </w:r>
      </w:ins>
      <w:ins w:id="307" w:author="Jeremie Giraud" w:date="2019-07-29T21:12:00Z">
        <w:r w:rsidRPr="00301341">
          <w:rPr>
            <w:rPrChange w:id="308" w:author="Jeremie Giraud" w:date="2019-07-29T21:14:00Z">
              <w:rPr>
                <w:rFonts w:ascii="Arial" w:hAnsi="Arial" w:cs="Arial"/>
                <w:color w:val="333333"/>
              </w:rPr>
            </w:rPrChange>
          </w:rPr>
          <w:t>While we make every effort to ensure that</w:t>
        </w:r>
      </w:ins>
      <w:ins w:id="309" w:author="Jeremie Giraud" w:date="2019-07-29T21:14:00Z">
        <w:r w:rsidR="00301341">
          <w:t xml:space="preserve"> the manual</w:t>
        </w:r>
      </w:ins>
      <w:ins w:id="310" w:author="Jeremie Giraud" w:date="2019-07-29T21:12:00Z">
        <w:r w:rsidRPr="00301341">
          <w:rPr>
            <w:rPrChange w:id="311" w:author="Jeremie Giraud" w:date="2019-07-29T21:14:00Z">
              <w:rPr>
                <w:rFonts w:ascii="Arial" w:hAnsi="Arial" w:cs="Arial"/>
                <w:color w:val="333333"/>
              </w:rPr>
            </w:rPrChange>
          </w:rPr>
          <w:t xml:space="preserve"> is accurate and up to date, </w:t>
        </w:r>
      </w:ins>
      <w:ins w:id="312" w:author="Jeremie Giraud" w:date="2019-07-29T21:15:00Z">
        <w:r w:rsidR="00301341">
          <w:t>there remain the possibility of human error</w:t>
        </w:r>
        <w:r w:rsidR="006C64E8">
          <w:t xml:space="preserve">, and utilisation Tomofast-x may by no means provide exact, certain answers to </w:t>
        </w:r>
      </w:ins>
      <w:ins w:id="313" w:author="Jeremie Giraud" w:date="2019-07-29T21:16:00Z">
        <w:r w:rsidR="006C64E8">
          <w:t>any modelling problem</w:t>
        </w:r>
      </w:ins>
      <w:ins w:id="314" w:author="Jeremie Giraud" w:date="2019-07-29T21:12:00Z">
        <w:r w:rsidRPr="00301341">
          <w:rPr>
            <w:rPrChange w:id="315" w:author="Jeremie Giraud" w:date="2019-07-29T21:14:00Z">
              <w:rPr>
                <w:rFonts w:ascii="Arial" w:hAnsi="Arial" w:cs="Arial"/>
                <w:color w:val="333333"/>
              </w:rPr>
            </w:rPrChange>
          </w:rPr>
          <w:t>.</w:t>
        </w:r>
      </w:ins>
      <w:ins w:id="316" w:author="Jeremie Giraud" w:date="2019-07-29T21:13:00Z">
        <w:r w:rsidR="00301341" w:rsidRPr="00301341">
          <w:rPr>
            <w:rPrChange w:id="317" w:author="Jeremie Giraud" w:date="2019-07-29T21:14:00Z">
              <w:rPr>
                <w:rFonts w:ascii="Arial" w:hAnsi="Arial" w:cs="Arial"/>
                <w:color w:val="333333"/>
              </w:rPr>
            </w:rPrChange>
          </w:rPr>
          <w:t xml:space="preserve"> We do no</w:t>
        </w:r>
      </w:ins>
      <w:ins w:id="318" w:author="Jeremie Giraud" w:date="2019-07-29T21:12:00Z">
        <w:r w:rsidRPr="00301341">
          <w:rPr>
            <w:rPrChange w:id="319" w:author="Jeremie Giraud" w:date="2019-07-29T21:14:00Z">
              <w:rPr>
                <w:rFonts w:ascii="Arial" w:hAnsi="Arial" w:cs="Arial"/>
                <w:color w:val="333333"/>
              </w:rPr>
            </w:rPrChange>
          </w:rPr>
          <w:t>t guarantee, and accepts no legal liability whatsoever arising from</w:t>
        </w:r>
        <w:r w:rsidR="006C64E8" w:rsidRPr="006C64E8">
          <w:t xml:space="preserve"> or connected to, the accuracy</w:t>
        </w:r>
      </w:ins>
      <w:ins w:id="320" w:author="Jeremie Giraud" w:date="2019-07-29T21:16:00Z">
        <w:r w:rsidR="006C64E8">
          <w:t xml:space="preserve"> o</w:t>
        </w:r>
      </w:ins>
      <w:ins w:id="321" w:author="Jeremie Giraud" w:date="2019-07-29T21:12:00Z">
        <w:r w:rsidRPr="00301341">
          <w:rPr>
            <w:rPrChange w:id="322" w:author="Jeremie Giraud" w:date="2019-07-29T21:14:00Z">
              <w:rPr>
                <w:rFonts w:ascii="Arial" w:hAnsi="Arial" w:cs="Arial"/>
                <w:color w:val="333333"/>
              </w:rPr>
            </w:rPrChange>
          </w:rPr>
          <w:t xml:space="preserve">r completeness of any material contained </w:t>
        </w:r>
      </w:ins>
      <w:ins w:id="323" w:author="Jeremie Giraud" w:date="2019-07-29T21:13:00Z">
        <w:r w:rsidR="00301341" w:rsidRPr="00301341">
          <w:rPr>
            <w:rPrChange w:id="324" w:author="Jeremie Giraud" w:date="2019-07-29T21:14:00Z">
              <w:rPr>
                <w:rFonts w:ascii="Arial" w:hAnsi="Arial" w:cs="Arial"/>
                <w:color w:val="333333"/>
              </w:rPr>
            </w:rPrChange>
          </w:rPr>
          <w:t>in this manual or obtained through usage of Tomofast-x</w:t>
        </w:r>
      </w:ins>
      <w:ins w:id="325" w:author="Jeremie Giraud" w:date="2019-07-29T21:12:00Z">
        <w:r w:rsidRPr="00301341">
          <w:rPr>
            <w:rPrChange w:id="326" w:author="Jeremie Giraud" w:date="2019-07-29T21:14:00Z">
              <w:rPr>
                <w:rFonts w:ascii="Arial" w:hAnsi="Arial" w:cs="Arial"/>
                <w:color w:val="333333"/>
              </w:rPr>
            </w:rPrChange>
          </w:rPr>
          <w:t xml:space="preserve">. </w:t>
        </w:r>
      </w:ins>
      <w:moveToRangeStart w:id="327" w:author="Jeremie Giraud" w:date="2019-07-29T21:17:00Z" w:name="move15327441"/>
      <w:moveTo w:id="328" w:author="Jeremie Giraud" w:date="2019-07-29T21:17:00Z">
        <w:r w:rsidR="006C64E8" w:rsidRPr="0084342E">
          <w:t>The information contained in this documentation is subject to be changed without any notice/ legal procedure.</w:t>
        </w:r>
      </w:moveTo>
    </w:p>
    <w:moveToRangeEnd w:id="327"/>
    <w:p w14:paraId="6F9C5157" w14:textId="76E08F34" w:rsidR="00F32D76" w:rsidRPr="00301341" w:rsidRDefault="006C64E8">
      <w:pPr>
        <w:rPr>
          <w:ins w:id="329" w:author="Jeremie Giraud" w:date="2019-07-29T21:12:00Z"/>
          <w:rPrChange w:id="330" w:author="Jeremie Giraud" w:date="2019-07-29T21:14:00Z">
            <w:rPr>
              <w:ins w:id="331" w:author="Jeremie Giraud" w:date="2019-07-29T21:12:00Z"/>
              <w:rFonts w:ascii="Arial" w:hAnsi="Arial" w:cs="Arial"/>
              <w:color w:val="333333"/>
            </w:rPr>
          </w:rPrChange>
        </w:rPr>
        <w:pPrChange w:id="332" w:author="Jeremie Giraud" w:date="2019-07-29T21:14:00Z">
          <w:pPr>
            <w:pStyle w:val="NormalWeb"/>
            <w:shd w:val="clear" w:color="auto" w:fill="FFFFFF"/>
          </w:pPr>
        </w:pPrChange>
      </w:pPr>
      <w:ins w:id="333" w:author="Jeremie Giraud" w:date="2019-07-29T21:17:00Z">
        <w:r>
          <w:t xml:space="preserve"> </w:t>
        </w:r>
      </w:ins>
      <w:ins w:id="334" w:author="Jeremie Giraud" w:date="2019-07-29T21:14:00Z">
        <w:r w:rsidR="00301341" w:rsidRPr="00301341">
          <w:rPr>
            <w:rPrChange w:id="335" w:author="Jeremie Giraud" w:date="2019-07-29T21:14:00Z">
              <w:rPr>
                <w:rFonts w:ascii="Arial" w:hAnsi="Arial" w:cs="Arial"/>
                <w:color w:val="333333"/>
              </w:rPr>
            </w:rPrChange>
          </w:rPr>
          <w:t>You are reading this manual and using Tomofast-x at your own risks.</w:t>
        </w:r>
      </w:ins>
    </w:p>
    <w:p w14:paraId="15C183C3" w14:textId="77777777" w:rsidR="009D1017" w:rsidRDefault="009D1017">
      <w:pPr>
        <w:rPr>
          <w:ins w:id="336" w:author="Ashwani Prabhakar" w:date="2019-07-24T18:57:00Z"/>
          <w:sz w:val="28"/>
          <w:szCs w:val="28"/>
        </w:rPr>
        <w:pPrChange w:id="337" w:author="Jeremie Giraud" w:date="2019-07-29T21:24:00Z">
          <w:pPr>
            <w:jc w:val="center"/>
          </w:pPr>
        </w:pPrChange>
      </w:pPr>
    </w:p>
    <w:p w14:paraId="033DF628" w14:textId="5C1BB37B" w:rsidR="009D1017" w:rsidRDefault="009D1017" w:rsidP="0059016E">
      <w:pPr>
        <w:jc w:val="center"/>
        <w:rPr>
          <w:ins w:id="338" w:author="Ashwani Prabhakar" w:date="2019-07-24T18:57:00Z"/>
          <w:del w:id="339" w:author="Jeremie Giraud" w:date="2019-07-29T21:02:00Z"/>
          <w:sz w:val="28"/>
          <w:szCs w:val="28"/>
        </w:rPr>
      </w:pPr>
    </w:p>
    <w:p w14:paraId="69D83C8F" w14:textId="2DC15FA2" w:rsidR="009D1017" w:rsidRPr="00DA0C5A" w:rsidRDefault="009D1017" w:rsidP="0059016E">
      <w:pPr>
        <w:jc w:val="center"/>
        <w:rPr>
          <w:ins w:id="340" w:author="Ashwani Prabhakar" w:date="2019-07-24T18:57:00Z"/>
          <w:del w:id="341" w:author="Jeremie Giraud" w:date="2019-07-29T21:02:00Z"/>
          <w:b/>
          <w:i/>
          <w:sz w:val="28"/>
          <w:szCs w:val="28"/>
          <w:rPrChange w:id="342" w:author="Ashwani Prabhakar" w:date="2019-07-24T19:11:00Z">
            <w:rPr>
              <w:ins w:id="343" w:author="Ashwani Prabhakar" w:date="2019-07-24T18:57:00Z"/>
              <w:del w:id="344" w:author="Jeremie Giraud" w:date="2019-07-29T21:02:00Z"/>
              <w:sz w:val="28"/>
              <w:szCs w:val="28"/>
            </w:rPr>
          </w:rPrChange>
        </w:rPr>
      </w:pPr>
    </w:p>
    <w:p w14:paraId="4F06B9FE" w14:textId="0A6ED995" w:rsidR="009D1017" w:rsidRPr="00DA0C5A" w:rsidRDefault="00DA0C5A">
      <w:pPr>
        <w:jc w:val="center"/>
        <w:rPr>
          <w:ins w:id="345" w:author="Ashwani Prabhakar" w:date="2019-07-24T19:09:00Z"/>
          <w:del w:id="346" w:author="Jeremie Giraud" w:date="2019-07-29T20:55:00Z"/>
          <w:b/>
          <w:i/>
          <w:rPrChange w:id="347" w:author="Ashwani Prabhakar" w:date="2019-07-24T19:11:00Z">
            <w:rPr>
              <w:ins w:id="348" w:author="Ashwani Prabhakar" w:date="2019-07-24T19:09:00Z"/>
              <w:del w:id="349" w:author="Jeremie Giraud" w:date="2019-07-29T20:55:00Z"/>
            </w:rPr>
          </w:rPrChange>
        </w:rPr>
      </w:pPr>
      <w:ins w:id="350" w:author="Ashwani Prabhakar" w:date="2019-07-24T19:09:00Z">
        <w:del w:id="351" w:author="Jeremie Giraud" w:date="2019-07-29T20:55:00Z">
          <w:r w:rsidRPr="00DA0C5A">
            <w:rPr>
              <w:b/>
              <w:i/>
              <w:rPrChange w:id="352" w:author="Ashwani Prabhakar" w:date="2019-07-24T19:11:00Z">
                <w:rPr/>
              </w:rPrChange>
            </w:rPr>
            <w:delText>Contributing Writer</w:delText>
          </w:r>
        </w:del>
      </w:ins>
      <w:ins w:id="353" w:author="Ashwani Prabhakar" w:date="2019-07-24T21:32:00Z">
        <w:del w:id="354" w:author="Jeremie Giraud" w:date="2019-07-29T20:55:00Z">
          <w:r w:rsidR="008C5C33">
            <w:rPr>
              <w:b/>
              <w:i/>
            </w:rPr>
            <w:delText>s</w:delText>
          </w:r>
        </w:del>
      </w:ins>
      <w:ins w:id="355" w:author="Ashwani Prabhakar" w:date="2019-07-24T19:09:00Z">
        <w:del w:id="356" w:author="Jeremie Giraud" w:date="2019-07-29T20:55:00Z">
          <w:r w:rsidRPr="00DA0C5A">
            <w:rPr>
              <w:b/>
              <w:i/>
              <w:rPrChange w:id="357" w:author="Ashwani Prabhakar" w:date="2019-07-24T19:11:00Z">
                <w:rPr/>
              </w:rPrChange>
            </w:rPr>
            <w:delText xml:space="preserve"> of the User Manual</w:delText>
          </w:r>
        </w:del>
      </w:ins>
    </w:p>
    <w:p w14:paraId="276BA68C" w14:textId="2551D63C" w:rsidR="00057D7D" w:rsidRPr="00DA0C5A" w:rsidRDefault="00DA0C5A">
      <w:pPr>
        <w:jc w:val="center"/>
        <w:rPr>
          <w:ins w:id="358" w:author="Ashwani Prabhakar" w:date="2019-07-24T18:57:00Z"/>
          <w:del w:id="359" w:author="Jeremie Giraud" w:date="2019-07-29T20:55:00Z"/>
          <w:i/>
          <w:rPrChange w:id="360" w:author="Ashwani Prabhakar" w:date="2019-07-24T19:11:00Z">
            <w:rPr>
              <w:ins w:id="361" w:author="Ashwani Prabhakar" w:date="2019-07-24T18:57:00Z"/>
              <w:del w:id="362" w:author="Jeremie Giraud" w:date="2019-07-29T20:55:00Z"/>
            </w:rPr>
          </w:rPrChange>
        </w:rPr>
      </w:pPr>
      <w:ins w:id="363" w:author="Ashwani Prabhakar" w:date="2019-07-24T19:11:00Z">
        <w:del w:id="364" w:author="Jeremie Giraud" w:date="2019-07-29T20:55:00Z">
          <w:r w:rsidRPr="00DA0C5A">
            <w:rPr>
              <w:i/>
              <w:rPrChange w:id="365" w:author="Ashwani Prabhakar" w:date="2019-07-24T19:11:00Z">
                <w:rPr/>
              </w:rPrChange>
            </w:rPr>
            <w:delText xml:space="preserve">Ashwani </w:delText>
          </w:r>
        </w:del>
      </w:ins>
      <w:ins w:id="366" w:author="Ashwani Prabhakar" w:date="2019-07-24T19:09:00Z">
        <w:del w:id="367" w:author="Jeremie Giraud" w:date="2019-07-29T20:55:00Z">
          <w:r w:rsidRPr="00DA0C5A">
            <w:rPr>
              <w:i/>
              <w:rPrChange w:id="368" w:author="Ashwani Prabhakar" w:date="2019-07-24T19:11:00Z">
                <w:rPr/>
              </w:rPrChange>
            </w:rPr>
            <w:delText xml:space="preserve">Prabhakar, </w:delText>
          </w:r>
        </w:del>
      </w:ins>
      <w:ins w:id="369" w:author="Ashwani Prabhakar" w:date="2019-07-24T19:10:00Z">
        <w:del w:id="370" w:author="Jeremie Giraud" w:date="2019-07-29T20:55:00Z">
          <w:r w:rsidRPr="00DA0C5A">
            <w:rPr>
              <w:i/>
              <w:rPrChange w:id="371" w:author="Ashwani Prabhakar" w:date="2019-07-24T19:11:00Z">
                <w:rPr/>
              </w:rPrChange>
            </w:rPr>
            <w:delText xml:space="preserve">Jérémie </w:delText>
          </w:r>
          <w:r w:rsidRPr="00DA0C5A" w:rsidDel="009E7A66">
            <w:rPr>
              <w:i/>
              <w:rPrChange w:id="372" w:author="Ashwani Prabhakar" w:date="2019-07-24T19:11:00Z">
                <w:rPr/>
              </w:rPrChange>
            </w:rPr>
            <w:delText>Giraud</w:delText>
          </w:r>
        </w:del>
      </w:ins>
      <w:ins w:id="373" w:author="Ashwani Prabhakar" w:date="2019-07-26T15:58:00Z">
        <w:del w:id="374" w:author="Jeremie Giraud" w:date="2019-07-29T20:55:00Z">
          <w:r w:rsidR="00B663F0" w:rsidDel="009E7A66">
            <w:rPr>
              <w:b/>
              <w:i/>
            </w:rPr>
            <w:delText>D</w:delText>
          </w:r>
        </w:del>
      </w:ins>
      <w:ins w:id="375" w:author="Ashwani Prabhakar" w:date="2019-07-26T13:37:00Z">
        <w:del w:id="376" w:author="Jeremie Giraud" w:date="2019-07-29T20:55:00Z">
          <w:r w:rsidR="00B97AF1" w:rsidDel="009E7A66">
            <w:rPr>
              <w:b/>
              <w:i/>
            </w:rPr>
            <w:delText>OMOFAST</w:delText>
          </w:r>
        </w:del>
      </w:ins>
      <w:ins w:id="377" w:author="Ashwani Prabhakar" w:date="2019-07-26T20:33:00Z">
        <w:del w:id="378" w:author="Jeremie Giraud" w:date="2019-07-29T20:55:00Z">
          <w:r w:rsidR="00A10E4E" w:rsidDel="009E7A66">
            <w:rPr>
              <w:b/>
              <w:i/>
            </w:rPr>
            <w:delText>C</w:delText>
          </w:r>
        </w:del>
      </w:ins>
    </w:p>
    <w:p w14:paraId="6A7512B5" w14:textId="05364889" w:rsidR="009D1017" w:rsidRDefault="009D1017">
      <w:pPr>
        <w:jc w:val="center"/>
        <w:rPr>
          <w:ins w:id="379" w:author="Ashwani Prabhakar" w:date="2019-07-24T21:31:00Z"/>
          <w:del w:id="380" w:author="Jeremie Giraud" w:date="2019-07-29T21:02:00Z"/>
          <w:sz w:val="28"/>
          <w:szCs w:val="28"/>
        </w:rPr>
      </w:pPr>
    </w:p>
    <w:p w14:paraId="4B7FAB24" w14:textId="7642997C" w:rsidR="008C5C33" w:rsidRDefault="008C5C33">
      <w:pPr>
        <w:jc w:val="center"/>
        <w:rPr>
          <w:ins w:id="381" w:author="Ashwani Prabhakar" w:date="2019-07-24T21:31:00Z"/>
          <w:del w:id="382" w:author="Jeremie Giraud" w:date="2019-07-29T21:02:00Z"/>
          <w:sz w:val="28"/>
          <w:szCs w:val="28"/>
        </w:rPr>
      </w:pPr>
    </w:p>
    <w:p w14:paraId="4A841F0B" w14:textId="65BB2ADE" w:rsidR="008C5C33" w:rsidRDefault="008C5C33">
      <w:pPr>
        <w:jc w:val="center"/>
        <w:rPr>
          <w:ins w:id="383" w:author="Ashwani Prabhakar" w:date="2019-07-24T21:31:00Z"/>
          <w:del w:id="384" w:author="Jeremie Giraud" w:date="2019-07-29T21:02:00Z"/>
          <w:sz w:val="28"/>
          <w:szCs w:val="28"/>
        </w:rPr>
      </w:pPr>
    </w:p>
    <w:p w14:paraId="69DEF22F" w14:textId="5AA0FC7D" w:rsidR="008C5C33" w:rsidRDefault="008C5C33">
      <w:pPr>
        <w:jc w:val="center"/>
        <w:rPr>
          <w:ins w:id="385" w:author="Ashwani Prabhakar" w:date="2019-07-24T21:31:00Z"/>
          <w:del w:id="386" w:author="Jeremie Giraud" w:date="2019-07-29T21:02:00Z"/>
          <w:sz w:val="28"/>
          <w:szCs w:val="28"/>
        </w:rPr>
      </w:pPr>
    </w:p>
    <w:p w14:paraId="1B511587" w14:textId="0D1DE3A8" w:rsidR="008C5C33" w:rsidRDefault="008C5C33">
      <w:pPr>
        <w:jc w:val="center"/>
        <w:rPr>
          <w:ins w:id="387" w:author="Ashwani Prabhakar" w:date="2019-07-24T21:31:00Z"/>
          <w:del w:id="388" w:author="Jeremie Giraud" w:date="2019-07-29T21:02:00Z"/>
          <w:sz w:val="28"/>
          <w:szCs w:val="28"/>
        </w:rPr>
      </w:pPr>
    </w:p>
    <w:p w14:paraId="4B65E902" w14:textId="5A1BA86F" w:rsidR="008C5C33" w:rsidRDefault="008C5C33">
      <w:pPr>
        <w:jc w:val="center"/>
        <w:rPr>
          <w:ins w:id="389" w:author="Ashwani Prabhakar" w:date="2019-07-25T14:58:00Z"/>
          <w:del w:id="390" w:author="Jeremie Giraud" w:date="2019-07-29T21:02:00Z"/>
          <w:sz w:val="28"/>
          <w:szCs w:val="28"/>
        </w:rPr>
      </w:pPr>
    </w:p>
    <w:p w14:paraId="076EB380" w14:textId="2386CE79" w:rsidR="006A0FF7" w:rsidRDefault="006A0FF7">
      <w:pPr>
        <w:jc w:val="center"/>
        <w:rPr>
          <w:ins w:id="391" w:author="Ashwani Prabhakar" w:date="2019-07-24T21:31:00Z"/>
          <w:del w:id="392" w:author="Jeremie Giraud" w:date="2019-07-29T21:02:00Z"/>
          <w:sz w:val="28"/>
          <w:szCs w:val="28"/>
        </w:rPr>
      </w:pPr>
    </w:p>
    <w:p w14:paraId="6154388D" w14:textId="452ACA76" w:rsidR="008C5C33" w:rsidRDefault="008C5C33">
      <w:pPr>
        <w:jc w:val="center"/>
        <w:rPr>
          <w:ins w:id="393" w:author="Ashwani Prabhakar" w:date="2019-07-24T21:31:00Z"/>
          <w:sz w:val="28"/>
          <w:szCs w:val="28"/>
        </w:rPr>
      </w:pPr>
    </w:p>
    <w:p w14:paraId="70E5BF2D" w14:textId="1FE06BB4" w:rsidR="008C5C33" w:rsidRDefault="008C5C33">
      <w:pPr>
        <w:rPr>
          <w:ins w:id="394" w:author="Ashwani Prabhakar" w:date="2019-07-24T21:31:00Z"/>
          <w:sz w:val="28"/>
          <w:szCs w:val="28"/>
        </w:rPr>
        <w:pPrChange w:id="395" w:author="Ashwani Prabhakar" w:date="2019-07-24T21:31:00Z">
          <w:pPr>
            <w:jc w:val="center"/>
          </w:pPr>
        </w:pPrChange>
      </w:pPr>
    </w:p>
    <w:p w14:paraId="5C5EFB7D" w14:textId="055809C5" w:rsidR="008C5C33" w:rsidRDefault="008C5C33">
      <w:pPr>
        <w:rPr>
          <w:ins w:id="396" w:author="Ashwani Prabhakar" w:date="2019-07-24T18:57:00Z"/>
          <w:sz w:val="28"/>
          <w:szCs w:val="28"/>
        </w:rPr>
        <w:pPrChange w:id="397" w:author="Ashwani Prabhakar" w:date="2019-07-24T21:31:00Z">
          <w:pPr>
            <w:jc w:val="center"/>
          </w:pPr>
        </w:pPrChange>
      </w:pPr>
    </w:p>
    <w:p w14:paraId="13967172" w14:textId="01F58995" w:rsidR="009D1017" w:rsidRDefault="009D1017">
      <w:pPr>
        <w:pStyle w:val="NoSpacing"/>
        <w:rPr>
          <w:ins w:id="398" w:author="Ashwani Prabhakar" w:date="2019-07-24T21:29:00Z"/>
        </w:rPr>
        <w:pPrChange w:id="399" w:author="Ashwani Prabhakar" w:date="2019-07-24T21:31:00Z">
          <w:pPr>
            <w:jc w:val="center"/>
          </w:pPr>
        </w:pPrChange>
      </w:pPr>
    </w:p>
    <w:p w14:paraId="154C0DE8" w14:textId="6C8F0830" w:rsidR="009D1017" w:rsidRPr="008C5C33" w:rsidDel="001E54C8" w:rsidRDefault="009D1017">
      <w:pPr>
        <w:pStyle w:val="NoSpacing"/>
        <w:rPr>
          <w:del w:id="400" w:author="Ashwani Prabhakar" w:date="2019-07-25T14:20:00Z"/>
          <w:rPrChange w:id="401" w:author="Ashwani Prabhakar" w:date="2019-07-24T21:33:00Z">
            <w:rPr>
              <w:del w:id="402" w:author="Ashwani Prabhakar" w:date="2019-07-25T14:20:00Z"/>
              <w:sz w:val="28"/>
              <w:szCs w:val="28"/>
            </w:rPr>
          </w:rPrChange>
        </w:rPr>
        <w:pPrChange w:id="403" w:author="Ashwani Prabhakar" w:date="2019-07-24T21:33:00Z">
          <w:pPr>
            <w:jc w:val="center"/>
          </w:pPr>
        </w:pPrChange>
      </w:pPr>
    </w:p>
    <w:p w14:paraId="701BF59C" w14:textId="1620BA17" w:rsidR="00F005C8" w:rsidRPr="005A7E00" w:rsidRDefault="00F005C8">
      <w:pPr>
        <w:pStyle w:val="NoSpacing"/>
        <w:rPr>
          <w:del w:id="404" w:author="Jeremie Giraud" w:date="2019-07-29T20:53:00Z"/>
          <w:sz w:val="28"/>
          <w:szCs w:val="28"/>
        </w:rPr>
        <w:pPrChange w:id="405" w:author="Ashwani Prabhakar" w:date="2019-07-24T21:33:00Z">
          <w:pPr>
            <w:jc w:val="center"/>
          </w:pPr>
        </w:pPrChange>
      </w:pPr>
    </w:p>
    <w:customXmlInsRangeStart w:id="406" w:author="Ashwani Prabhakar" w:date="2019-07-24T17:02:00Z"/>
    <w:sdt>
      <w:sdtPr>
        <w:rPr>
          <w:rFonts w:asciiTheme="minorHAnsi" w:eastAsiaTheme="minorHAnsi" w:hAnsiTheme="minorHAnsi" w:cstheme="minorBidi"/>
          <w:color w:val="auto"/>
          <w:sz w:val="22"/>
          <w:szCs w:val="22"/>
          <w:lang w:val="en-AU"/>
        </w:rPr>
        <w:id w:val="-809791450"/>
        <w:docPartObj>
          <w:docPartGallery w:val="Table of Contents"/>
          <w:docPartUnique/>
        </w:docPartObj>
      </w:sdtPr>
      <w:sdtEndPr>
        <w:rPr>
          <w:b/>
          <w:bCs/>
          <w:noProof/>
        </w:rPr>
      </w:sdtEndPr>
      <w:sdtContent>
        <w:customXmlInsRangeEnd w:id="406"/>
        <w:p w14:paraId="0EE1ACBA" w14:textId="77777777" w:rsidR="000A1919" w:rsidRDefault="000A1919">
          <w:pPr>
            <w:pStyle w:val="TOCHeading"/>
            <w:rPr>
              <w:ins w:id="407" w:author="Jeremie Giraud" w:date="2019-07-29T21:02:00Z"/>
              <w:rFonts w:asciiTheme="minorHAnsi" w:eastAsiaTheme="minorHAnsi" w:hAnsiTheme="minorHAnsi" w:cstheme="minorBidi"/>
              <w:color w:val="auto"/>
              <w:sz w:val="22"/>
              <w:szCs w:val="22"/>
              <w:lang w:val="en-AU"/>
            </w:rPr>
          </w:pPr>
        </w:p>
        <w:p w14:paraId="1CAA9DF7" w14:textId="77777777" w:rsidR="000A1919" w:rsidRDefault="000A1919">
          <w:pPr>
            <w:rPr>
              <w:ins w:id="408" w:author="Jeremie Giraud" w:date="2019-07-29T21:02:00Z"/>
            </w:rPr>
          </w:pPr>
          <w:ins w:id="409" w:author="Jeremie Giraud" w:date="2019-07-29T21:02:00Z">
            <w:r>
              <w:br w:type="page"/>
            </w:r>
          </w:ins>
        </w:p>
        <w:p w14:paraId="0D33E176" w14:textId="02AC078F" w:rsidR="00872D6D" w:rsidRDefault="00872D6D">
          <w:pPr>
            <w:pStyle w:val="TOCHeading"/>
            <w:outlineLvl w:val="1"/>
            <w:rPr>
              <w:ins w:id="410" w:author="Ashwani Prabhakar" w:date="2019-07-24T17:02:00Z"/>
            </w:rPr>
            <w:pPrChange w:id="411" w:author="Jeremie Giraud" w:date="2019-07-30T10:56:00Z">
              <w:pPr>
                <w:pStyle w:val="TOCHeading"/>
              </w:pPr>
            </w:pPrChange>
          </w:pPr>
          <w:bookmarkStart w:id="412" w:name="_Toc16160999"/>
          <w:ins w:id="413" w:author="Ashwani Prabhakar" w:date="2019-07-24T17:02:00Z">
            <w:r>
              <w:lastRenderedPageBreak/>
              <w:t>Table of Contents</w:t>
            </w:r>
            <w:bookmarkEnd w:id="412"/>
          </w:ins>
        </w:p>
        <w:p w14:paraId="3C739AC2" w14:textId="78A69730" w:rsidR="0096281C" w:rsidRDefault="00872D6D">
          <w:pPr>
            <w:pStyle w:val="TOC2"/>
            <w:rPr>
              <w:ins w:id="414" w:author="Jeremie Giraud" w:date="2019-08-08T12:49:00Z"/>
              <w:rFonts w:cstheme="minorBidi"/>
              <w:noProof/>
              <w:lang w:val="en-AU" w:eastAsia="en-AU"/>
            </w:rPr>
          </w:pPr>
          <w:ins w:id="415" w:author="Ashwani Prabhakar" w:date="2019-07-24T17:02:00Z">
            <w:r>
              <w:fldChar w:fldCharType="begin"/>
            </w:r>
            <w:r>
              <w:instrText xml:space="preserve"> TOC \o "1-3" \h \z \u </w:instrText>
            </w:r>
            <w:r>
              <w:fldChar w:fldCharType="separate"/>
            </w:r>
          </w:ins>
          <w:ins w:id="416" w:author="Jeremie Giraud" w:date="2019-08-08T12:49:00Z">
            <w:r w:rsidR="0096281C" w:rsidRPr="00D23A7B">
              <w:rPr>
                <w:rStyle w:val="Hyperlink"/>
                <w:noProof/>
              </w:rPr>
              <w:fldChar w:fldCharType="begin"/>
            </w:r>
            <w:r w:rsidR="0096281C" w:rsidRPr="00D23A7B">
              <w:rPr>
                <w:rStyle w:val="Hyperlink"/>
                <w:noProof/>
              </w:rPr>
              <w:instrText xml:space="preserve"> </w:instrText>
            </w:r>
            <w:r w:rsidR="0096281C">
              <w:rPr>
                <w:noProof/>
              </w:rPr>
              <w:instrText>HYPERLINK \l "_Toc16160999"</w:instrText>
            </w:r>
            <w:r w:rsidR="0096281C" w:rsidRPr="00D23A7B">
              <w:rPr>
                <w:rStyle w:val="Hyperlink"/>
                <w:noProof/>
              </w:rPr>
              <w:instrText xml:space="preserve"> </w:instrText>
            </w:r>
            <w:r w:rsidR="0096281C" w:rsidRPr="00D23A7B">
              <w:rPr>
                <w:rStyle w:val="Hyperlink"/>
                <w:noProof/>
              </w:rPr>
              <w:fldChar w:fldCharType="separate"/>
            </w:r>
            <w:r w:rsidR="0096281C" w:rsidRPr="00D23A7B">
              <w:rPr>
                <w:rStyle w:val="Hyperlink"/>
                <w:noProof/>
              </w:rPr>
              <w:t>Table of Contents</w:t>
            </w:r>
            <w:r w:rsidR="0096281C">
              <w:rPr>
                <w:noProof/>
                <w:webHidden/>
              </w:rPr>
              <w:tab/>
            </w:r>
            <w:r w:rsidR="0096281C">
              <w:rPr>
                <w:noProof/>
                <w:webHidden/>
              </w:rPr>
              <w:fldChar w:fldCharType="begin"/>
            </w:r>
            <w:r w:rsidR="0096281C">
              <w:rPr>
                <w:noProof/>
                <w:webHidden/>
              </w:rPr>
              <w:instrText xml:space="preserve"> PAGEREF _Toc16160999 \h </w:instrText>
            </w:r>
          </w:ins>
          <w:r w:rsidR="0096281C">
            <w:rPr>
              <w:noProof/>
              <w:webHidden/>
            </w:rPr>
          </w:r>
          <w:r w:rsidR="0096281C">
            <w:rPr>
              <w:noProof/>
              <w:webHidden/>
            </w:rPr>
            <w:fldChar w:fldCharType="separate"/>
          </w:r>
          <w:ins w:id="417" w:author="Jeremie Giraud" w:date="2019-08-08T12:49:00Z">
            <w:r w:rsidR="0096281C">
              <w:rPr>
                <w:noProof/>
                <w:webHidden/>
              </w:rPr>
              <w:t>3</w:t>
            </w:r>
            <w:r w:rsidR="0096281C">
              <w:rPr>
                <w:noProof/>
                <w:webHidden/>
              </w:rPr>
              <w:fldChar w:fldCharType="end"/>
            </w:r>
            <w:r w:rsidR="0096281C" w:rsidRPr="00D23A7B">
              <w:rPr>
                <w:rStyle w:val="Hyperlink"/>
                <w:noProof/>
              </w:rPr>
              <w:fldChar w:fldCharType="end"/>
            </w:r>
          </w:ins>
        </w:p>
        <w:p w14:paraId="3A04CBF5" w14:textId="4FDC8E67" w:rsidR="0096281C" w:rsidRDefault="0096281C">
          <w:pPr>
            <w:pStyle w:val="TOC2"/>
            <w:rPr>
              <w:ins w:id="418" w:author="Jeremie Giraud" w:date="2019-08-08T12:49:00Z"/>
              <w:rFonts w:cstheme="minorBidi"/>
              <w:noProof/>
              <w:lang w:val="en-AU" w:eastAsia="en-AU"/>
            </w:rPr>
          </w:pPr>
          <w:ins w:id="41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"_Toc16161000"</w:instrText>
            </w:r>
            <w:r w:rsidRPr="00D23A7B">
              <w:rPr>
                <w:rStyle w:val="Hyperlink"/>
                <w:noProof/>
              </w:rPr>
              <w:instrText xml:space="preserve"> </w:instrText>
            </w:r>
            <w:r w:rsidRPr="00D23A7B">
              <w:rPr>
                <w:rStyle w:val="Hyperlink"/>
                <w:noProof/>
              </w:rPr>
              <w:fldChar w:fldCharType="separate"/>
            </w:r>
            <w:r w:rsidRPr="00D23A7B">
              <w:rPr>
                <w:rStyle w:val="Hyperlink"/>
                <w:noProof/>
              </w:rPr>
              <w:t>List of Figures</w:t>
            </w:r>
            <w:r>
              <w:rPr>
                <w:noProof/>
                <w:webHidden/>
              </w:rPr>
              <w:tab/>
            </w:r>
            <w:r>
              <w:rPr>
                <w:noProof/>
                <w:webHidden/>
              </w:rPr>
              <w:fldChar w:fldCharType="begin"/>
            </w:r>
            <w:r>
              <w:rPr>
                <w:noProof/>
                <w:webHidden/>
              </w:rPr>
              <w:instrText xml:space="preserve"> PAGEREF _Toc16161000 \h </w:instrText>
            </w:r>
          </w:ins>
          <w:r>
            <w:rPr>
              <w:noProof/>
              <w:webHidden/>
            </w:rPr>
          </w:r>
          <w:r>
            <w:rPr>
              <w:noProof/>
              <w:webHidden/>
            </w:rPr>
            <w:fldChar w:fldCharType="separate"/>
          </w:r>
          <w:ins w:id="420" w:author="Jeremie Giraud" w:date="2019-08-08T12:49:00Z">
            <w:r>
              <w:rPr>
                <w:noProof/>
                <w:webHidden/>
              </w:rPr>
              <w:t>5</w:t>
            </w:r>
            <w:r>
              <w:rPr>
                <w:noProof/>
                <w:webHidden/>
              </w:rPr>
              <w:fldChar w:fldCharType="end"/>
            </w:r>
            <w:r w:rsidRPr="00D23A7B">
              <w:rPr>
                <w:rStyle w:val="Hyperlink"/>
                <w:noProof/>
              </w:rPr>
              <w:fldChar w:fldCharType="end"/>
            </w:r>
          </w:ins>
        </w:p>
        <w:p w14:paraId="65115AC8" w14:textId="101F8FC2" w:rsidR="0096281C" w:rsidRDefault="0096281C">
          <w:pPr>
            <w:pStyle w:val="TOC2"/>
            <w:rPr>
              <w:ins w:id="421" w:author="Jeremie Giraud" w:date="2019-08-08T12:49:00Z"/>
              <w:rFonts w:cstheme="minorBidi"/>
              <w:noProof/>
              <w:lang w:val="en-AU" w:eastAsia="en-AU"/>
            </w:rPr>
          </w:pPr>
          <w:ins w:id="42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"_Toc16161001"</w:instrText>
            </w:r>
            <w:r w:rsidRPr="00D23A7B">
              <w:rPr>
                <w:rStyle w:val="Hyperlink"/>
                <w:noProof/>
              </w:rPr>
              <w:instrText xml:space="preserve"> </w:instrText>
            </w:r>
            <w:r w:rsidRPr="00D23A7B">
              <w:rPr>
                <w:rStyle w:val="Hyperlink"/>
                <w:noProof/>
              </w:rPr>
              <w:fldChar w:fldCharType="separate"/>
            </w:r>
            <w:r w:rsidRPr="00D23A7B">
              <w:rPr>
                <w:rStyle w:val="Hyperlink"/>
                <w:noProof/>
              </w:rPr>
              <w:t>List of Tables</w:t>
            </w:r>
            <w:r>
              <w:rPr>
                <w:noProof/>
                <w:webHidden/>
              </w:rPr>
              <w:tab/>
            </w:r>
            <w:r>
              <w:rPr>
                <w:noProof/>
                <w:webHidden/>
              </w:rPr>
              <w:fldChar w:fldCharType="begin"/>
            </w:r>
            <w:r>
              <w:rPr>
                <w:noProof/>
                <w:webHidden/>
              </w:rPr>
              <w:instrText xml:space="preserve"> PAGEREF _Toc16161001 \h </w:instrText>
            </w:r>
          </w:ins>
          <w:r>
            <w:rPr>
              <w:noProof/>
              <w:webHidden/>
            </w:rPr>
          </w:r>
          <w:r>
            <w:rPr>
              <w:noProof/>
              <w:webHidden/>
            </w:rPr>
            <w:fldChar w:fldCharType="separate"/>
          </w:r>
          <w:ins w:id="423" w:author="Jeremie Giraud" w:date="2019-08-08T12:49:00Z">
            <w:r>
              <w:rPr>
                <w:noProof/>
                <w:webHidden/>
              </w:rPr>
              <w:t>6</w:t>
            </w:r>
            <w:r>
              <w:rPr>
                <w:noProof/>
                <w:webHidden/>
              </w:rPr>
              <w:fldChar w:fldCharType="end"/>
            </w:r>
            <w:r w:rsidRPr="00D23A7B">
              <w:rPr>
                <w:rStyle w:val="Hyperlink"/>
                <w:noProof/>
              </w:rPr>
              <w:fldChar w:fldCharType="end"/>
            </w:r>
          </w:ins>
        </w:p>
        <w:p w14:paraId="65D49042" w14:textId="4F77FB86" w:rsidR="0096281C" w:rsidRDefault="0096281C">
          <w:pPr>
            <w:pStyle w:val="TOC1"/>
            <w:rPr>
              <w:ins w:id="424" w:author="Jeremie Giraud" w:date="2019-08-08T12:49:00Z"/>
              <w:rFonts w:cstheme="minorBidi"/>
              <w:noProof/>
              <w:lang w:val="en-AU" w:eastAsia="en-AU"/>
            </w:rPr>
          </w:pPr>
          <w:ins w:id="425"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"_Toc16161002"</w:instrText>
            </w:r>
            <w:r w:rsidRPr="00D23A7B">
              <w:rPr>
                <w:rStyle w:val="Hyperlink"/>
                <w:noProof/>
              </w:rPr>
              <w:instrText xml:space="preserve"> </w:instrText>
            </w:r>
            <w:r w:rsidRPr="00D23A7B">
              <w:rPr>
                <w:rStyle w:val="Hyperlink"/>
                <w:noProof/>
              </w:rPr>
              <w:fldChar w:fldCharType="separate"/>
            </w:r>
            <w:r w:rsidRPr="00D23A7B">
              <w:rPr>
                <w:rStyle w:val="Hyperlink"/>
                <w:noProof/>
              </w:rPr>
              <w:t>PREFACE</w:t>
            </w:r>
            <w:r>
              <w:rPr>
                <w:noProof/>
                <w:webHidden/>
              </w:rPr>
              <w:tab/>
            </w:r>
            <w:r>
              <w:rPr>
                <w:noProof/>
                <w:webHidden/>
              </w:rPr>
              <w:fldChar w:fldCharType="begin"/>
            </w:r>
            <w:r>
              <w:rPr>
                <w:noProof/>
                <w:webHidden/>
              </w:rPr>
              <w:instrText xml:space="preserve"> PAGEREF _Toc16161002 \h </w:instrText>
            </w:r>
          </w:ins>
          <w:r>
            <w:rPr>
              <w:noProof/>
              <w:webHidden/>
            </w:rPr>
          </w:r>
          <w:r>
            <w:rPr>
              <w:noProof/>
              <w:webHidden/>
            </w:rPr>
            <w:fldChar w:fldCharType="separate"/>
          </w:r>
          <w:ins w:id="426" w:author="Jeremie Giraud" w:date="2019-08-08T12:49:00Z">
            <w:r>
              <w:rPr>
                <w:noProof/>
                <w:webHidden/>
              </w:rPr>
              <w:t>7</w:t>
            </w:r>
            <w:r>
              <w:rPr>
                <w:noProof/>
                <w:webHidden/>
              </w:rPr>
              <w:fldChar w:fldCharType="end"/>
            </w:r>
            <w:r w:rsidRPr="00D23A7B">
              <w:rPr>
                <w:rStyle w:val="Hyperlink"/>
                <w:noProof/>
              </w:rPr>
              <w:fldChar w:fldCharType="end"/>
            </w:r>
          </w:ins>
        </w:p>
        <w:p w14:paraId="26AF1982" w14:textId="7A8D49BD" w:rsidR="0096281C" w:rsidRDefault="0096281C">
          <w:pPr>
            <w:pStyle w:val="TOC2"/>
            <w:rPr>
              <w:ins w:id="427" w:author="Jeremie Giraud" w:date="2019-08-08T12:49:00Z"/>
              <w:rFonts w:cstheme="minorBidi"/>
              <w:noProof/>
              <w:lang w:val="en-AU" w:eastAsia="en-AU"/>
            </w:rPr>
          </w:pPr>
          <w:ins w:id="428"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"_Toc16161003"</w:instrText>
            </w:r>
            <w:r w:rsidRPr="00D23A7B">
              <w:rPr>
                <w:rStyle w:val="Hyperlink"/>
                <w:noProof/>
              </w:rPr>
              <w:instrText xml:space="preserve"> </w:instrText>
            </w:r>
            <w:r w:rsidRPr="00D23A7B">
              <w:rPr>
                <w:rStyle w:val="Hyperlink"/>
                <w:noProof/>
              </w:rPr>
              <w:fldChar w:fldCharType="separate"/>
            </w:r>
            <w:r w:rsidRPr="00D23A7B">
              <w:rPr>
                <w:rStyle w:val="Hyperlink"/>
                <w:noProof/>
              </w:rPr>
              <w:t>Acknowledgements</w:t>
            </w:r>
            <w:r>
              <w:rPr>
                <w:noProof/>
                <w:webHidden/>
              </w:rPr>
              <w:tab/>
            </w:r>
            <w:r>
              <w:rPr>
                <w:noProof/>
                <w:webHidden/>
              </w:rPr>
              <w:fldChar w:fldCharType="begin"/>
            </w:r>
            <w:r>
              <w:rPr>
                <w:noProof/>
                <w:webHidden/>
              </w:rPr>
              <w:instrText xml:space="preserve"> PAGEREF _Toc16161003 \h </w:instrText>
            </w:r>
          </w:ins>
          <w:r>
            <w:rPr>
              <w:noProof/>
              <w:webHidden/>
            </w:rPr>
          </w:r>
          <w:r>
            <w:rPr>
              <w:noProof/>
              <w:webHidden/>
            </w:rPr>
            <w:fldChar w:fldCharType="separate"/>
          </w:r>
          <w:ins w:id="429" w:author="Jeremie Giraud" w:date="2019-08-08T12:49:00Z">
            <w:r>
              <w:rPr>
                <w:noProof/>
                <w:webHidden/>
              </w:rPr>
              <w:t>7</w:t>
            </w:r>
            <w:r>
              <w:rPr>
                <w:noProof/>
                <w:webHidden/>
              </w:rPr>
              <w:fldChar w:fldCharType="end"/>
            </w:r>
            <w:r w:rsidRPr="00D23A7B">
              <w:rPr>
                <w:rStyle w:val="Hyperlink"/>
                <w:noProof/>
              </w:rPr>
              <w:fldChar w:fldCharType="end"/>
            </w:r>
          </w:ins>
        </w:p>
        <w:p w14:paraId="2672486D" w14:textId="2124D0BB" w:rsidR="0096281C" w:rsidRDefault="0096281C">
          <w:pPr>
            <w:pStyle w:val="TOC2"/>
            <w:rPr>
              <w:ins w:id="430" w:author="Jeremie Giraud" w:date="2019-08-08T12:49:00Z"/>
              <w:rFonts w:cstheme="minorBidi"/>
              <w:noProof/>
              <w:lang w:val="en-AU" w:eastAsia="en-AU"/>
            </w:rPr>
          </w:pPr>
          <w:ins w:id="431"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"_Toc16161004"</w:instrText>
            </w:r>
            <w:r w:rsidRPr="00D23A7B">
              <w:rPr>
                <w:rStyle w:val="Hyperlink"/>
                <w:noProof/>
              </w:rPr>
              <w:instrText xml:space="preserve"> </w:instrText>
            </w:r>
            <w:r w:rsidRPr="00D23A7B">
              <w:rPr>
                <w:rStyle w:val="Hyperlink"/>
                <w:noProof/>
              </w:rPr>
              <w:fldChar w:fldCharType="separate"/>
            </w:r>
            <w:r w:rsidRPr="00D23A7B">
              <w:rPr>
                <w:rStyle w:val="Hyperlink"/>
                <w:noProof/>
              </w:rPr>
              <w:t>How You Can Contribute to TOMOFAST-x</w:t>
            </w:r>
            <w:r>
              <w:rPr>
                <w:noProof/>
                <w:webHidden/>
              </w:rPr>
              <w:tab/>
            </w:r>
            <w:r>
              <w:rPr>
                <w:noProof/>
                <w:webHidden/>
              </w:rPr>
              <w:fldChar w:fldCharType="begin"/>
            </w:r>
            <w:r>
              <w:rPr>
                <w:noProof/>
                <w:webHidden/>
              </w:rPr>
              <w:instrText xml:space="preserve"> PAGEREF _Toc16161004 \h </w:instrText>
            </w:r>
          </w:ins>
          <w:r>
            <w:rPr>
              <w:noProof/>
              <w:webHidden/>
            </w:rPr>
          </w:r>
          <w:r>
            <w:rPr>
              <w:noProof/>
              <w:webHidden/>
            </w:rPr>
            <w:fldChar w:fldCharType="separate"/>
          </w:r>
          <w:ins w:id="432" w:author="Jeremie Giraud" w:date="2019-08-08T12:49:00Z">
            <w:r>
              <w:rPr>
                <w:noProof/>
                <w:webHidden/>
              </w:rPr>
              <w:t>7</w:t>
            </w:r>
            <w:r>
              <w:rPr>
                <w:noProof/>
                <w:webHidden/>
              </w:rPr>
              <w:fldChar w:fldCharType="end"/>
            </w:r>
            <w:r w:rsidRPr="00D23A7B">
              <w:rPr>
                <w:rStyle w:val="Hyperlink"/>
                <w:noProof/>
              </w:rPr>
              <w:fldChar w:fldCharType="end"/>
            </w:r>
          </w:ins>
        </w:p>
        <w:p w14:paraId="095139EB" w14:textId="3FAB74F0" w:rsidR="0096281C" w:rsidRDefault="0096281C">
          <w:pPr>
            <w:pStyle w:val="TOC2"/>
            <w:rPr>
              <w:ins w:id="433" w:author="Jeremie Giraud" w:date="2019-08-08T12:49:00Z"/>
              <w:rFonts w:cstheme="minorBidi"/>
              <w:noProof/>
              <w:lang w:val="en-AU" w:eastAsia="en-AU"/>
            </w:rPr>
          </w:pPr>
          <w:ins w:id="434"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"_Toc16161005"</w:instrText>
            </w:r>
            <w:r w:rsidRPr="00D23A7B">
              <w:rPr>
                <w:rStyle w:val="Hyperlink"/>
                <w:noProof/>
              </w:rPr>
              <w:instrText xml:space="preserve"> </w:instrText>
            </w:r>
            <w:r w:rsidRPr="00D23A7B">
              <w:rPr>
                <w:rStyle w:val="Hyperlink"/>
                <w:noProof/>
              </w:rPr>
              <w:fldChar w:fldCharType="separate"/>
            </w:r>
            <w:r w:rsidRPr="00D23A7B">
              <w:rPr>
                <w:rStyle w:val="Hyperlink"/>
                <w:noProof/>
              </w:rPr>
              <w:t>Distribution</w:t>
            </w:r>
            <w:r>
              <w:rPr>
                <w:noProof/>
                <w:webHidden/>
              </w:rPr>
              <w:tab/>
            </w:r>
            <w:r>
              <w:rPr>
                <w:noProof/>
                <w:webHidden/>
              </w:rPr>
              <w:fldChar w:fldCharType="begin"/>
            </w:r>
            <w:r>
              <w:rPr>
                <w:noProof/>
                <w:webHidden/>
              </w:rPr>
              <w:instrText xml:space="preserve"> PAGEREF _Toc16161005 \h </w:instrText>
            </w:r>
          </w:ins>
          <w:r>
            <w:rPr>
              <w:noProof/>
              <w:webHidden/>
            </w:rPr>
          </w:r>
          <w:r>
            <w:rPr>
              <w:noProof/>
              <w:webHidden/>
            </w:rPr>
            <w:fldChar w:fldCharType="separate"/>
          </w:r>
          <w:ins w:id="435" w:author="Jeremie Giraud" w:date="2019-08-08T12:49:00Z">
            <w:r>
              <w:rPr>
                <w:noProof/>
                <w:webHidden/>
              </w:rPr>
              <w:t>8</w:t>
            </w:r>
            <w:r>
              <w:rPr>
                <w:noProof/>
                <w:webHidden/>
              </w:rPr>
              <w:fldChar w:fldCharType="end"/>
            </w:r>
            <w:r w:rsidRPr="00D23A7B">
              <w:rPr>
                <w:rStyle w:val="Hyperlink"/>
                <w:noProof/>
              </w:rPr>
              <w:fldChar w:fldCharType="end"/>
            </w:r>
          </w:ins>
        </w:p>
        <w:p w14:paraId="0C27A851" w14:textId="08B282FE" w:rsidR="0096281C" w:rsidRDefault="0096281C">
          <w:pPr>
            <w:pStyle w:val="TOC1"/>
            <w:rPr>
              <w:ins w:id="436" w:author="Jeremie Giraud" w:date="2019-08-08T12:49:00Z"/>
              <w:rFonts w:cstheme="minorBidi"/>
              <w:noProof/>
              <w:lang w:val="en-AU" w:eastAsia="en-AU"/>
            </w:rPr>
          </w:pPr>
          <w:ins w:id="437"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"_Toc16161006"</w:instrText>
            </w:r>
            <w:r w:rsidRPr="00D23A7B">
              <w:rPr>
                <w:rStyle w:val="Hyperlink"/>
                <w:noProof/>
              </w:rPr>
              <w:instrText xml:space="preserve"> </w:instrText>
            </w:r>
            <w:r w:rsidRPr="00D23A7B">
              <w:rPr>
                <w:rStyle w:val="Hyperlink"/>
                <w:noProof/>
              </w:rPr>
              <w:fldChar w:fldCharType="separate"/>
            </w:r>
            <w:r w:rsidRPr="00D23A7B">
              <w:rPr>
                <w:rStyle w:val="Hyperlink"/>
                <w:noProof/>
              </w:rPr>
              <w:t>A BRIEF INTRODUCTION TO TOMOFAST-x</w:t>
            </w:r>
            <w:r>
              <w:rPr>
                <w:noProof/>
                <w:webHidden/>
              </w:rPr>
              <w:tab/>
            </w:r>
            <w:r>
              <w:rPr>
                <w:noProof/>
                <w:webHidden/>
              </w:rPr>
              <w:fldChar w:fldCharType="begin"/>
            </w:r>
            <w:r>
              <w:rPr>
                <w:noProof/>
                <w:webHidden/>
              </w:rPr>
              <w:instrText xml:space="preserve"> PAGEREF _Toc16161006 \h </w:instrText>
            </w:r>
          </w:ins>
          <w:r>
            <w:rPr>
              <w:noProof/>
              <w:webHidden/>
            </w:rPr>
          </w:r>
          <w:r>
            <w:rPr>
              <w:noProof/>
              <w:webHidden/>
            </w:rPr>
            <w:fldChar w:fldCharType="separate"/>
          </w:r>
          <w:ins w:id="438" w:author="Jeremie Giraud" w:date="2019-08-08T12:49:00Z">
            <w:r>
              <w:rPr>
                <w:noProof/>
                <w:webHidden/>
              </w:rPr>
              <w:t>9</w:t>
            </w:r>
            <w:r>
              <w:rPr>
                <w:noProof/>
                <w:webHidden/>
              </w:rPr>
              <w:fldChar w:fldCharType="end"/>
            </w:r>
            <w:r w:rsidRPr="00D23A7B">
              <w:rPr>
                <w:rStyle w:val="Hyperlink"/>
                <w:noProof/>
              </w:rPr>
              <w:fldChar w:fldCharType="end"/>
            </w:r>
          </w:ins>
        </w:p>
        <w:p w14:paraId="6870EAE3" w14:textId="31D47B22" w:rsidR="0096281C" w:rsidRDefault="0096281C">
          <w:pPr>
            <w:pStyle w:val="TOC2"/>
            <w:rPr>
              <w:ins w:id="439" w:author="Jeremie Giraud" w:date="2019-08-08T12:49:00Z"/>
              <w:rFonts w:cstheme="minorBidi"/>
              <w:noProof/>
              <w:lang w:val="en-AU" w:eastAsia="en-AU"/>
            </w:rPr>
          </w:pPr>
          <w:ins w:id="440"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"_Toc16161007"</w:instrText>
            </w:r>
            <w:r w:rsidRPr="00D23A7B">
              <w:rPr>
                <w:rStyle w:val="Hyperlink"/>
                <w:noProof/>
              </w:rPr>
              <w:instrText xml:space="preserve"> </w:instrText>
            </w:r>
            <w:r w:rsidRPr="00D23A7B">
              <w:rPr>
                <w:rStyle w:val="Hyperlink"/>
                <w:noProof/>
              </w:rPr>
              <w:fldChar w:fldCharType="separate"/>
            </w:r>
            <w:r w:rsidRPr="00D23A7B">
              <w:rPr>
                <w:rStyle w:val="Hyperlink"/>
                <w:noProof/>
              </w:rPr>
              <w:t>Towards first TOMOFAST-x run</w:t>
            </w:r>
            <w:r>
              <w:rPr>
                <w:noProof/>
                <w:webHidden/>
              </w:rPr>
              <w:tab/>
            </w:r>
            <w:r>
              <w:rPr>
                <w:noProof/>
                <w:webHidden/>
              </w:rPr>
              <w:fldChar w:fldCharType="begin"/>
            </w:r>
            <w:r>
              <w:rPr>
                <w:noProof/>
                <w:webHidden/>
              </w:rPr>
              <w:instrText xml:space="preserve"> PAGEREF _Toc16161007 \h </w:instrText>
            </w:r>
          </w:ins>
          <w:r>
            <w:rPr>
              <w:noProof/>
              <w:webHidden/>
            </w:rPr>
          </w:r>
          <w:r>
            <w:rPr>
              <w:noProof/>
              <w:webHidden/>
            </w:rPr>
            <w:fldChar w:fldCharType="separate"/>
          </w:r>
          <w:ins w:id="441" w:author="Jeremie Giraud" w:date="2019-08-08T12:49:00Z">
            <w:r>
              <w:rPr>
                <w:noProof/>
                <w:webHidden/>
              </w:rPr>
              <w:t>11</w:t>
            </w:r>
            <w:r>
              <w:rPr>
                <w:noProof/>
                <w:webHidden/>
              </w:rPr>
              <w:fldChar w:fldCharType="end"/>
            </w:r>
            <w:r w:rsidRPr="00D23A7B">
              <w:rPr>
                <w:rStyle w:val="Hyperlink"/>
                <w:noProof/>
              </w:rPr>
              <w:fldChar w:fldCharType="end"/>
            </w:r>
          </w:ins>
        </w:p>
        <w:p w14:paraId="4EF000E6" w14:textId="3F25F337" w:rsidR="0096281C" w:rsidRDefault="0096281C">
          <w:pPr>
            <w:pStyle w:val="TOC2"/>
            <w:rPr>
              <w:ins w:id="442" w:author="Jeremie Giraud" w:date="2019-08-08T12:49:00Z"/>
              <w:rFonts w:cstheme="minorBidi"/>
              <w:noProof/>
              <w:lang w:val="en-AU" w:eastAsia="en-AU"/>
            </w:rPr>
          </w:pPr>
          <w:ins w:id="443"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"_Toc16161008"</w:instrText>
            </w:r>
            <w:r w:rsidRPr="00D23A7B">
              <w:rPr>
                <w:rStyle w:val="Hyperlink"/>
                <w:noProof/>
              </w:rPr>
              <w:instrText xml:space="preserve"> </w:instrText>
            </w:r>
            <w:r w:rsidRPr="00D23A7B">
              <w:rPr>
                <w:rStyle w:val="Hyperlink"/>
                <w:noProof/>
              </w:rPr>
              <w:fldChar w:fldCharType="separate"/>
            </w:r>
            <w:r w:rsidRPr="00D23A7B">
              <w:rPr>
                <w:rStyle w:val="Hyperlink"/>
                <w:noProof/>
              </w:rPr>
              <w:t>Basic Requirements for Running TOMOFAST-x</w:t>
            </w:r>
            <w:r>
              <w:rPr>
                <w:noProof/>
                <w:webHidden/>
              </w:rPr>
              <w:tab/>
            </w:r>
            <w:r>
              <w:rPr>
                <w:noProof/>
                <w:webHidden/>
              </w:rPr>
              <w:fldChar w:fldCharType="begin"/>
            </w:r>
            <w:r>
              <w:rPr>
                <w:noProof/>
                <w:webHidden/>
              </w:rPr>
              <w:instrText xml:space="preserve"> PAGEREF _Toc16161008 \h </w:instrText>
            </w:r>
          </w:ins>
          <w:r>
            <w:rPr>
              <w:noProof/>
              <w:webHidden/>
            </w:rPr>
          </w:r>
          <w:r>
            <w:rPr>
              <w:noProof/>
              <w:webHidden/>
            </w:rPr>
            <w:fldChar w:fldCharType="separate"/>
          </w:r>
          <w:ins w:id="444" w:author="Jeremie Giraud" w:date="2019-08-08T12:49:00Z">
            <w:r>
              <w:rPr>
                <w:noProof/>
                <w:webHidden/>
              </w:rPr>
              <w:t>11</w:t>
            </w:r>
            <w:r>
              <w:rPr>
                <w:noProof/>
                <w:webHidden/>
              </w:rPr>
              <w:fldChar w:fldCharType="end"/>
            </w:r>
            <w:r w:rsidRPr="00D23A7B">
              <w:rPr>
                <w:rStyle w:val="Hyperlink"/>
                <w:noProof/>
              </w:rPr>
              <w:fldChar w:fldCharType="end"/>
            </w:r>
          </w:ins>
        </w:p>
        <w:p w14:paraId="685F49C0" w14:textId="42292582" w:rsidR="0096281C" w:rsidRDefault="0096281C">
          <w:pPr>
            <w:pStyle w:val="TOC2"/>
            <w:rPr>
              <w:ins w:id="445" w:author="Jeremie Giraud" w:date="2019-08-08T12:49:00Z"/>
              <w:rFonts w:cstheme="minorBidi"/>
              <w:noProof/>
              <w:lang w:val="en-AU" w:eastAsia="en-AU"/>
            </w:rPr>
          </w:pPr>
          <w:ins w:id="446"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"_Toc16161009"</w:instrText>
            </w:r>
            <w:r w:rsidRPr="00D23A7B">
              <w:rPr>
                <w:rStyle w:val="Hyperlink"/>
                <w:noProof/>
              </w:rPr>
              <w:instrText xml:space="preserve"> </w:instrText>
            </w:r>
            <w:r w:rsidRPr="00D23A7B">
              <w:rPr>
                <w:rStyle w:val="Hyperlink"/>
                <w:noProof/>
              </w:rPr>
              <w:fldChar w:fldCharType="separate"/>
            </w:r>
            <w:r w:rsidRPr="00D23A7B">
              <w:rPr>
                <w:rStyle w:val="Hyperlink"/>
                <w:noProof/>
              </w:rPr>
              <w:t>Installation</w:t>
            </w:r>
            <w:r>
              <w:rPr>
                <w:noProof/>
                <w:webHidden/>
              </w:rPr>
              <w:tab/>
            </w:r>
            <w:r>
              <w:rPr>
                <w:noProof/>
                <w:webHidden/>
              </w:rPr>
              <w:fldChar w:fldCharType="begin"/>
            </w:r>
            <w:r>
              <w:rPr>
                <w:noProof/>
                <w:webHidden/>
              </w:rPr>
              <w:instrText xml:space="preserve"> PAGEREF _Toc16161009 \h </w:instrText>
            </w:r>
          </w:ins>
          <w:r>
            <w:rPr>
              <w:noProof/>
              <w:webHidden/>
            </w:rPr>
          </w:r>
          <w:r>
            <w:rPr>
              <w:noProof/>
              <w:webHidden/>
            </w:rPr>
            <w:fldChar w:fldCharType="separate"/>
          </w:r>
          <w:ins w:id="447" w:author="Jeremie Giraud" w:date="2019-08-08T12:49:00Z">
            <w:r>
              <w:rPr>
                <w:noProof/>
                <w:webHidden/>
              </w:rPr>
              <w:t>12</w:t>
            </w:r>
            <w:r>
              <w:rPr>
                <w:noProof/>
                <w:webHidden/>
              </w:rPr>
              <w:fldChar w:fldCharType="end"/>
            </w:r>
            <w:r w:rsidRPr="00D23A7B">
              <w:rPr>
                <w:rStyle w:val="Hyperlink"/>
                <w:noProof/>
              </w:rPr>
              <w:fldChar w:fldCharType="end"/>
            </w:r>
          </w:ins>
        </w:p>
        <w:p w14:paraId="2A9D2E8E" w14:textId="7A9F632D" w:rsidR="0096281C" w:rsidRDefault="0096281C">
          <w:pPr>
            <w:pStyle w:val="TOC2"/>
            <w:rPr>
              <w:ins w:id="448" w:author="Jeremie Giraud" w:date="2019-08-08T12:49:00Z"/>
              <w:rFonts w:cstheme="minorBidi"/>
              <w:noProof/>
              <w:lang w:val="en-AU" w:eastAsia="en-AU"/>
            </w:rPr>
          </w:pPr>
          <w:ins w:id="44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"_Toc16161010"</w:instrText>
            </w:r>
            <w:r w:rsidRPr="00D23A7B">
              <w:rPr>
                <w:rStyle w:val="Hyperlink"/>
                <w:noProof/>
              </w:rPr>
              <w:instrText xml:space="preserve"> </w:instrText>
            </w:r>
            <w:r w:rsidRPr="00D23A7B">
              <w:rPr>
                <w:rStyle w:val="Hyperlink"/>
                <w:noProof/>
              </w:rPr>
              <w:fldChar w:fldCharType="separate"/>
            </w:r>
            <w:r w:rsidRPr="00D23A7B">
              <w:rPr>
                <w:rStyle w:val="Hyperlink"/>
                <w:noProof/>
              </w:rPr>
              <w:t>Prerequisites to run TOMOFAST-x</w:t>
            </w:r>
            <w:r>
              <w:rPr>
                <w:noProof/>
                <w:webHidden/>
              </w:rPr>
              <w:tab/>
            </w:r>
            <w:r>
              <w:rPr>
                <w:noProof/>
                <w:webHidden/>
              </w:rPr>
              <w:fldChar w:fldCharType="begin"/>
            </w:r>
            <w:r>
              <w:rPr>
                <w:noProof/>
                <w:webHidden/>
              </w:rPr>
              <w:instrText xml:space="preserve"> PAGEREF _Toc16161010 \h </w:instrText>
            </w:r>
          </w:ins>
          <w:r>
            <w:rPr>
              <w:noProof/>
              <w:webHidden/>
            </w:rPr>
          </w:r>
          <w:r>
            <w:rPr>
              <w:noProof/>
              <w:webHidden/>
            </w:rPr>
            <w:fldChar w:fldCharType="separate"/>
          </w:r>
          <w:ins w:id="450" w:author="Jeremie Giraud" w:date="2019-08-08T12:49:00Z">
            <w:r>
              <w:rPr>
                <w:noProof/>
                <w:webHidden/>
              </w:rPr>
              <w:t>14</w:t>
            </w:r>
            <w:r>
              <w:rPr>
                <w:noProof/>
                <w:webHidden/>
              </w:rPr>
              <w:fldChar w:fldCharType="end"/>
            </w:r>
            <w:r w:rsidRPr="00D23A7B">
              <w:rPr>
                <w:rStyle w:val="Hyperlink"/>
                <w:noProof/>
              </w:rPr>
              <w:fldChar w:fldCharType="end"/>
            </w:r>
          </w:ins>
        </w:p>
        <w:p w14:paraId="6B0FD553" w14:textId="21F8B778" w:rsidR="0096281C" w:rsidRDefault="0096281C">
          <w:pPr>
            <w:pStyle w:val="TOC2"/>
            <w:rPr>
              <w:ins w:id="451" w:author="Jeremie Giraud" w:date="2019-08-08T12:49:00Z"/>
              <w:rFonts w:cstheme="minorBidi"/>
              <w:noProof/>
              <w:lang w:val="en-AU" w:eastAsia="en-AU"/>
            </w:rPr>
          </w:pPr>
          <w:ins w:id="45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"_Toc16161011"</w:instrText>
            </w:r>
            <w:r w:rsidRPr="00D23A7B">
              <w:rPr>
                <w:rStyle w:val="Hyperlink"/>
                <w:noProof/>
              </w:rPr>
              <w:instrText xml:space="preserve"> </w:instrText>
            </w:r>
            <w:r w:rsidRPr="00D23A7B">
              <w:rPr>
                <w:rStyle w:val="Hyperlink"/>
                <w:noProof/>
              </w:rPr>
              <w:fldChar w:fldCharType="separate"/>
            </w:r>
            <w:r w:rsidRPr="00D23A7B">
              <w:rPr>
                <w:rStyle w:val="Hyperlink"/>
                <w:noProof/>
              </w:rPr>
              <w:t>Errors while/ after Installation</w:t>
            </w:r>
            <w:r>
              <w:rPr>
                <w:noProof/>
                <w:webHidden/>
              </w:rPr>
              <w:tab/>
            </w:r>
            <w:r>
              <w:rPr>
                <w:noProof/>
                <w:webHidden/>
              </w:rPr>
              <w:fldChar w:fldCharType="begin"/>
            </w:r>
            <w:r>
              <w:rPr>
                <w:noProof/>
                <w:webHidden/>
              </w:rPr>
              <w:instrText xml:space="preserve"> PAGEREF _Toc16161011 \h </w:instrText>
            </w:r>
          </w:ins>
          <w:r>
            <w:rPr>
              <w:noProof/>
              <w:webHidden/>
            </w:rPr>
          </w:r>
          <w:r>
            <w:rPr>
              <w:noProof/>
              <w:webHidden/>
            </w:rPr>
            <w:fldChar w:fldCharType="separate"/>
          </w:r>
          <w:ins w:id="453" w:author="Jeremie Giraud" w:date="2019-08-08T12:49:00Z">
            <w:r>
              <w:rPr>
                <w:noProof/>
                <w:webHidden/>
              </w:rPr>
              <w:t>15</w:t>
            </w:r>
            <w:r>
              <w:rPr>
                <w:noProof/>
                <w:webHidden/>
              </w:rPr>
              <w:fldChar w:fldCharType="end"/>
            </w:r>
            <w:r w:rsidRPr="00D23A7B">
              <w:rPr>
                <w:rStyle w:val="Hyperlink"/>
                <w:noProof/>
              </w:rPr>
              <w:fldChar w:fldCharType="end"/>
            </w:r>
          </w:ins>
        </w:p>
        <w:p w14:paraId="5977C5E4" w14:textId="67B3282D" w:rsidR="0096281C" w:rsidRDefault="0096281C">
          <w:pPr>
            <w:pStyle w:val="TOC1"/>
            <w:rPr>
              <w:ins w:id="454" w:author="Jeremie Giraud" w:date="2019-08-08T12:49:00Z"/>
              <w:rFonts w:cstheme="minorBidi"/>
              <w:noProof/>
              <w:lang w:val="en-AU" w:eastAsia="en-AU"/>
            </w:rPr>
          </w:pPr>
          <w:ins w:id="455"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"_Toc16161012"</w:instrText>
            </w:r>
            <w:r w:rsidRPr="00D23A7B">
              <w:rPr>
                <w:rStyle w:val="Hyperlink"/>
                <w:noProof/>
              </w:rPr>
              <w:instrText xml:space="preserve"> </w:instrText>
            </w:r>
            <w:r w:rsidRPr="00D23A7B">
              <w:rPr>
                <w:rStyle w:val="Hyperlink"/>
                <w:noProof/>
              </w:rPr>
              <w:fldChar w:fldCharType="separate"/>
            </w:r>
            <w:r w:rsidRPr="00D23A7B">
              <w:rPr>
                <w:rStyle w:val="Hyperlink"/>
                <w:noProof/>
              </w:rPr>
              <w:t>GETTING STARTED WITH TOMOFAST-x</w:t>
            </w:r>
            <w:r>
              <w:rPr>
                <w:noProof/>
                <w:webHidden/>
              </w:rPr>
              <w:tab/>
            </w:r>
            <w:r>
              <w:rPr>
                <w:noProof/>
                <w:webHidden/>
              </w:rPr>
              <w:fldChar w:fldCharType="begin"/>
            </w:r>
            <w:r>
              <w:rPr>
                <w:noProof/>
                <w:webHidden/>
              </w:rPr>
              <w:instrText xml:space="preserve"> PAGEREF _Toc16161012 \h </w:instrText>
            </w:r>
          </w:ins>
          <w:r>
            <w:rPr>
              <w:noProof/>
              <w:webHidden/>
            </w:rPr>
          </w:r>
          <w:r>
            <w:rPr>
              <w:noProof/>
              <w:webHidden/>
            </w:rPr>
            <w:fldChar w:fldCharType="separate"/>
          </w:r>
          <w:ins w:id="456" w:author="Jeremie Giraud" w:date="2019-08-08T12:49:00Z">
            <w:r>
              <w:rPr>
                <w:noProof/>
                <w:webHidden/>
              </w:rPr>
              <w:t>17</w:t>
            </w:r>
            <w:r>
              <w:rPr>
                <w:noProof/>
                <w:webHidden/>
              </w:rPr>
              <w:fldChar w:fldCharType="end"/>
            </w:r>
            <w:r w:rsidRPr="00D23A7B">
              <w:rPr>
                <w:rStyle w:val="Hyperlink"/>
                <w:noProof/>
              </w:rPr>
              <w:fldChar w:fldCharType="end"/>
            </w:r>
          </w:ins>
        </w:p>
        <w:p w14:paraId="62EF95AA" w14:textId="7CC06DB7" w:rsidR="0096281C" w:rsidRDefault="0096281C">
          <w:pPr>
            <w:pStyle w:val="TOC2"/>
            <w:rPr>
              <w:ins w:id="457" w:author="Jeremie Giraud" w:date="2019-08-08T12:49:00Z"/>
              <w:rFonts w:cstheme="minorBidi"/>
              <w:noProof/>
              <w:lang w:val="en-AU" w:eastAsia="en-AU"/>
            </w:rPr>
          </w:pPr>
          <w:ins w:id="458"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"_Toc16161013"</w:instrText>
            </w:r>
            <w:r w:rsidRPr="00D23A7B">
              <w:rPr>
                <w:rStyle w:val="Hyperlink"/>
                <w:noProof/>
              </w:rPr>
              <w:instrText xml:space="preserve"> </w:instrText>
            </w:r>
            <w:r w:rsidRPr="00D23A7B">
              <w:rPr>
                <w:rStyle w:val="Hyperlink"/>
                <w:noProof/>
              </w:rPr>
              <w:fldChar w:fldCharType="separate"/>
            </w:r>
            <w:r w:rsidRPr="00D23A7B">
              <w:rPr>
                <w:rStyle w:val="Hyperlink"/>
                <w:noProof/>
              </w:rPr>
              <w:t>Invoking TOMOFAST-x using a command line</w:t>
            </w:r>
            <w:r>
              <w:rPr>
                <w:noProof/>
                <w:webHidden/>
              </w:rPr>
              <w:tab/>
            </w:r>
            <w:r>
              <w:rPr>
                <w:noProof/>
                <w:webHidden/>
              </w:rPr>
              <w:fldChar w:fldCharType="begin"/>
            </w:r>
            <w:r>
              <w:rPr>
                <w:noProof/>
                <w:webHidden/>
              </w:rPr>
              <w:instrText xml:space="preserve"> PAGEREF _Toc16161013 \h </w:instrText>
            </w:r>
          </w:ins>
          <w:r>
            <w:rPr>
              <w:noProof/>
              <w:webHidden/>
            </w:rPr>
          </w:r>
          <w:r>
            <w:rPr>
              <w:noProof/>
              <w:webHidden/>
            </w:rPr>
            <w:fldChar w:fldCharType="separate"/>
          </w:r>
          <w:ins w:id="459" w:author="Jeremie Giraud" w:date="2019-08-08T12:49:00Z">
            <w:r>
              <w:rPr>
                <w:noProof/>
                <w:webHidden/>
              </w:rPr>
              <w:t>17</w:t>
            </w:r>
            <w:r>
              <w:rPr>
                <w:noProof/>
                <w:webHidden/>
              </w:rPr>
              <w:fldChar w:fldCharType="end"/>
            </w:r>
            <w:r w:rsidRPr="00D23A7B">
              <w:rPr>
                <w:rStyle w:val="Hyperlink"/>
                <w:noProof/>
              </w:rPr>
              <w:fldChar w:fldCharType="end"/>
            </w:r>
          </w:ins>
        </w:p>
        <w:p w14:paraId="1C4D92CC" w14:textId="64A5397D" w:rsidR="0096281C" w:rsidRDefault="0096281C">
          <w:pPr>
            <w:pStyle w:val="TOC2"/>
            <w:rPr>
              <w:ins w:id="460" w:author="Jeremie Giraud" w:date="2019-08-08T12:49:00Z"/>
              <w:rFonts w:cstheme="minorBidi"/>
              <w:noProof/>
              <w:lang w:val="en-AU" w:eastAsia="en-AU"/>
            </w:rPr>
          </w:pPr>
          <w:ins w:id="461"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"_Toc16161014"</w:instrText>
            </w:r>
            <w:r w:rsidRPr="00D23A7B">
              <w:rPr>
                <w:rStyle w:val="Hyperlink"/>
                <w:noProof/>
              </w:rPr>
              <w:instrText xml:space="preserve"> </w:instrText>
            </w:r>
            <w:r w:rsidRPr="00D23A7B">
              <w:rPr>
                <w:rStyle w:val="Hyperlink"/>
                <w:noProof/>
              </w:rPr>
              <w:fldChar w:fldCharType="separate"/>
            </w:r>
            <w:r w:rsidRPr="00D23A7B">
              <w:rPr>
                <w:rStyle w:val="Hyperlink"/>
                <w:noProof/>
              </w:rPr>
              <w:t>About Executable/ compiling</w:t>
            </w:r>
            <w:r>
              <w:rPr>
                <w:noProof/>
                <w:webHidden/>
              </w:rPr>
              <w:tab/>
            </w:r>
            <w:r>
              <w:rPr>
                <w:noProof/>
                <w:webHidden/>
              </w:rPr>
              <w:fldChar w:fldCharType="begin"/>
            </w:r>
            <w:r>
              <w:rPr>
                <w:noProof/>
                <w:webHidden/>
              </w:rPr>
              <w:instrText xml:space="preserve"> PAGEREF _Toc16161014 \h </w:instrText>
            </w:r>
          </w:ins>
          <w:r>
            <w:rPr>
              <w:noProof/>
              <w:webHidden/>
            </w:rPr>
          </w:r>
          <w:r>
            <w:rPr>
              <w:noProof/>
              <w:webHidden/>
            </w:rPr>
            <w:fldChar w:fldCharType="separate"/>
          </w:r>
          <w:ins w:id="462" w:author="Jeremie Giraud" w:date="2019-08-08T12:49:00Z">
            <w:r>
              <w:rPr>
                <w:noProof/>
                <w:webHidden/>
              </w:rPr>
              <w:t>18</w:t>
            </w:r>
            <w:r>
              <w:rPr>
                <w:noProof/>
                <w:webHidden/>
              </w:rPr>
              <w:fldChar w:fldCharType="end"/>
            </w:r>
            <w:r w:rsidRPr="00D23A7B">
              <w:rPr>
                <w:rStyle w:val="Hyperlink"/>
                <w:noProof/>
              </w:rPr>
              <w:fldChar w:fldCharType="end"/>
            </w:r>
          </w:ins>
        </w:p>
        <w:p w14:paraId="67054F22" w14:textId="3D98C71A" w:rsidR="0096281C" w:rsidRDefault="0096281C">
          <w:pPr>
            <w:pStyle w:val="TOC1"/>
            <w:rPr>
              <w:ins w:id="463" w:author="Jeremie Giraud" w:date="2019-08-08T12:49:00Z"/>
              <w:rFonts w:cstheme="minorBidi"/>
              <w:noProof/>
              <w:lang w:val="en-AU" w:eastAsia="en-AU"/>
            </w:rPr>
          </w:pPr>
          <w:ins w:id="464"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"_Toc16161015"</w:instrText>
            </w:r>
            <w:r w:rsidRPr="00D23A7B">
              <w:rPr>
                <w:rStyle w:val="Hyperlink"/>
                <w:noProof/>
              </w:rPr>
              <w:instrText xml:space="preserve"> </w:instrText>
            </w:r>
            <w:r w:rsidRPr="00D23A7B">
              <w:rPr>
                <w:rStyle w:val="Hyperlink"/>
                <w:noProof/>
              </w:rPr>
              <w:fldChar w:fldCharType="separate"/>
            </w:r>
            <w:r w:rsidRPr="00D23A7B">
              <w:rPr>
                <w:rStyle w:val="Hyperlink"/>
                <w:noProof/>
              </w:rPr>
              <w:t>PARAMETER FILE</w:t>
            </w:r>
            <w:r>
              <w:rPr>
                <w:noProof/>
                <w:webHidden/>
              </w:rPr>
              <w:tab/>
            </w:r>
            <w:r>
              <w:rPr>
                <w:noProof/>
                <w:webHidden/>
              </w:rPr>
              <w:fldChar w:fldCharType="begin"/>
            </w:r>
            <w:r>
              <w:rPr>
                <w:noProof/>
                <w:webHidden/>
              </w:rPr>
              <w:instrText xml:space="preserve"> PAGEREF _Toc16161015 \h </w:instrText>
            </w:r>
          </w:ins>
          <w:r>
            <w:rPr>
              <w:noProof/>
              <w:webHidden/>
            </w:rPr>
          </w:r>
          <w:r>
            <w:rPr>
              <w:noProof/>
              <w:webHidden/>
            </w:rPr>
            <w:fldChar w:fldCharType="separate"/>
          </w:r>
          <w:ins w:id="465" w:author="Jeremie Giraud" w:date="2019-08-08T12:49:00Z">
            <w:r>
              <w:rPr>
                <w:noProof/>
                <w:webHidden/>
              </w:rPr>
              <w:t>19</w:t>
            </w:r>
            <w:r>
              <w:rPr>
                <w:noProof/>
                <w:webHidden/>
              </w:rPr>
              <w:fldChar w:fldCharType="end"/>
            </w:r>
            <w:r w:rsidRPr="00D23A7B">
              <w:rPr>
                <w:rStyle w:val="Hyperlink"/>
                <w:noProof/>
              </w:rPr>
              <w:fldChar w:fldCharType="end"/>
            </w:r>
          </w:ins>
        </w:p>
        <w:p w14:paraId="51B9BFF0" w14:textId="2FB8694A" w:rsidR="0096281C" w:rsidRDefault="0096281C">
          <w:pPr>
            <w:pStyle w:val="TOC2"/>
            <w:rPr>
              <w:ins w:id="466" w:author="Jeremie Giraud" w:date="2019-08-08T12:49:00Z"/>
              <w:rFonts w:cstheme="minorBidi"/>
              <w:noProof/>
              <w:lang w:val="en-AU" w:eastAsia="en-AU"/>
            </w:rPr>
          </w:pPr>
          <w:ins w:id="467"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"_Toc16161016"</w:instrText>
            </w:r>
            <w:r w:rsidRPr="00D23A7B">
              <w:rPr>
                <w:rStyle w:val="Hyperlink"/>
                <w:noProof/>
              </w:rPr>
              <w:instrText xml:space="preserve"> </w:instrText>
            </w:r>
            <w:r w:rsidRPr="00D23A7B">
              <w:rPr>
                <w:rStyle w:val="Hyperlink"/>
                <w:noProof/>
              </w:rPr>
              <w:fldChar w:fldCharType="separate"/>
            </w:r>
            <w:r w:rsidRPr="00D23A7B">
              <w:rPr>
                <w:rStyle w:val="Hyperlink"/>
                <w:noProof/>
              </w:rPr>
              <w:t>Introduction to the Parameter File</w:t>
            </w:r>
            <w:r>
              <w:rPr>
                <w:noProof/>
                <w:webHidden/>
              </w:rPr>
              <w:tab/>
            </w:r>
            <w:r>
              <w:rPr>
                <w:noProof/>
                <w:webHidden/>
              </w:rPr>
              <w:fldChar w:fldCharType="begin"/>
            </w:r>
            <w:r>
              <w:rPr>
                <w:noProof/>
                <w:webHidden/>
              </w:rPr>
              <w:instrText xml:space="preserve"> PAGEREF _Toc16161016 \h </w:instrText>
            </w:r>
          </w:ins>
          <w:r>
            <w:rPr>
              <w:noProof/>
              <w:webHidden/>
            </w:rPr>
          </w:r>
          <w:r>
            <w:rPr>
              <w:noProof/>
              <w:webHidden/>
            </w:rPr>
            <w:fldChar w:fldCharType="separate"/>
          </w:r>
          <w:ins w:id="468" w:author="Jeremie Giraud" w:date="2019-08-08T12:49:00Z">
            <w:r>
              <w:rPr>
                <w:noProof/>
                <w:webHidden/>
              </w:rPr>
              <w:t>19</w:t>
            </w:r>
            <w:r>
              <w:rPr>
                <w:noProof/>
                <w:webHidden/>
              </w:rPr>
              <w:fldChar w:fldCharType="end"/>
            </w:r>
            <w:r w:rsidRPr="00D23A7B">
              <w:rPr>
                <w:rStyle w:val="Hyperlink"/>
                <w:noProof/>
              </w:rPr>
              <w:fldChar w:fldCharType="end"/>
            </w:r>
          </w:ins>
        </w:p>
        <w:p w14:paraId="5E054C4D" w14:textId="3F8EE231" w:rsidR="0096281C" w:rsidRDefault="0096281C">
          <w:pPr>
            <w:pStyle w:val="TOC3"/>
            <w:tabs>
              <w:tab w:val="right" w:leader="dot" w:pos="9016"/>
            </w:tabs>
            <w:rPr>
              <w:ins w:id="469" w:author="Jeremie Giraud" w:date="2019-08-08T12:49:00Z"/>
              <w:rFonts w:cstheme="minorBidi"/>
              <w:noProof/>
              <w:lang w:val="en-AU" w:eastAsia="en-AU"/>
            </w:rPr>
          </w:pPr>
          <w:ins w:id="470"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"_Toc16161017"</w:instrText>
            </w:r>
            <w:r w:rsidRPr="00D23A7B">
              <w:rPr>
                <w:rStyle w:val="Hyperlink"/>
                <w:noProof/>
              </w:rPr>
              <w:instrText xml:space="preserve"> </w:instrText>
            </w:r>
            <w:r w:rsidRPr="00D23A7B">
              <w:rPr>
                <w:rStyle w:val="Hyperlink"/>
                <w:noProof/>
              </w:rPr>
              <w:fldChar w:fldCharType="separate"/>
            </w:r>
            <w:r w:rsidRPr="00D23A7B">
              <w:rPr>
                <w:rStyle w:val="Hyperlink"/>
                <w:noProof/>
              </w:rPr>
              <w:t>GLOBAL</w:t>
            </w:r>
            <w:r>
              <w:rPr>
                <w:noProof/>
                <w:webHidden/>
              </w:rPr>
              <w:tab/>
            </w:r>
            <w:r>
              <w:rPr>
                <w:noProof/>
                <w:webHidden/>
              </w:rPr>
              <w:fldChar w:fldCharType="begin"/>
            </w:r>
            <w:r>
              <w:rPr>
                <w:noProof/>
                <w:webHidden/>
              </w:rPr>
              <w:instrText xml:space="preserve"> PAGEREF _Toc16161017 \h </w:instrText>
            </w:r>
          </w:ins>
          <w:r>
            <w:rPr>
              <w:noProof/>
              <w:webHidden/>
            </w:rPr>
          </w:r>
          <w:r>
            <w:rPr>
              <w:noProof/>
              <w:webHidden/>
            </w:rPr>
            <w:fldChar w:fldCharType="separate"/>
          </w:r>
          <w:ins w:id="471" w:author="Jeremie Giraud" w:date="2019-08-08T12:49:00Z">
            <w:r>
              <w:rPr>
                <w:noProof/>
                <w:webHidden/>
              </w:rPr>
              <w:t>20</w:t>
            </w:r>
            <w:r>
              <w:rPr>
                <w:noProof/>
                <w:webHidden/>
              </w:rPr>
              <w:fldChar w:fldCharType="end"/>
            </w:r>
            <w:r w:rsidRPr="00D23A7B">
              <w:rPr>
                <w:rStyle w:val="Hyperlink"/>
                <w:noProof/>
              </w:rPr>
              <w:fldChar w:fldCharType="end"/>
            </w:r>
          </w:ins>
        </w:p>
        <w:p w14:paraId="0C4D1851" w14:textId="49230FC8" w:rsidR="0096281C" w:rsidRDefault="0096281C">
          <w:pPr>
            <w:pStyle w:val="TOC3"/>
            <w:tabs>
              <w:tab w:val="right" w:leader="dot" w:pos="9016"/>
            </w:tabs>
            <w:rPr>
              <w:ins w:id="472" w:author="Jeremie Giraud" w:date="2019-08-08T12:49:00Z"/>
              <w:rFonts w:cstheme="minorBidi"/>
              <w:noProof/>
              <w:lang w:val="en-AU" w:eastAsia="en-AU"/>
            </w:rPr>
          </w:pPr>
          <w:ins w:id="473"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"_Toc16161018"</w:instrText>
            </w:r>
            <w:r w:rsidRPr="00D23A7B">
              <w:rPr>
                <w:rStyle w:val="Hyperlink"/>
                <w:noProof/>
              </w:rPr>
              <w:instrText xml:space="preserve"> </w:instrText>
            </w:r>
            <w:r w:rsidRPr="00D23A7B">
              <w:rPr>
                <w:rStyle w:val="Hyperlink"/>
                <w:noProof/>
              </w:rPr>
              <w:fldChar w:fldCharType="separate"/>
            </w:r>
            <w:r w:rsidRPr="00D23A7B">
              <w:rPr>
                <w:rStyle w:val="Hyperlink"/>
                <w:noProof/>
              </w:rPr>
              <w:t>DIMENSIONS</w:t>
            </w:r>
            <w:r>
              <w:rPr>
                <w:noProof/>
                <w:webHidden/>
              </w:rPr>
              <w:tab/>
            </w:r>
            <w:r>
              <w:rPr>
                <w:noProof/>
                <w:webHidden/>
              </w:rPr>
              <w:fldChar w:fldCharType="begin"/>
            </w:r>
            <w:r>
              <w:rPr>
                <w:noProof/>
                <w:webHidden/>
              </w:rPr>
              <w:instrText xml:space="preserve"> PAGEREF _Toc16161018 \h </w:instrText>
            </w:r>
          </w:ins>
          <w:r>
            <w:rPr>
              <w:noProof/>
              <w:webHidden/>
            </w:rPr>
          </w:r>
          <w:r>
            <w:rPr>
              <w:noProof/>
              <w:webHidden/>
            </w:rPr>
            <w:fldChar w:fldCharType="separate"/>
          </w:r>
          <w:ins w:id="474" w:author="Jeremie Giraud" w:date="2019-08-08T12:49:00Z">
            <w:r>
              <w:rPr>
                <w:noProof/>
                <w:webHidden/>
              </w:rPr>
              <w:t>20</w:t>
            </w:r>
            <w:r>
              <w:rPr>
                <w:noProof/>
                <w:webHidden/>
              </w:rPr>
              <w:fldChar w:fldCharType="end"/>
            </w:r>
            <w:r w:rsidRPr="00D23A7B">
              <w:rPr>
                <w:rStyle w:val="Hyperlink"/>
                <w:noProof/>
              </w:rPr>
              <w:fldChar w:fldCharType="end"/>
            </w:r>
          </w:ins>
        </w:p>
        <w:p w14:paraId="04AA95F3" w14:textId="0410B6F5" w:rsidR="0096281C" w:rsidRDefault="0096281C">
          <w:pPr>
            <w:pStyle w:val="TOC3"/>
            <w:tabs>
              <w:tab w:val="right" w:leader="dot" w:pos="9016"/>
            </w:tabs>
            <w:rPr>
              <w:ins w:id="475" w:author="Jeremie Giraud" w:date="2019-08-08T12:49:00Z"/>
              <w:rFonts w:cstheme="minorBidi"/>
              <w:noProof/>
              <w:lang w:val="en-AU" w:eastAsia="en-AU"/>
            </w:rPr>
          </w:pPr>
          <w:ins w:id="476"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"_Toc16161019"</w:instrText>
            </w:r>
            <w:r w:rsidRPr="00D23A7B">
              <w:rPr>
                <w:rStyle w:val="Hyperlink"/>
                <w:noProof/>
              </w:rPr>
              <w:instrText xml:space="preserve"> </w:instrText>
            </w:r>
            <w:r w:rsidRPr="00D23A7B">
              <w:rPr>
                <w:rStyle w:val="Hyperlink"/>
                <w:noProof/>
              </w:rPr>
              <w:fldChar w:fldCharType="separate"/>
            </w:r>
            <w:r w:rsidRPr="00D23A7B">
              <w:rPr>
                <w:rStyle w:val="Hyperlink"/>
                <w:noProof/>
              </w:rPr>
              <w:t>GEOMETRY</w:t>
            </w:r>
            <w:r>
              <w:rPr>
                <w:noProof/>
                <w:webHidden/>
              </w:rPr>
              <w:tab/>
            </w:r>
            <w:r>
              <w:rPr>
                <w:noProof/>
                <w:webHidden/>
              </w:rPr>
              <w:fldChar w:fldCharType="begin"/>
            </w:r>
            <w:r>
              <w:rPr>
                <w:noProof/>
                <w:webHidden/>
              </w:rPr>
              <w:instrText xml:space="preserve"> PAGEREF _Toc16161019 \h </w:instrText>
            </w:r>
          </w:ins>
          <w:r>
            <w:rPr>
              <w:noProof/>
              <w:webHidden/>
            </w:rPr>
          </w:r>
          <w:r>
            <w:rPr>
              <w:noProof/>
              <w:webHidden/>
            </w:rPr>
            <w:fldChar w:fldCharType="separate"/>
          </w:r>
          <w:ins w:id="477" w:author="Jeremie Giraud" w:date="2019-08-08T12:49:00Z">
            <w:r>
              <w:rPr>
                <w:noProof/>
                <w:webHidden/>
              </w:rPr>
              <w:t>20</w:t>
            </w:r>
            <w:r>
              <w:rPr>
                <w:noProof/>
                <w:webHidden/>
              </w:rPr>
              <w:fldChar w:fldCharType="end"/>
            </w:r>
            <w:r w:rsidRPr="00D23A7B">
              <w:rPr>
                <w:rStyle w:val="Hyperlink"/>
                <w:noProof/>
              </w:rPr>
              <w:fldChar w:fldCharType="end"/>
            </w:r>
          </w:ins>
        </w:p>
        <w:p w14:paraId="1F47396F" w14:textId="48097433" w:rsidR="0096281C" w:rsidRDefault="0096281C">
          <w:pPr>
            <w:pStyle w:val="TOC3"/>
            <w:tabs>
              <w:tab w:val="right" w:leader="dot" w:pos="9016"/>
            </w:tabs>
            <w:rPr>
              <w:ins w:id="478" w:author="Jeremie Giraud" w:date="2019-08-08T12:49:00Z"/>
              <w:rFonts w:cstheme="minorBidi"/>
              <w:noProof/>
              <w:lang w:val="en-AU" w:eastAsia="en-AU"/>
            </w:rPr>
          </w:pPr>
          <w:ins w:id="47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"_Toc16161020"</w:instrText>
            </w:r>
            <w:r w:rsidRPr="00D23A7B">
              <w:rPr>
                <w:rStyle w:val="Hyperlink"/>
                <w:noProof/>
              </w:rPr>
              <w:instrText xml:space="preserve"> </w:instrText>
            </w:r>
            <w:r w:rsidRPr="00D23A7B">
              <w:rPr>
                <w:rStyle w:val="Hyperlink"/>
                <w:noProof/>
              </w:rPr>
              <w:fldChar w:fldCharType="separate"/>
            </w:r>
            <w:r w:rsidRPr="00D23A7B">
              <w:rPr>
                <w:rStyle w:val="Hyperlink"/>
                <w:noProof/>
              </w:rPr>
              <w:t>MODEL</w:t>
            </w:r>
            <w:r>
              <w:rPr>
                <w:noProof/>
                <w:webHidden/>
              </w:rPr>
              <w:tab/>
            </w:r>
            <w:r>
              <w:rPr>
                <w:noProof/>
                <w:webHidden/>
              </w:rPr>
              <w:fldChar w:fldCharType="begin"/>
            </w:r>
            <w:r>
              <w:rPr>
                <w:noProof/>
                <w:webHidden/>
              </w:rPr>
              <w:instrText xml:space="preserve"> PAGEREF _Toc16161020 \h </w:instrText>
            </w:r>
          </w:ins>
          <w:r>
            <w:rPr>
              <w:noProof/>
              <w:webHidden/>
            </w:rPr>
          </w:r>
          <w:r>
            <w:rPr>
              <w:noProof/>
              <w:webHidden/>
            </w:rPr>
            <w:fldChar w:fldCharType="separate"/>
          </w:r>
          <w:ins w:id="480" w:author="Jeremie Giraud" w:date="2019-08-08T12:49:00Z">
            <w:r>
              <w:rPr>
                <w:noProof/>
                <w:webHidden/>
              </w:rPr>
              <w:t>21</w:t>
            </w:r>
            <w:r>
              <w:rPr>
                <w:noProof/>
                <w:webHidden/>
              </w:rPr>
              <w:fldChar w:fldCharType="end"/>
            </w:r>
            <w:r w:rsidRPr="00D23A7B">
              <w:rPr>
                <w:rStyle w:val="Hyperlink"/>
                <w:noProof/>
              </w:rPr>
              <w:fldChar w:fldCharType="end"/>
            </w:r>
          </w:ins>
        </w:p>
        <w:p w14:paraId="0A732CF9" w14:textId="24A38690" w:rsidR="0096281C" w:rsidRDefault="0096281C">
          <w:pPr>
            <w:pStyle w:val="TOC3"/>
            <w:tabs>
              <w:tab w:val="right" w:leader="dot" w:pos="9016"/>
            </w:tabs>
            <w:rPr>
              <w:ins w:id="481" w:author="Jeremie Giraud" w:date="2019-08-08T12:49:00Z"/>
              <w:rFonts w:cstheme="minorBidi"/>
              <w:noProof/>
              <w:lang w:val="en-AU" w:eastAsia="en-AU"/>
            </w:rPr>
          </w:pPr>
          <w:ins w:id="48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"_Toc16161021"</w:instrText>
            </w:r>
            <w:r w:rsidRPr="00D23A7B">
              <w:rPr>
                <w:rStyle w:val="Hyperlink"/>
                <w:noProof/>
              </w:rPr>
              <w:instrText xml:space="preserve"> </w:instrText>
            </w:r>
            <w:r w:rsidRPr="00D23A7B">
              <w:rPr>
                <w:rStyle w:val="Hyperlink"/>
                <w:noProof/>
              </w:rPr>
              <w:fldChar w:fldCharType="separate"/>
            </w:r>
            <w:r w:rsidRPr="00D23A7B">
              <w:rPr>
                <w:rStyle w:val="Hyperlink"/>
                <w:noProof/>
              </w:rPr>
              <w:t>SOLVER parameters</w:t>
            </w:r>
            <w:r>
              <w:rPr>
                <w:noProof/>
                <w:webHidden/>
              </w:rPr>
              <w:tab/>
            </w:r>
            <w:r>
              <w:rPr>
                <w:noProof/>
                <w:webHidden/>
              </w:rPr>
              <w:fldChar w:fldCharType="begin"/>
            </w:r>
            <w:r>
              <w:rPr>
                <w:noProof/>
                <w:webHidden/>
              </w:rPr>
              <w:instrText xml:space="preserve"> PAGEREF _Toc16161021 \h </w:instrText>
            </w:r>
          </w:ins>
          <w:r>
            <w:rPr>
              <w:noProof/>
              <w:webHidden/>
            </w:rPr>
          </w:r>
          <w:r>
            <w:rPr>
              <w:noProof/>
              <w:webHidden/>
            </w:rPr>
            <w:fldChar w:fldCharType="separate"/>
          </w:r>
          <w:ins w:id="483" w:author="Jeremie Giraud" w:date="2019-08-08T12:49:00Z">
            <w:r>
              <w:rPr>
                <w:noProof/>
                <w:webHidden/>
              </w:rPr>
              <w:t>22</w:t>
            </w:r>
            <w:r>
              <w:rPr>
                <w:noProof/>
                <w:webHidden/>
              </w:rPr>
              <w:fldChar w:fldCharType="end"/>
            </w:r>
            <w:r w:rsidRPr="00D23A7B">
              <w:rPr>
                <w:rStyle w:val="Hyperlink"/>
                <w:noProof/>
              </w:rPr>
              <w:fldChar w:fldCharType="end"/>
            </w:r>
          </w:ins>
        </w:p>
        <w:p w14:paraId="7F90F12B" w14:textId="6A72E719" w:rsidR="0096281C" w:rsidRDefault="0096281C">
          <w:pPr>
            <w:pStyle w:val="TOC3"/>
            <w:tabs>
              <w:tab w:val="right" w:leader="dot" w:pos="9016"/>
            </w:tabs>
            <w:rPr>
              <w:ins w:id="484" w:author="Jeremie Giraud" w:date="2019-08-08T12:49:00Z"/>
              <w:rFonts w:cstheme="minorBidi"/>
              <w:noProof/>
              <w:lang w:val="en-AU" w:eastAsia="en-AU"/>
            </w:rPr>
          </w:pPr>
          <w:ins w:id="485"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"_Toc16161022"</w:instrText>
            </w:r>
            <w:r w:rsidRPr="00D23A7B">
              <w:rPr>
                <w:rStyle w:val="Hyperlink"/>
                <w:noProof/>
              </w:rPr>
              <w:instrText xml:space="preserve"> </w:instrText>
            </w:r>
            <w:r w:rsidRPr="00D23A7B">
              <w:rPr>
                <w:rStyle w:val="Hyperlink"/>
                <w:noProof/>
              </w:rPr>
              <w:fldChar w:fldCharType="separate"/>
            </w:r>
            <w:r w:rsidRPr="00D23A7B">
              <w:rPr>
                <w:rStyle w:val="Hyperlink"/>
                <w:noProof/>
              </w:rPr>
              <w:t>GRAVITY / MAGNETISM parameters</w:t>
            </w:r>
            <w:r>
              <w:rPr>
                <w:noProof/>
                <w:webHidden/>
              </w:rPr>
              <w:tab/>
            </w:r>
            <w:r>
              <w:rPr>
                <w:noProof/>
                <w:webHidden/>
              </w:rPr>
              <w:fldChar w:fldCharType="begin"/>
            </w:r>
            <w:r>
              <w:rPr>
                <w:noProof/>
                <w:webHidden/>
              </w:rPr>
              <w:instrText xml:space="preserve"> PAGEREF _Toc16161022 \h </w:instrText>
            </w:r>
          </w:ins>
          <w:r>
            <w:rPr>
              <w:noProof/>
              <w:webHidden/>
            </w:rPr>
          </w:r>
          <w:r>
            <w:rPr>
              <w:noProof/>
              <w:webHidden/>
            </w:rPr>
            <w:fldChar w:fldCharType="separate"/>
          </w:r>
          <w:ins w:id="486" w:author="Jeremie Giraud" w:date="2019-08-08T12:49:00Z">
            <w:r>
              <w:rPr>
                <w:noProof/>
                <w:webHidden/>
              </w:rPr>
              <w:t>22</w:t>
            </w:r>
            <w:r>
              <w:rPr>
                <w:noProof/>
                <w:webHidden/>
              </w:rPr>
              <w:fldChar w:fldCharType="end"/>
            </w:r>
            <w:r w:rsidRPr="00D23A7B">
              <w:rPr>
                <w:rStyle w:val="Hyperlink"/>
                <w:noProof/>
              </w:rPr>
              <w:fldChar w:fldCharType="end"/>
            </w:r>
          </w:ins>
        </w:p>
        <w:p w14:paraId="7680FEF8" w14:textId="5EE878FB" w:rsidR="0096281C" w:rsidRDefault="0096281C">
          <w:pPr>
            <w:pStyle w:val="TOC3"/>
            <w:tabs>
              <w:tab w:val="right" w:leader="dot" w:pos="9016"/>
            </w:tabs>
            <w:rPr>
              <w:ins w:id="487" w:author="Jeremie Giraud" w:date="2019-08-08T12:49:00Z"/>
              <w:rFonts w:cstheme="minorBidi"/>
              <w:noProof/>
              <w:lang w:val="en-AU" w:eastAsia="en-AU"/>
            </w:rPr>
          </w:pPr>
          <w:ins w:id="488"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"_Toc16161023"</w:instrText>
            </w:r>
            <w:r w:rsidRPr="00D23A7B">
              <w:rPr>
                <w:rStyle w:val="Hyperlink"/>
                <w:noProof/>
              </w:rPr>
              <w:instrText xml:space="preserve"> </w:instrText>
            </w:r>
            <w:r w:rsidRPr="00D23A7B">
              <w:rPr>
                <w:rStyle w:val="Hyperlink"/>
                <w:noProof/>
              </w:rPr>
              <w:fldChar w:fldCharType="separate"/>
            </w:r>
            <w:r w:rsidRPr="00D23A7B">
              <w:rPr>
                <w:rStyle w:val="Hyperlink"/>
                <w:noProof/>
              </w:rPr>
              <w:t>GRAV/ MAG DATA parameters</w:t>
            </w:r>
            <w:r>
              <w:rPr>
                <w:noProof/>
                <w:webHidden/>
              </w:rPr>
              <w:tab/>
            </w:r>
            <w:r>
              <w:rPr>
                <w:noProof/>
                <w:webHidden/>
              </w:rPr>
              <w:fldChar w:fldCharType="begin"/>
            </w:r>
            <w:r>
              <w:rPr>
                <w:noProof/>
                <w:webHidden/>
              </w:rPr>
              <w:instrText xml:space="preserve"> PAGEREF _Toc16161023 \h </w:instrText>
            </w:r>
          </w:ins>
          <w:r>
            <w:rPr>
              <w:noProof/>
              <w:webHidden/>
            </w:rPr>
          </w:r>
          <w:r>
            <w:rPr>
              <w:noProof/>
              <w:webHidden/>
            </w:rPr>
            <w:fldChar w:fldCharType="separate"/>
          </w:r>
          <w:ins w:id="489" w:author="Jeremie Giraud" w:date="2019-08-08T12:49:00Z">
            <w:r>
              <w:rPr>
                <w:noProof/>
                <w:webHidden/>
              </w:rPr>
              <w:t>25</w:t>
            </w:r>
            <w:r>
              <w:rPr>
                <w:noProof/>
                <w:webHidden/>
              </w:rPr>
              <w:fldChar w:fldCharType="end"/>
            </w:r>
            <w:r w:rsidRPr="00D23A7B">
              <w:rPr>
                <w:rStyle w:val="Hyperlink"/>
                <w:noProof/>
              </w:rPr>
              <w:fldChar w:fldCharType="end"/>
            </w:r>
          </w:ins>
        </w:p>
        <w:p w14:paraId="4DC27624" w14:textId="2CA11546" w:rsidR="0096281C" w:rsidRDefault="0096281C">
          <w:pPr>
            <w:pStyle w:val="TOC3"/>
            <w:tabs>
              <w:tab w:val="right" w:leader="dot" w:pos="9016"/>
            </w:tabs>
            <w:rPr>
              <w:ins w:id="490" w:author="Jeremie Giraud" w:date="2019-08-08T12:49:00Z"/>
              <w:rFonts w:cstheme="minorBidi"/>
              <w:noProof/>
              <w:lang w:val="en-AU" w:eastAsia="en-AU"/>
            </w:rPr>
          </w:pPr>
          <w:ins w:id="491"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"_Toc16161024"</w:instrText>
            </w:r>
            <w:r w:rsidRPr="00D23A7B">
              <w:rPr>
                <w:rStyle w:val="Hyperlink"/>
                <w:noProof/>
              </w:rPr>
              <w:instrText xml:space="preserve"> </w:instrText>
            </w:r>
            <w:r w:rsidRPr="00D23A7B">
              <w:rPr>
                <w:rStyle w:val="Hyperlink"/>
                <w:noProof/>
              </w:rPr>
              <w:fldChar w:fldCharType="separate"/>
            </w:r>
            <w:r w:rsidRPr="00D23A7B">
              <w:rPr>
                <w:rStyle w:val="Hyperlink"/>
                <w:noProof/>
              </w:rPr>
              <w:t>PRIOR MODEL</w:t>
            </w:r>
            <w:r>
              <w:rPr>
                <w:noProof/>
                <w:webHidden/>
              </w:rPr>
              <w:tab/>
            </w:r>
            <w:r>
              <w:rPr>
                <w:noProof/>
                <w:webHidden/>
              </w:rPr>
              <w:fldChar w:fldCharType="begin"/>
            </w:r>
            <w:r>
              <w:rPr>
                <w:noProof/>
                <w:webHidden/>
              </w:rPr>
              <w:instrText xml:space="preserve"> PAGEREF _Toc16161024 \h </w:instrText>
            </w:r>
          </w:ins>
          <w:r>
            <w:rPr>
              <w:noProof/>
              <w:webHidden/>
            </w:rPr>
          </w:r>
          <w:r>
            <w:rPr>
              <w:noProof/>
              <w:webHidden/>
            </w:rPr>
            <w:fldChar w:fldCharType="separate"/>
          </w:r>
          <w:ins w:id="492" w:author="Jeremie Giraud" w:date="2019-08-08T12:49:00Z">
            <w:r>
              <w:rPr>
                <w:noProof/>
                <w:webHidden/>
              </w:rPr>
              <w:t>26</w:t>
            </w:r>
            <w:r>
              <w:rPr>
                <w:noProof/>
                <w:webHidden/>
              </w:rPr>
              <w:fldChar w:fldCharType="end"/>
            </w:r>
            <w:r w:rsidRPr="00D23A7B">
              <w:rPr>
                <w:rStyle w:val="Hyperlink"/>
                <w:noProof/>
              </w:rPr>
              <w:fldChar w:fldCharType="end"/>
            </w:r>
          </w:ins>
        </w:p>
        <w:p w14:paraId="383B1B45" w14:textId="7CD62242" w:rsidR="0096281C" w:rsidRDefault="0096281C">
          <w:pPr>
            <w:pStyle w:val="TOC3"/>
            <w:tabs>
              <w:tab w:val="right" w:leader="dot" w:pos="9016"/>
            </w:tabs>
            <w:rPr>
              <w:ins w:id="493" w:author="Jeremie Giraud" w:date="2019-08-08T12:49:00Z"/>
              <w:rFonts w:cstheme="minorBidi"/>
              <w:noProof/>
              <w:lang w:val="en-AU" w:eastAsia="en-AU"/>
            </w:rPr>
          </w:pPr>
          <w:ins w:id="494"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"_Toc16161025"</w:instrText>
            </w:r>
            <w:r w:rsidRPr="00D23A7B">
              <w:rPr>
                <w:rStyle w:val="Hyperlink"/>
                <w:noProof/>
              </w:rPr>
              <w:instrText xml:space="preserve"> </w:instrText>
            </w:r>
            <w:r w:rsidRPr="00D23A7B">
              <w:rPr>
                <w:rStyle w:val="Hyperlink"/>
                <w:noProof/>
              </w:rPr>
              <w:fldChar w:fldCharType="separate"/>
            </w:r>
            <w:r w:rsidRPr="00D23A7B">
              <w:rPr>
                <w:rStyle w:val="Hyperlink"/>
                <w:noProof/>
              </w:rPr>
              <w:t>STARTING MODEL</w:t>
            </w:r>
            <w:r>
              <w:rPr>
                <w:noProof/>
                <w:webHidden/>
              </w:rPr>
              <w:tab/>
            </w:r>
            <w:r>
              <w:rPr>
                <w:noProof/>
                <w:webHidden/>
              </w:rPr>
              <w:fldChar w:fldCharType="begin"/>
            </w:r>
            <w:r>
              <w:rPr>
                <w:noProof/>
                <w:webHidden/>
              </w:rPr>
              <w:instrText xml:space="preserve"> PAGEREF _Toc16161025 \h </w:instrText>
            </w:r>
          </w:ins>
          <w:r>
            <w:rPr>
              <w:noProof/>
              <w:webHidden/>
            </w:rPr>
          </w:r>
          <w:r>
            <w:rPr>
              <w:noProof/>
              <w:webHidden/>
            </w:rPr>
            <w:fldChar w:fldCharType="separate"/>
          </w:r>
          <w:ins w:id="495" w:author="Jeremie Giraud" w:date="2019-08-08T12:49:00Z">
            <w:r>
              <w:rPr>
                <w:noProof/>
                <w:webHidden/>
              </w:rPr>
              <w:t>26</w:t>
            </w:r>
            <w:r>
              <w:rPr>
                <w:noProof/>
                <w:webHidden/>
              </w:rPr>
              <w:fldChar w:fldCharType="end"/>
            </w:r>
            <w:r w:rsidRPr="00D23A7B">
              <w:rPr>
                <w:rStyle w:val="Hyperlink"/>
                <w:noProof/>
              </w:rPr>
              <w:fldChar w:fldCharType="end"/>
            </w:r>
          </w:ins>
        </w:p>
        <w:p w14:paraId="4E91F7E3" w14:textId="48B6F18E" w:rsidR="0096281C" w:rsidRDefault="0096281C">
          <w:pPr>
            <w:pStyle w:val="TOC3"/>
            <w:tabs>
              <w:tab w:val="right" w:leader="dot" w:pos="9016"/>
            </w:tabs>
            <w:rPr>
              <w:ins w:id="496" w:author="Jeremie Giraud" w:date="2019-08-08T12:49:00Z"/>
              <w:rFonts w:cstheme="minorBidi"/>
              <w:noProof/>
              <w:lang w:val="en-AU" w:eastAsia="en-AU"/>
            </w:rPr>
          </w:pPr>
          <w:ins w:id="497"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"_Toc16161026"</w:instrText>
            </w:r>
            <w:r w:rsidRPr="00D23A7B">
              <w:rPr>
                <w:rStyle w:val="Hyperlink"/>
                <w:noProof/>
              </w:rPr>
              <w:instrText xml:space="preserve"> </w:instrText>
            </w:r>
            <w:r w:rsidRPr="00D23A7B">
              <w:rPr>
                <w:rStyle w:val="Hyperlink"/>
                <w:noProof/>
              </w:rPr>
              <w:fldChar w:fldCharType="separate"/>
            </w:r>
            <w:r w:rsidRPr="00D23A7B">
              <w:rPr>
                <w:rStyle w:val="Hyperlink"/>
                <w:noProof/>
              </w:rPr>
              <w:t>MAGNETIC constants</w:t>
            </w:r>
            <w:r>
              <w:rPr>
                <w:noProof/>
                <w:webHidden/>
              </w:rPr>
              <w:tab/>
            </w:r>
            <w:r>
              <w:rPr>
                <w:noProof/>
                <w:webHidden/>
              </w:rPr>
              <w:fldChar w:fldCharType="begin"/>
            </w:r>
            <w:r>
              <w:rPr>
                <w:noProof/>
                <w:webHidden/>
              </w:rPr>
              <w:instrText xml:space="preserve"> PAGEREF _Toc16161026 \h </w:instrText>
            </w:r>
          </w:ins>
          <w:r>
            <w:rPr>
              <w:noProof/>
              <w:webHidden/>
            </w:rPr>
          </w:r>
          <w:r>
            <w:rPr>
              <w:noProof/>
              <w:webHidden/>
            </w:rPr>
            <w:fldChar w:fldCharType="separate"/>
          </w:r>
          <w:ins w:id="498" w:author="Jeremie Giraud" w:date="2019-08-08T12:49:00Z">
            <w:r>
              <w:rPr>
                <w:noProof/>
                <w:webHidden/>
              </w:rPr>
              <w:t>27</w:t>
            </w:r>
            <w:r>
              <w:rPr>
                <w:noProof/>
                <w:webHidden/>
              </w:rPr>
              <w:fldChar w:fldCharType="end"/>
            </w:r>
            <w:r w:rsidRPr="00D23A7B">
              <w:rPr>
                <w:rStyle w:val="Hyperlink"/>
                <w:noProof/>
              </w:rPr>
              <w:fldChar w:fldCharType="end"/>
            </w:r>
          </w:ins>
        </w:p>
        <w:p w14:paraId="50DFA6CA" w14:textId="59192F75" w:rsidR="0096281C" w:rsidRDefault="0096281C">
          <w:pPr>
            <w:pStyle w:val="TOC3"/>
            <w:tabs>
              <w:tab w:val="right" w:leader="dot" w:pos="9016"/>
            </w:tabs>
            <w:rPr>
              <w:ins w:id="499" w:author="Jeremie Giraud" w:date="2019-08-08T12:49:00Z"/>
              <w:rFonts w:cstheme="minorBidi"/>
              <w:noProof/>
              <w:lang w:val="en-AU" w:eastAsia="en-AU"/>
            </w:rPr>
          </w:pPr>
          <w:ins w:id="500"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"_Toc16161027"</w:instrText>
            </w:r>
            <w:r w:rsidRPr="00D23A7B">
              <w:rPr>
                <w:rStyle w:val="Hyperlink"/>
                <w:noProof/>
              </w:rPr>
              <w:instrText xml:space="preserve"> </w:instrText>
            </w:r>
            <w:r w:rsidRPr="00D23A7B">
              <w:rPr>
                <w:rStyle w:val="Hyperlink"/>
                <w:noProof/>
              </w:rPr>
              <w:fldChar w:fldCharType="separate"/>
            </w:r>
            <w:r w:rsidRPr="00D23A7B">
              <w:rPr>
                <w:rStyle w:val="Hyperlink"/>
                <w:noProof/>
              </w:rPr>
              <w:t>GRAVITY constants</w:t>
            </w:r>
            <w:r>
              <w:rPr>
                <w:noProof/>
                <w:webHidden/>
              </w:rPr>
              <w:tab/>
            </w:r>
            <w:r>
              <w:rPr>
                <w:noProof/>
                <w:webHidden/>
              </w:rPr>
              <w:fldChar w:fldCharType="begin"/>
            </w:r>
            <w:r>
              <w:rPr>
                <w:noProof/>
                <w:webHidden/>
              </w:rPr>
              <w:instrText xml:space="preserve"> PAGEREF _Toc16161027 \h </w:instrText>
            </w:r>
          </w:ins>
          <w:r>
            <w:rPr>
              <w:noProof/>
              <w:webHidden/>
            </w:rPr>
          </w:r>
          <w:r>
            <w:rPr>
              <w:noProof/>
              <w:webHidden/>
            </w:rPr>
            <w:fldChar w:fldCharType="separate"/>
          </w:r>
          <w:ins w:id="501" w:author="Jeremie Giraud" w:date="2019-08-08T12:49:00Z">
            <w:r>
              <w:rPr>
                <w:noProof/>
                <w:webHidden/>
              </w:rPr>
              <w:t>27</w:t>
            </w:r>
            <w:r>
              <w:rPr>
                <w:noProof/>
                <w:webHidden/>
              </w:rPr>
              <w:fldChar w:fldCharType="end"/>
            </w:r>
            <w:r w:rsidRPr="00D23A7B">
              <w:rPr>
                <w:rStyle w:val="Hyperlink"/>
                <w:noProof/>
              </w:rPr>
              <w:fldChar w:fldCharType="end"/>
            </w:r>
          </w:ins>
        </w:p>
        <w:p w14:paraId="2F0E7FBB" w14:textId="5E11ACAA" w:rsidR="0096281C" w:rsidRDefault="0096281C">
          <w:pPr>
            <w:pStyle w:val="TOC3"/>
            <w:tabs>
              <w:tab w:val="right" w:leader="dot" w:pos="9016"/>
            </w:tabs>
            <w:rPr>
              <w:ins w:id="502" w:author="Jeremie Giraud" w:date="2019-08-08T12:49:00Z"/>
              <w:rFonts w:cstheme="minorBidi"/>
              <w:noProof/>
              <w:lang w:val="en-AU" w:eastAsia="en-AU"/>
            </w:rPr>
          </w:pPr>
          <w:ins w:id="503"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"_Toc16161028"</w:instrText>
            </w:r>
            <w:r w:rsidRPr="00D23A7B">
              <w:rPr>
                <w:rStyle w:val="Hyperlink"/>
                <w:noProof/>
              </w:rPr>
              <w:instrText xml:space="preserve"> </w:instrText>
            </w:r>
            <w:r w:rsidRPr="00D23A7B">
              <w:rPr>
                <w:rStyle w:val="Hyperlink"/>
                <w:noProof/>
              </w:rPr>
              <w:fldChar w:fldCharType="separate"/>
            </w:r>
            <w:r w:rsidRPr="00D23A7B">
              <w:rPr>
                <w:rStyle w:val="Hyperlink"/>
                <w:noProof/>
              </w:rPr>
              <w:t>MATRIX COMPRESSION parameters</w:t>
            </w:r>
            <w:r>
              <w:rPr>
                <w:noProof/>
                <w:webHidden/>
              </w:rPr>
              <w:tab/>
            </w:r>
            <w:r>
              <w:rPr>
                <w:noProof/>
                <w:webHidden/>
              </w:rPr>
              <w:fldChar w:fldCharType="begin"/>
            </w:r>
            <w:r>
              <w:rPr>
                <w:noProof/>
                <w:webHidden/>
              </w:rPr>
              <w:instrText xml:space="preserve"> PAGEREF _Toc16161028 \h </w:instrText>
            </w:r>
          </w:ins>
          <w:r>
            <w:rPr>
              <w:noProof/>
              <w:webHidden/>
            </w:rPr>
          </w:r>
          <w:r>
            <w:rPr>
              <w:noProof/>
              <w:webHidden/>
            </w:rPr>
            <w:fldChar w:fldCharType="separate"/>
          </w:r>
          <w:ins w:id="504" w:author="Jeremie Giraud" w:date="2019-08-08T12:49:00Z">
            <w:r>
              <w:rPr>
                <w:noProof/>
                <w:webHidden/>
              </w:rPr>
              <w:t>28</w:t>
            </w:r>
            <w:r>
              <w:rPr>
                <w:noProof/>
                <w:webHidden/>
              </w:rPr>
              <w:fldChar w:fldCharType="end"/>
            </w:r>
            <w:r w:rsidRPr="00D23A7B">
              <w:rPr>
                <w:rStyle w:val="Hyperlink"/>
                <w:noProof/>
              </w:rPr>
              <w:fldChar w:fldCharType="end"/>
            </w:r>
          </w:ins>
        </w:p>
        <w:p w14:paraId="5A46F56F" w14:textId="6764B812" w:rsidR="0096281C" w:rsidRDefault="0096281C">
          <w:pPr>
            <w:pStyle w:val="TOC3"/>
            <w:tabs>
              <w:tab w:val="right" w:leader="dot" w:pos="9016"/>
            </w:tabs>
            <w:rPr>
              <w:ins w:id="505" w:author="Jeremie Giraud" w:date="2019-08-08T12:49:00Z"/>
              <w:rFonts w:cstheme="minorBidi"/>
              <w:noProof/>
              <w:lang w:val="en-AU" w:eastAsia="en-AU"/>
            </w:rPr>
          </w:pPr>
          <w:ins w:id="506"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"_Toc16161029"</w:instrText>
            </w:r>
            <w:r w:rsidRPr="00D23A7B">
              <w:rPr>
                <w:rStyle w:val="Hyperlink"/>
                <w:noProof/>
              </w:rPr>
              <w:instrText xml:space="preserve"> </w:instrText>
            </w:r>
            <w:r w:rsidRPr="00D23A7B">
              <w:rPr>
                <w:rStyle w:val="Hyperlink"/>
                <w:noProof/>
              </w:rPr>
              <w:fldChar w:fldCharType="separate"/>
            </w:r>
            <w:r w:rsidRPr="00D23A7B">
              <w:rPr>
                <w:rStyle w:val="Hyperlink"/>
                <w:noProof/>
              </w:rPr>
              <w:t>INVERSION parameters</w:t>
            </w:r>
            <w:r>
              <w:rPr>
                <w:noProof/>
                <w:webHidden/>
              </w:rPr>
              <w:tab/>
            </w:r>
            <w:r>
              <w:rPr>
                <w:noProof/>
                <w:webHidden/>
              </w:rPr>
              <w:fldChar w:fldCharType="begin"/>
            </w:r>
            <w:r>
              <w:rPr>
                <w:noProof/>
                <w:webHidden/>
              </w:rPr>
              <w:instrText xml:space="preserve"> PAGEREF _Toc16161029 \h </w:instrText>
            </w:r>
          </w:ins>
          <w:r>
            <w:rPr>
              <w:noProof/>
              <w:webHidden/>
            </w:rPr>
          </w:r>
          <w:r>
            <w:rPr>
              <w:noProof/>
              <w:webHidden/>
            </w:rPr>
            <w:fldChar w:fldCharType="separate"/>
          </w:r>
          <w:ins w:id="507" w:author="Jeremie Giraud" w:date="2019-08-08T12:49:00Z">
            <w:r>
              <w:rPr>
                <w:noProof/>
                <w:webHidden/>
              </w:rPr>
              <w:t>28</w:t>
            </w:r>
            <w:r>
              <w:rPr>
                <w:noProof/>
                <w:webHidden/>
              </w:rPr>
              <w:fldChar w:fldCharType="end"/>
            </w:r>
            <w:r w:rsidRPr="00D23A7B">
              <w:rPr>
                <w:rStyle w:val="Hyperlink"/>
                <w:noProof/>
              </w:rPr>
              <w:fldChar w:fldCharType="end"/>
            </w:r>
          </w:ins>
        </w:p>
        <w:p w14:paraId="6F428E9E" w14:textId="641B0416" w:rsidR="0096281C" w:rsidRDefault="0096281C">
          <w:pPr>
            <w:pStyle w:val="TOC3"/>
            <w:tabs>
              <w:tab w:val="right" w:leader="dot" w:pos="9016"/>
            </w:tabs>
            <w:rPr>
              <w:ins w:id="508" w:author="Jeremie Giraud" w:date="2019-08-08T12:49:00Z"/>
              <w:rFonts w:cstheme="minorBidi"/>
              <w:noProof/>
              <w:lang w:val="en-AU" w:eastAsia="en-AU"/>
            </w:rPr>
          </w:pPr>
          <w:ins w:id="50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"_Toc16161030"</w:instrText>
            </w:r>
            <w:r w:rsidRPr="00D23A7B">
              <w:rPr>
                <w:rStyle w:val="Hyperlink"/>
                <w:noProof/>
              </w:rPr>
              <w:instrText xml:space="preserve"> </w:instrText>
            </w:r>
            <w:r w:rsidRPr="00D23A7B">
              <w:rPr>
                <w:rStyle w:val="Hyperlink"/>
                <w:noProof/>
              </w:rPr>
              <w:fldChar w:fldCharType="separate"/>
            </w:r>
            <w:r w:rsidRPr="00D23A7B">
              <w:rPr>
                <w:rStyle w:val="Hyperlink"/>
                <w:noProof/>
              </w:rPr>
              <w:t>MODEL DAMPING</w:t>
            </w:r>
            <w:r>
              <w:rPr>
                <w:noProof/>
                <w:webHidden/>
              </w:rPr>
              <w:tab/>
            </w:r>
            <w:r>
              <w:rPr>
                <w:noProof/>
                <w:webHidden/>
              </w:rPr>
              <w:fldChar w:fldCharType="begin"/>
            </w:r>
            <w:r>
              <w:rPr>
                <w:noProof/>
                <w:webHidden/>
              </w:rPr>
              <w:instrText xml:space="preserve"> PAGEREF _Toc16161030 \h </w:instrText>
            </w:r>
          </w:ins>
          <w:r>
            <w:rPr>
              <w:noProof/>
              <w:webHidden/>
            </w:rPr>
          </w:r>
          <w:r>
            <w:rPr>
              <w:noProof/>
              <w:webHidden/>
            </w:rPr>
            <w:fldChar w:fldCharType="separate"/>
          </w:r>
          <w:ins w:id="510" w:author="Jeremie Giraud" w:date="2019-08-08T12:49:00Z">
            <w:r>
              <w:rPr>
                <w:noProof/>
                <w:webHidden/>
              </w:rPr>
              <w:t>28</w:t>
            </w:r>
            <w:r>
              <w:rPr>
                <w:noProof/>
                <w:webHidden/>
              </w:rPr>
              <w:fldChar w:fldCharType="end"/>
            </w:r>
            <w:r w:rsidRPr="00D23A7B">
              <w:rPr>
                <w:rStyle w:val="Hyperlink"/>
                <w:noProof/>
              </w:rPr>
              <w:fldChar w:fldCharType="end"/>
            </w:r>
          </w:ins>
        </w:p>
        <w:p w14:paraId="676647CB" w14:textId="3EE7A5CB" w:rsidR="0096281C" w:rsidRDefault="0096281C">
          <w:pPr>
            <w:pStyle w:val="TOC3"/>
            <w:tabs>
              <w:tab w:val="right" w:leader="dot" w:pos="9016"/>
            </w:tabs>
            <w:rPr>
              <w:ins w:id="511" w:author="Jeremie Giraud" w:date="2019-08-08T12:49:00Z"/>
              <w:rFonts w:cstheme="minorBidi"/>
              <w:noProof/>
              <w:lang w:val="en-AU" w:eastAsia="en-AU"/>
            </w:rPr>
          </w:pPr>
          <w:ins w:id="51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"_Toc16161031"</w:instrText>
            </w:r>
            <w:r w:rsidRPr="00D23A7B">
              <w:rPr>
                <w:rStyle w:val="Hyperlink"/>
                <w:noProof/>
              </w:rPr>
              <w:instrText xml:space="preserve"> </w:instrText>
            </w:r>
            <w:r w:rsidRPr="00D23A7B">
              <w:rPr>
                <w:rStyle w:val="Hyperlink"/>
                <w:noProof/>
              </w:rPr>
              <w:fldChar w:fldCharType="separate"/>
            </w:r>
            <w:r w:rsidRPr="00D23A7B">
              <w:rPr>
                <w:rStyle w:val="Hyperlink"/>
                <w:noProof/>
              </w:rPr>
              <w:t>JOINT INVERSION parameters</w:t>
            </w:r>
            <w:r>
              <w:rPr>
                <w:noProof/>
                <w:webHidden/>
              </w:rPr>
              <w:tab/>
            </w:r>
            <w:r>
              <w:rPr>
                <w:noProof/>
                <w:webHidden/>
              </w:rPr>
              <w:fldChar w:fldCharType="begin"/>
            </w:r>
            <w:r>
              <w:rPr>
                <w:noProof/>
                <w:webHidden/>
              </w:rPr>
              <w:instrText xml:space="preserve"> PAGEREF _Toc16161031 \h </w:instrText>
            </w:r>
          </w:ins>
          <w:r>
            <w:rPr>
              <w:noProof/>
              <w:webHidden/>
            </w:rPr>
          </w:r>
          <w:r>
            <w:rPr>
              <w:noProof/>
              <w:webHidden/>
            </w:rPr>
            <w:fldChar w:fldCharType="separate"/>
          </w:r>
          <w:ins w:id="513" w:author="Jeremie Giraud" w:date="2019-08-08T12:49:00Z">
            <w:r>
              <w:rPr>
                <w:noProof/>
                <w:webHidden/>
              </w:rPr>
              <w:t>29</w:t>
            </w:r>
            <w:r>
              <w:rPr>
                <w:noProof/>
                <w:webHidden/>
              </w:rPr>
              <w:fldChar w:fldCharType="end"/>
            </w:r>
            <w:r w:rsidRPr="00D23A7B">
              <w:rPr>
                <w:rStyle w:val="Hyperlink"/>
                <w:noProof/>
              </w:rPr>
              <w:fldChar w:fldCharType="end"/>
            </w:r>
          </w:ins>
        </w:p>
        <w:p w14:paraId="59DD3573" w14:textId="1FC2FC57" w:rsidR="0096281C" w:rsidRDefault="0096281C">
          <w:pPr>
            <w:pStyle w:val="TOC3"/>
            <w:tabs>
              <w:tab w:val="right" w:leader="dot" w:pos="9016"/>
            </w:tabs>
            <w:rPr>
              <w:ins w:id="514" w:author="Jeremie Giraud" w:date="2019-08-08T12:49:00Z"/>
              <w:rFonts w:cstheme="minorBidi"/>
              <w:noProof/>
              <w:lang w:val="en-AU" w:eastAsia="en-AU"/>
            </w:rPr>
          </w:pPr>
          <w:ins w:id="515" w:author="Jeremie Giraud" w:date="2019-08-08T12:49:00Z">
            <w:r w:rsidRPr="00D23A7B">
              <w:rPr>
                <w:rStyle w:val="Hyperlink"/>
                <w:noProof/>
              </w:rPr>
              <w:lastRenderedPageBreak/>
              <w:fldChar w:fldCharType="begin"/>
            </w:r>
            <w:r w:rsidRPr="00D23A7B">
              <w:rPr>
                <w:rStyle w:val="Hyperlink"/>
                <w:noProof/>
              </w:rPr>
              <w:instrText xml:space="preserve"> </w:instrText>
            </w:r>
            <w:r>
              <w:rPr>
                <w:noProof/>
              </w:rPr>
              <w:instrText>HYPERLINK \l "_Toc16161032"</w:instrText>
            </w:r>
            <w:r w:rsidRPr="00D23A7B">
              <w:rPr>
                <w:rStyle w:val="Hyperlink"/>
                <w:noProof/>
              </w:rPr>
              <w:instrText xml:space="preserve"> </w:instrText>
            </w:r>
            <w:r w:rsidRPr="00D23A7B">
              <w:rPr>
                <w:rStyle w:val="Hyperlink"/>
                <w:noProof/>
              </w:rPr>
              <w:fldChar w:fldCharType="separate"/>
            </w:r>
            <w:r w:rsidRPr="00D23A7B">
              <w:rPr>
                <w:rStyle w:val="Hyperlink"/>
                <w:noProof/>
              </w:rPr>
              <w:t>Damping- gradient constraints</w:t>
            </w:r>
            <w:r>
              <w:rPr>
                <w:noProof/>
                <w:webHidden/>
              </w:rPr>
              <w:tab/>
            </w:r>
            <w:r>
              <w:rPr>
                <w:noProof/>
                <w:webHidden/>
              </w:rPr>
              <w:fldChar w:fldCharType="begin"/>
            </w:r>
            <w:r>
              <w:rPr>
                <w:noProof/>
                <w:webHidden/>
              </w:rPr>
              <w:instrText xml:space="preserve"> PAGEREF _Toc16161032 \h </w:instrText>
            </w:r>
          </w:ins>
          <w:r>
            <w:rPr>
              <w:noProof/>
              <w:webHidden/>
            </w:rPr>
          </w:r>
          <w:r>
            <w:rPr>
              <w:noProof/>
              <w:webHidden/>
            </w:rPr>
            <w:fldChar w:fldCharType="separate"/>
          </w:r>
          <w:ins w:id="516" w:author="Jeremie Giraud" w:date="2019-08-08T12:49:00Z">
            <w:r>
              <w:rPr>
                <w:noProof/>
                <w:webHidden/>
              </w:rPr>
              <w:t>29</w:t>
            </w:r>
            <w:r>
              <w:rPr>
                <w:noProof/>
                <w:webHidden/>
              </w:rPr>
              <w:fldChar w:fldCharType="end"/>
            </w:r>
            <w:r w:rsidRPr="00D23A7B">
              <w:rPr>
                <w:rStyle w:val="Hyperlink"/>
                <w:noProof/>
              </w:rPr>
              <w:fldChar w:fldCharType="end"/>
            </w:r>
          </w:ins>
        </w:p>
        <w:p w14:paraId="16585C8A" w14:textId="7D79679A" w:rsidR="0096281C" w:rsidRDefault="0096281C">
          <w:pPr>
            <w:pStyle w:val="TOC3"/>
            <w:tabs>
              <w:tab w:val="right" w:leader="dot" w:pos="9016"/>
            </w:tabs>
            <w:rPr>
              <w:ins w:id="517" w:author="Jeremie Giraud" w:date="2019-08-08T12:49:00Z"/>
              <w:rFonts w:cstheme="minorBidi"/>
              <w:noProof/>
              <w:lang w:val="en-AU" w:eastAsia="en-AU"/>
            </w:rPr>
          </w:pPr>
          <w:ins w:id="518"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"_Toc16161033"</w:instrText>
            </w:r>
            <w:r w:rsidRPr="00D23A7B">
              <w:rPr>
                <w:rStyle w:val="Hyperlink"/>
                <w:noProof/>
              </w:rPr>
              <w:instrText xml:space="preserve"> </w:instrText>
            </w:r>
            <w:r w:rsidRPr="00D23A7B">
              <w:rPr>
                <w:rStyle w:val="Hyperlink"/>
                <w:noProof/>
              </w:rPr>
              <w:fldChar w:fldCharType="separate"/>
            </w:r>
            <w:r w:rsidRPr="00D23A7B">
              <w:rPr>
                <w:rStyle w:val="Hyperlink"/>
                <w:noProof/>
              </w:rPr>
              <w:t>Cross- gradient constraints</w:t>
            </w:r>
            <w:r>
              <w:rPr>
                <w:noProof/>
                <w:webHidden/>
              </w:rPr>
              <w:tab/>
            </w:r>
            <w:r>
              <w:rPr>
                <w:noProof/>
                <w:webHidden/>
              </w:rPr>
              <w:fldChar w:fldCharType="begin"/>
            </w:r>
            <w:r>
              <w:rPr>
                <w:noProof/>
                <w:webHidden/>
              </w:rPr>
              <w:instrText xml:space="preserve"> PAGEREF _Toc16161033 \h </w:instrText>
            </w:r>
          </w:ins>
          <w:r>
            <w:rPr>
              <w:noProof/>
              <w:webHidden/>
            </w:rPr>
          </w:r>
          <w:r>
            <w:rPr>
              <w:noProof/>
              <w:webHidden/>
            </w:rPr>
            <w:fldChar w:fldCharType="separate"/>
          </w:r>
          <w:ins w:id="519" w:author="Jeremie Giraud" w:date="2019-08-08T12:49:00Z">
            <w:r>
              <w:rPr>
                <w:noProof/>
                <w:webHidden/>
              </w:rPr>
              <w:t>30</w:t>
            </w:r>
            <w:r>
              <w:rPr>
                <w:noProof/>
                <w:webHidden/>
              </w:rPr>
              <w:fldChar w:fldCharType="end"/>
            </w:r>
            <w:r w:rsidRPr="00D23A7B">
              <w:rPr>
                <w:rStyle w:val="Hyperlink"/>
                <w:noProof/>
              </w:rPr>
              <w:fldChar w:fldCharType="end"/>
            </w:r>
          </w:ins>
        </w:p>
        <w:p w14:paraId="56E2D2DA" w14:textId="6799F76A" w:rsidR="0096281C" w:rsidRDefault="0096281C">
          <w:pPr>
            <w:pStyle w:val="TOC3"/>
            <w:tabs>
              <w:tab w:val="right" w:leader="dot" w:pos="9016"/>
            </w:tabs>
            <w:rPr>
              <w:ins w:id="520" w:author="Jeremie Giraud" w:date="2019-08-08T12:49:00Z"/>
              <w:rFonts w:cstheme="minorBidi"/>
              <w:noProof/>
              <w:lang w:val="en-AU" w:eastAsia="en-AU"/>
            </w:rPr>
          </w:pPr>
          <w:ins w:id="521"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"_Toc16161034"</w:instrText>
            </w:r>
            <w:r w:rsidRPr="00D23A7B">
              <w:rPr>
                <w:rStyle w:val="Hyperlink"/>
                <w:noProof/>
              </w:rPr>
              <w:instrText xml:space="preserve"> </w:instrText>
            </w:r>
            <w:r w:rsidRPr="00D23A7B">
              <w:rPr>
                <w:rStyle w:val="Hyperlink"/>
                <w:noProof/>
              </w:rPr>
              <w:fldChar w:fldCharType="separate"/>
            </w:r>
            <w:r w:rsidRPr="00D23A7B">
              <w:rPr>
                <w:rStyle w:val="Hyperlink"/>
                <w:noProof/>
              </w:rPr>
              <w:t>Clustering constraints</w:t>
            </w:r>
            <w:r>
              <w:rPr>
                <w:noProof/>
                <w:webHidden/>
              </w:rPr>
              <w:tab/>
            </w:r>
            <w:r>
              <w:rPr>
                <w:noProof/>
                <w:webHidden/>
              </w:rPr>
              <w:fldChar w:fldCharType="begin"/>
            </w:r>
            <w:r>
              <w:rPr>
                <w:noProof/>
                <w:webHidden/>
              </w:rPr>
              <w:instrText xml:space="preserve"> PAGEREF _Toc16161034 \h </w:instrText>
            </w:r>
          </w:ins>
          <w:r>
            <w:rPr>
              <w:noProof/>
              <w:webHidden/>
            </w:rPr>
          </w:r>
          <w:r>
            <w:rPr>
              <w:noProof/>
              <w:webHidden/>
            </w:rPr>
            <w:fldChar w:fldCharType="separate"/>
          </w:r>
          <w:ins w:id="522" w:author="Jeremie Giraud" w:date="2019-08-08T12:49:00Z">
            <w:r>
              <w:rPr>
                <w:noProof/>
                <w:webHidden/>
              </w:rPr>
              <w:t>31</w:t>
            </w:r>
            <w:r>
              <w:rPr>
                <w:noProof/>
                <w:webHidden/>
              </w:rPr>
              <w:fldChar w:fldCharType="end"/>
            </w:r>
            <w:r w:rsidRPr="00D23A7B">
              <w:rPr>
                <w:rStyle w:val="Hyperlink"/>
                <w:noProof/>
              </w:rPr>
              <w:fldChar w:fldCharType="end"/>
            </w:r>
          </w:ins>
        </w:p>
        <w:p w14:paraId="56BFE24A" w14:textId="4F76CBE8" w:rsidR="0096281C" w:rsidRDefault="0096281C">
          <w:pPr>
            <w:pStyle w:val="TOC3"/>
            <w:tabs>
              <w:tab w:val="right" w:leader="dot" w:pos="9016"/>
            </w:tabs>
            <w:rPr>
              <w:ins w:id="523" w:author="Jeremie Giraud" w:date="2019-08-08T12:49:00Z"/>
              <w:rFonts w:cstheme="minorBidi"/>
              <w:noProof/>
              <w:lang w:val="en-AU" w:eastAsia="en-AU"/>
            </w:rPr>
          </w:pPr>
          <w:ins w:id="524"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"_Toc16161035"</w:instrText>
            </w:r>
            <w:r w:rsidRPr="00D23A7B">
              <w:rPr>
                <w:rStyle w:val="Hyperlink"/>
                <w:noProof/>
              </w:rPr>
              <w:instrText xml:space="preserve"> </w:instrText>
            </w:r>
            <w:r w:rsidRPr="00D23A7B">
              <w:rPr>
                <w:rStyle w:val="Hyperlink"/>
                <w:noProof/>
              </w:rPr>
              <w:fldChar w:fldCharType="separate"/>
            </w:r>
            <w:r w:rsidRPr="00D23A7B">
              <w:rPr>
                <w:rStyle w:val="Hyperlink"/>
                <w:noProof/>
              </w:rPr>
              <w:t>ADMM constraints</w:t>
            </w:r>
            <w:r>
              <w:rPr>
                <w:noProof/>
                <w:webHidden/>
              </w:rPr>
              <w:tab/>
            </w:r>
            <w:r>
              <w:rPr>
                <w:noProof/>
                <w:webHidden/>
              </w:rPr>
              <w:fldChar w:fldCharType="begin"/>
            </w:r>
            <w:r>
              <w:rPr>
                <w:noProof/>
                <w:webHidden/>
              </w:rPr>
              <w:instrText xml:space="preserve"> PAGEREF _Toc16161035 \h </w:instrText>
            </w:r>
          </w:ins>
          <w:r>
            <w:rPr>
              <w:noProof/>
              <w:webHidden/>
            </w:rPr>
          </w:r>
          <w:r>
            <w:rPr>
              <w:noProof/>
              <w:webHidden/>
            </w:rPr>
            <w:fldChar w:fldCharType="separate"/>
          </w:r>
          <w:ins w:id="525" w:author="Jeremie Giraud" w:date="2019-08-08T12:49:00Z">
            <w:r>
              <w:rPr>
                <w:noProof/>
                <w:webHidden/>
              </w:rPr>
              <w:t>31</w:t>
            </w:r>
            <w:r>
              <w:rPr>
                <w:noProof/>
                <w:webHidden/>
              </w:rPr>
              <w:fldChar w:fldCharType="end"/>
            </w:r>
            <w:r w:rsidRPr="00D23A7B">
              <w:rPr>
                <w:rStyle w:val="Hyperlink"/>
                <w:noProof/>
              </w:rPr>
              <w:fldChar w:fldCharType="end"/>
            </w:r>
          </w:ins>
        </w:p>
        <w:p w14:paraId="1A591CB5" w14:textId="1877552E" w:rsidR="0096281C" w:rsidRDefault="0096281C">
          <w:pPr>
            <w:pStyle w:val="TOC3"/>
            <w:tabs>
              <w:tab w:val="right" w:leader="dot" w:pos="9016"/>
            </w:tabs>
            <w:rPr>
              <w:ins w:id="526" w:author="Jeremie Giraud" w:date="2019-08-08T12:49:00Z"/>
              <w:rFonts w:cstheme="minorBidi"/>
              <w:noProof/>
              <w:lang w:val="en-AU" w:eastAsia="en-AU"/>
            </w:rPr>
          </w:pPr>
          <w:ins w:id="527"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"_Toc16161036"</w:instrText>
            </w:r>
            <w:r w:rsidRPr="00D23A7B">
              <w:rPr>
                <w:rStyle w:val="Hyperlink"/>
                <w:noProof/>
              </w:rPr>
              <w:instrText xml:space="preserve"> </w:instrText>
            </w:r>
            <w:r w:rsidRPr="00D23A7B">
              <w:rPr>
                <w:rStyle w:val="Hyperlink"/>
                <w:noProof/>
              </w:rPr>
              <w:fldChar w:fldCharType="separate"/>
            </w:r>
            <w:r w:rsidRPr="00D23A7B">
              <w:rPr>
                <w:rStyle w:val="Hyperlink"/>
                <w:noProof/>
              </w:rPr>
              <w:t>MODEL MAPPING parameters</w:t>
            </w:r>
            <w:r>
              <w:rPr>
                <w:noProof/>
                <w:webHidden/>
              </w:rPr>
              <w:tab/>
            </w:r>
            <w:r>
              <w:rPr>
                <w:noProof/>
                <w:webHidden/>
              </w:rPr>
              <w:fldChar w:fldCharType="begin"/>
            </w:r>
            <w:r>
              <w:rPr>
                <w:noProof/>
                <w:webHidden/>
              </w:rPr>
              <w:instrText xml:space="preserve"> PAGEREF _Toc16161036 \h </w:instrText>
            </w:r>
          </w:ins>
          <w:r>
            <w:rPr>
              <w:noProof/>
              <w:webHidden/>
            </w:rPr>
          </w:r>
          <w:r>
            <w:rPr>
              <w:noProof/>
              <w:webHidden/>
            </w:rPr>
            <w:fldChar w:fldCharType="separate"/>
          </w:r>
          <w:ins w:id="528" w:author="Jeremie Giraud" w:date="2019-08-08T12:49:00Z">
            <w:r>
              <w:rPr>
                <w:noProof/>
                <w:webHidden/>
              </w:rPr>
              <w:t>32</w:t>
            </w:r>
            <w:r>
              <w:rPr>
                <w:noProof/>
                <w:webHidden/>
              </w:rPr>
              <w:fldChar w:fldCharType="end"/>
            </w:r>
            <w:r w:rsidRPr="00D23A7B">
              <w:rPr>
                <w:rStyle w:val="Hyperlink"/>
                <w:noProof/>
              </w:rPr>
              <w:fldChar w:fldCharType="end"/>
            </w:r>
          </w:ins>
        </w:p>
        <w:p w14:paraId="67AF0DD7" w14:textId="669724F2" w:rsidR="0096281C" w:rsidRDefault="0096281C">
          <w:pPr>
            <w:pStyle w:val="TOC1"/>
            <w:rPr>
              <w:ins w:id="529" w:author="Jeremie Giraud" w:date="2019-08-08T12:49:00Z"/>
              <w:rFonts w:cstheme="minorBidi"/>
              <w:noProof/>
              <w:lang w:val="en-AU" w:eastAsia="en-AU"/>
            </w:rPr>
          </w:pPr>
          <w:ins w:id="530"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"_Toc16161037"</w:instrText>
            </w:r>
            <w:r w:rsidRPr="00D23A7B">
              <w:rPr>
                <w:rStyle w:val="Hyperlink"/>
                <w:noProof/>
              </w:rPr>
              <w:instrText xml:space="preserve"> </w:instrText>
            </w:r>
            <w:r w:rsidRPr="00D23A7B">
              <w:rPr>
                <w:rStyle w:val="Hyperlink"/>
                <w:noProof/>
              </w:rPr>
              <w:fldChar w:fldCharType="separate"/>
            </w:r>
            <w:r w:rsidRPr="00D23A7B">
              <w:rPr>
                <w:rStyle w:val="Hyperlink"/>
                <w:noProof/>
              </w:rPr>
              <w:t>INPUT FOR TOMOFAST- x</w:t>
            </w:r>
            <w:r>
              <w:rPr>
                <w:noProof/>
                <w:webHidden/>
              </w:rPr>
              <w:tab/>
            </w:r>
            <w:r>
              <w:rPr>
                <w:noProof/>
                <w:webHidden/>
              </w:rPr>
              <w:fldChar w:fldCharType="begin"/>
            </w:r>
            <w:r>
              <w:rPr>
                <w:noProof/>
                <w:webHidden/>
              </w:rPr>
              <w:instrText xml:space="preserve"> PAGEREF _Toc16161037 \h </w:instrText>
            </w:r>
          </w:ins>
          <w:r>
            <w:rPr>
              <w:noProof/>
              <w:webHidden/>
            </w:rPr>
          </w:r>
          <w:r>
            <w:rPr>
              <w:noProof/>
              <w:webHidden/>
            </w:rPr>
            <w:fldChar w:fldCharType="separate"/>
          </w:r>
          <w:ins w:id="531" w:author="Jeremie Giraud" w:date="2019-08-08T12:49:00Z">
            <w:r>
              <w:rPr>
                <w:noProof/>
                <w:webHidden/>
              </w:rPr>
              <w:t>33</w:t>
            </w:r>
            <w:r>
              <w:rPr>
                <w:noProof/>
                <w:webHidden/>
              </w:rPr>
              <w:fldChar w:fldCharType="end"/>
            </w:r>
            <w:r w:rsidRPr="00D23A7B">
              <w:rPr>
                <w:rStyle w:val="Hyperlink"/>
                <w:noProof/>
              </w:rPr>
              <w:fldChar w:fldCharType="end"/>
            </w:r>
          </w:ins>
        </w:p>
        <w:p w14:paraId="41B2D2E3" w14:textId="740FB268" w:rsidR="0096281C" w:rsidRDefault="0096281C">
          <w:pPr>
            <w:pStyle w:val="TOC2"/>
            <w:rPr>
              <w:ins w:id="532" w:author="Jeremie Giraud" w:date="2019-08-08T12:49:00Z"/>
              <w:rFonts w:cstheme="minorBidi"/>
              <w:noProof/>
              <w:lang w:val="en-AU" w:eastAsia="en-AU"/>
            </w:rPr>
          </w:pPr>
          <w:ins w:id="533"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"_Toc16161038"</w:instrText>
            </w:r>
            <w:r w:rsidRPr="00D23A7B">
              <w:rPr>
                <w:rStyle w:val="Hyperlink"/>
                <w:noProof/>
              </w:rPr>
              <w:instrText xml:space="preserve"> </w:instrText>
            </w:r>
            <w:r w:rsidRPr="00D23A7B">
              <w:rPr>
                <w:rStyle w:val="Hyperlink"/>
                <w:noProof/>
              </w:rPr>
              <w:fldChar w:fldCharType="separate"/>
            </w:r>
            <w:r w:rsidRPr="00D23A7B">
              <w:rPr>
                <w:rStyle w:val="Hyperlink"/>
                <w:noProof/>
              </w:rPr>
              <w:t>Types of Basic Input Files</w:t>
            </w:r>
            <w:r>
              <w:rPr>
                <w:noProof/>
                <w:webHidden/>
              </w:rPr>
              <w:tab/>
            </w:r>
            <w:r>
              <w:rPr>
                <w:noProof/>
                <w:webHidden/>
              </w:rPr>
              <w:fldChar w:fldCharType="begin"/>
            </w:r>
            <w:r>
              <w:rPr>
                <w:noProof/>
                <w:webHidden/>
              </w:rPr>
              <w:instrText xml:space="preserve"> PAGEREF _Toc16161038 \h </w:instrText>
            </w:r>
          </w:ins>
          <w:r>
            <w:rPr>
              <w:noProof/>
              <w:webHidden/>
            </w:rPr>
          </w:r>
          <w:r>
            <w:rPr>
              <w:noProof/>
              <w:webHidden/>
            </w:rPr>
            <w:fldChar w:fldCharType="separate"/>
          </w:r>
          <w:ins w:id="534" w:author="Jeremie Giraud" w:date="2019-08-08T12:49:00Z">
            <w:r>
              <w:rPr>
                <w:noProof/>
                <w:webHidden/>
              </w:rPr>
              <w:t>33</w:t>
            </w:r>
            <w:r>
              <w:rPr>
                <w:noProof/>
                <w:webHidden/>
              </w:rPr>
              <w:fldChar w:fldCharType="end"/>
            </w:r>
            <w:r w:rsidRPr="00D23A7B">
              <w:rPr>
                <w:rStyle w:val="Hyperlink"/>
                <w:noProof/>
              </w:rPr>
              <w:fldChar w:fldCharType="end"/>
            </w:r>
          </w:ins>
        </w:p>
        <w:p w14:paraId="045129E2" w14:textId="6F8705D0" w:rsidR="0096281C" w:rsidRDefault="0096281C">
          <w:pPr>
            <w:pStyle w:val="TOC3"/>
            <w:tabs>
              <w:tab w:val="right" w:leader="dot" w:pos="9016"/>
            </w:tabs>
            <w:rPr>
              <w:ins w:id="535" w:author="Jeremie Giraud" w:date="2019-08-08T12:49:00Z"/>
              <w:rFonts w:cstheme="minorBidi"/>
              <w:noProof/>
              <w:lang w:val="en-AU" w:eastAsia="en-AU"/>
            </w:rPr>
          </w:pPr>
          <w:ins w:id="536"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"_Toc16161039"</w:instrText>
            </w:r>
            <w:r w:rsidRPr="00D23A7B">
              <w:rPr>
                <w:rStyle w:val="Hyperlink"/>
                <w:noProof/>
              </w:rPr>
              <w:instrText xml:space="preserve"> </w:instrText>
            </w:r>
            <w:r w:rsidRPr="00D23A7B">
              <w:rPr>
                <w:rStyle w:val="Hyperlink"/>
                <w:noProof/>
              </w:rPr>
              <w:fldChar w:fldCharType="separate"/>
            </w:r>
            <w:r w:rsidRPr="00D23A7B">
              <w:rPr>
                <w:rStyle w:val="Hyperlink"/>
                <w:noProof/>
              </w:rPr>
              <w:t>Data Grid File</w:t>
            </w:r>
            <w:r>
              <w:rPr>
                <w:noProof/>
                <w:webHidden/>
              </w:rPr>
              <w:tab/>
            </w:r>
            <w:r>
              <w:rPr>
                <w:noProof/>
                <w:webHidden/>
              </w:rPr>
              <w:fldChar w:fldCharType="begin"/>
            </w:r>
            <w:r>
              <w:rPr>
                <w:noProof/>
                <w:webHidden/>
              </w:rPr>
              <w:instrText xml:space="preserve"> PAGEREF _Toc16161039 \h </w:instrText>
            </w:r>
          </w:ins>
          <w:r>
            <w:rPr>
              <w:noProof/>
              <w:webHidden/>
            </w:rPr>
          </w:r>
          <w:r>
            <w:rPr>
              <w:noProof/>
              <w:webHidden/>
            </w:rPr>
            <w:fldChar w:fldCharType="separate"/>
          </w:r>
          <w:ins w:id="537" w:author="Jeremie Giraud" w:date="2019-08-08T12:49:00Z">
            <w:r>
              <w:rPr>
                <w:noProof/>
                <w:webHidden/>
              </w:rPr>
              <w:t>34</w:t>
            </w:r>
            <w:r>
              <w:rPr>
                <w:noProof/>
                <w:webHidden/>
              </w:rPr>
              <w:fldChar w:fldCharType="end"/>
            </w:r>
            <w:r w:rsidRPr="00D23A7B">
              <w:rPr>
                <w:rStyle w:val="Hyperlink"/>
                <w:noProof/>
              </w:rPr>
              <w:fldChar w:fldCharType="end"/>
            </w:r>
          </w:ins>
        </w:p>
        <w:p w14:paraId="38C0674B" w14:textId="64AC4F93" w:rsidR="0096281C" w:rsidRDefault="0096281C">
          <w:pPr>
            <w:pStyle w:val="TOC3"/>
            <w:tabs>
              <w:tab w:val="right" w:leader="dot" w:pos="9016"/>
            </w:tabs>
            <w:rPr>
              <w:ins w:id="538" w:author="Jeremie Giraud" w:date="2019-08-08T12:49:00Z"/>
              <w:rFonts w:cstheme="minorBidi"/>
              <w:noProof/>
              <w:lang w:val="en-AU" w:eastAsia="en-AU"/>
            </w:rPr>
          </w:pPr>
          <w:ins w:id="53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"_Toc16161040"</w:instrText>
            </w:r>
            <w:r w:rsidRPr="00D23A7B">
              <w:rPr>
                <w:rStyle w:val="Hyperlink"/>
                <w:noProof/>
              </w:rPr>
              <w:instrText xml:space="preserve"> </w:instrText>
            </w:r>
            <w:r w:rsidRPr="00D23A7B">
              <w:rPr>
                <w:rStyle w:val="Hyperlink"/>
                <w:noProof/>
              </w:rPr>
              <w:fldChar w:fldCharType="separate"/>
            </w:r>
            <w:r w:rsidRPr="00D23A7B">
              <w:rPr>
                <w:rStyle w:val="Hyperlink"/>
                <w:noProof/>
              </w:rPr>
              <w:t>Cluster File</w:t>
            </w:r>
            <w:r>
              <w:rPr>
                <w:noProof/>
                <w:webHidden/>
              </w:rPr>
              <w:tab/>
            </w:r>
            <w:r>
              <w:rPr>
                <w:noProof/>
                <w:webHidden/>
              </w:rPr>
              <w:fldChar w:fldCharType="begin"/>
            </w:r>
            <w:r>
              <w:rPr>
                <w:noProof/>
                <w:webHidden/>
              </w:rPr>
              <w:instrText xml:space="preserve"> PAGEREF _Toc16161040 \h </w:instrText>
            </w:r>
          </w:ins>
          <w:r>
            <w:rPr>
              <w:noProof/>
              <w:webHidden/>
            </w:rPr>
          </w:r>
          <w:r>
            <w:rPr>
              <w:noProof/>
              <w:webHidden/>
            </w:rPr>
            <w:fldChar w:fldCharType="separate"/>
          </w:r>
          <w:ins w:id="540" w:author="Jeremie Giraud" w:date="2019-08-08T12:49:00Z">
            <w:r>
              <w:rPr>
                <w:noProof/>
                <w:webHidden/>
              </w:rPr>
              <w:t>35</w:t>
            </w:r>
            <w:r>
              <w:rPr>
                <w:noProof/>
                <w:webHidden/>
              </w:rPr>
              <w:fldChar w:fldCharType="end"/>
            </w:r>
            <w:r w:rsidRPr="00D23A7B">
              <w:rPr>
                <w:rStyle w:val="Hyperlink"/>
                <w:noProof/>
              </w:rPr>
              <w:fldChar w:fldCharType="end"/>
            </w:r>
          </w:ins>
        </w:p>
        <w:p w14:paraId="484777D2" w14:textId="7FCEB5BB" w:rsidR="0096281C" w:rsidRDefault="0096281C">
          <w:pPr>
            <w:pStyle w:val="TOC3"/>
            <w:tabs>
              <w:tab w:val="right" w:leader="dot" w:pos="9016"/>
            </w:tabs>
            <w:rPr>
              <w:ins w:id="541" w:author="Jeremie Giraud" w:date="2019-08-08T12:49:00Z"/>
              <w:rFonts w:cstheme="minorBidi"/>
              <w:noProof/>
              <w:lang w:val="en-AU" w:eastAsia="en-AU"/>
            </w:rPr>
          </w:pPr>
          <w:ins w:id="54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"_Toc16161041"</w:instrText>
            </w:r>
            <w:r w:rsidRPr="00D23A7B">
              <w:rPr>
                <w:rStyle w:val="Hyperlink"/>
                <w:noProof/>
              </w:rPr>
              <w:instrText xml:space="preserve"> </w:instrText>
            </w:r>
            <w:r w:rsidRPr="00D23A7B">
              <w:rPr>
                <w:rStyle w:val="Hyperlink"/>
                <w:noProof/>
              </w:rPr>
              <w:fldChar w:fldCharType="separate"/>
            </w:r>
            <w:r w:rsidRPr="00D23A7B">
              <w:rPr>
                <w:rStyle w:val="Hyperlink"/>
                <w:noProof/>
              </w:rPr>
              <w:t>Input Model Voxet File</w:t>
            </w:r>
            <w:r>
              <w:rPr>
                <w:noProof/>
                <w:webHidden/>
              </w:rPr>
              <w:tab/>
            </w:r>
            <w:r>
              <w:rPr>
                <w:noProof/>
                <w:webHidden/>
              </w:rPr>
              <w:fldChar w:fldCharType="begin"/>
            </w:r>
            <w:r>
              <w:rPr>
                <w:noProof/>
                <w:webHidden/>
              </w:rPr>
              <w:instrText xml:space="preserve"> PAGEREF _Toc16161041 \h </w:instrText>
            </w:r>
          </w:ins>
          <w:r>
            <w:rPr>
              <w:noProof/>
              <w:webHidden/>
            </w:rPr>
          </w:r>
          <w:r>
            <w:rPr>
              <w:noProof/>
              <w:webHidden/>
            </w:rPr>
            <w:fldChar w:fldCharType="separate"/>
          </w:r>
          <w:ins w:id="543" w:author="Jeremie Giraud" w:date="2019-08-08T12:49:00Z">
            <w:r>
              <w:rPr>
                <w:noProof/>
                <w:webHidden/>
              </w:rPr>
              <w:t>36</w:t>
            </w:r>
            <w:r>
              <w:rPr>
                <w:noProof/>
                <w:webHidden/>
              </w:rPr>
              <w:fldChar w:fldCharType="end"/>
            </w:r>
            <w:r w:rsidRPr="00D23A7B">
              <w:rPr>
                <w:rStyle w:val="Hyperlink"/>
                <w:noProof/>
              </w:rPr>
              <w:fldChar w:fldCharType="end"/>
            </w:r>
          </w:ins>
        </w:p>
        <w:p w14:paraId="78CC8961" w14:textId="0CDAECEF" w:rsidR="0096281C" w:rsidRDefault="0096281C">
          <w:pPr>
            <w:pStyle w:val="TOC3"/>
            <w:tabs>
              <w:tab w:val="right" w:leader="dot" w:pos="9016"/>
            </w:tabs>
            <w:rPr>
              <w:ins w:id="544" w:author="Jeremie Giraud" w:date="2019-08-08T12:49:00Z"/>
              <w:rFonts w:cstheme="minorBidi"/>
              <w:noProof/>
              <w:lang w:val="en-AU" w:eastAsia="en-AU"/>
            </w:rPr>
          </w:pPr>
          <w:ins w:id="545"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"_Toc16161042"</w:instrText>
            </w:r>
            <w:r w:rsidRPr="00D23A7B">
              <w:rPr>
                <w:rStyle w:val="Hyperlink"/>
                <w:noProof/>
              </w:rPr>
              <w:instrText xml:space="preserve"> </w:instrText>
            </w:r>
            <w:r w:rsidRPr="00D23A7B">
              <w:rPr>
                <w:rStyle w:val="Hyperlink"/>
                <w:noProof/>
              </w:rPr>
              <w:fldChar w:fldCharType="separate"/>
            </w:r>
            <w:r w:rsidRPr="00D23A7B">
              <w:rPr>
                <w:rStyle w:val="Hyperlink"/>
                <w:noProof/>
              </w:rPr>
              <w:t>Input Geological Weights File</w:t>
            </w:r>
            <w:r>
              <w:rPr>
                <w:noProof/>
                <w:webHidden/>
              </w:rPr>
              <w:tab/>
            </w:r>
            <w:r>
              <w:rPr>
                <w:noProof/>
                <w:webHidden/>
              </w:rPr>
              <w:fldChar w:fldCharType="begin"/>
            </w:r>
            <w:r>
              <w:rPr>
                <w:noProof/>
                <w:webHidden/>
              </w:rPr>
              <w:instrText xml:space="preserve"> PAGEREF _Toc16161042 \h </w:instrText>
            </w:r>
          </w:ins>
          <w:r>
            <w:rPr>
              <w:noProof/>
              <w:webHidden/>
            </w:rPr>
          </w:r>
          <w:r>
            <w:rPr>
              <w:noProof/>
              <w:webHidden/>
            </w:rPr>
            <w:fldChar w:fldCharType="separate"/>
          </w:r>
          <w:ins w:id="546" w:author="Jeremie Giraud" w:date="2019-08-08T12:49:00Z">
            <w:r>
              <w:rPr>
                <w:noProof/>
                <w:webHidden/>
              </w:rPr>
              <w:t>36</w:t>
            </w:r>
            <w:r>
              <w:rPr>
                <w:noProof/>
                <w:webHidden/>
              </w:rPr>
              <w:fldChar w:fldCharType="end"/>
            </w:r>
            <w:r w:rsidRPr="00D23A7B">
              <w:rPr>
                <w:rStyle w:val="Hyperlink"/>
                <w:noProof/>
              </w:rPr>
              <w:fldChar w:fldCharType="end"/>
            </w:r>
          </w:ins>
        </w:p>
        <w:p w14:paraId="59BF4320" w14:textId="4ED83E53" w:rsidR="0096281C" w:rsidRDefault="0096281C">
          <w:pPr>
            <w:pStyle w:val="TOC2"/>
            <w:rPr>
              <w:ins w:id="547" w:author="Jeremie Giraud" w:date="2019-08-08T12:49:00Z"/>
              <w:rFonts w:cstheme="minorBidi"/>
              <w:noProof/>
              <w:lang w:val="en-AU" w:eastAsia="en-AU"/>
            </w:rPr>
          </w:pPr>
          <w:ins w:id="548"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"_Toc16161043"</w:instrText>
            </w:r>
            <w:r w:rsidRPr="00D23A7B">
              <w:rPr>
                <w:rStyle w:val="Hyperlink"/>
                <w:noProof/>
              </w:rPr>
              <w:instrText xml:space="preserve"> </w:instrText>
            </w:r>
            <w:r w:rsidRPr="00D23A7B">
              <w:rPr>
                <w:rStyle w:val="Hyperlink"/>
                <w:noProof/>
              </w:rPr>
              <w:fldChar w:fldCharType="separate"/>
            </w:r>
            <w:r w:rsidRPr="00D23A7B">
              <w:rPr>
                <w:rStyle w:val="Hyperlink"/>
                <w:noProof/>
              </w:rPr>
              <w:t>Terminal Input</w:t>
            </w:r>
            <w:r>
              <w:rPr>
                <w:noProof/>
                <w:webHidden/>
              </w:rPr>
              <w:tab/>
            </w:r>
            <w:r>
              <w:rPr>
                <w:noProof/>
                <w:webHidden/>
              </w:rPr>
              <w:fldChar w:fldCharType="begin"/>
            </w:r>
            <w:r>
              <w:rPr>
                <w:noProof/>
                <w:webHidden/>
              </w:rPr>
              <w:instrText xml:space="preserve"> PAGEREF _Toc16161043 \h </w:instrText>
            </w:r>
          </w:ins>
          <w:r>
            <w:rPr>
              <w:noProof/>
              <w:webHidden/>
            </w:rPr>
          </w:r>
          <w:r>
            <w:rPr>
              <w:noProof/>
              <w:webHidden/>
            </w:rPr>
            <w:fldChar w:fldCharType="separate"/>
          </w:r>
          <w:ins w:id="549" w:author="Jeremie Giraud" w:date="2019-08-08T12:49:00Z">
            <w:r>
              <w:rPr>
                <w:noProof/>
                <w:webHidden/>
              </w:rPr>
              <w:t>37</w:t>
            </w:r>
            <w:r>
              <w:rPr>
                <w:noProof/>
                <w:webHidden/>
              </w:rPr>
              <w:fldChar w:fldCharType="end"/>
            </w:r>
            <w:r w:rsidRPr="00D23A7B">
              <w:rPr>
                <w:rStyle w:val="Hyperlink"/>
                <w:noProof/>
              </w:rPr>
              <w:fldChar w:fldCharType="end"/>
            </w:r>
          </w:ins>
        </w:p>
        <w:p w14:paraId="197F0A41" w14:textId="3BF0EBAC" w:rsidR="0096281C" w:rsidRDefault="0096281C">
          <w:pPr>
            <w:pStyle w:val="TOC1"/>
            <w:rPr>
              <w:ins w:id="550" w:author="Jeremie Giraud" w:date="2019-08-08T12:49:00Z"/>
              <w:rFonts w:cstheme="minorBidi"/>
              <w:noProof/>
              <w:lang w:val="en-AU" w:eastAsia="en-AU"/>
            </w:rPr>
          </w:pPr>
          <w:ins w:id="551"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"_Toc16161044"</w:instrText>
            </w:r>
            <w:r w:rsidRPr="00D23A7B">
              <w:rPr>
                <w:rStyle w:val="Hyperlink"/>
                <w:noProof/>
              </w:rPr>
              <w:instrText xml:space="preserve"> </w:instrText>
            </w:r>
            <w:r w:rsidRPr="00D23A7B">
              <w:rPr>
                <w:rStyle w:val="Hyperlink"/>
                <w:noProof/>
              </w:rPr>
              <w:fldChar w:fldCharType="separate"/>
            </w:r>
            <w:r w:rsidRPr="00D23A7B">
              <w:rPr>
                <w:rStyle w:val="Hyperlink"/>
                <w:noProof/>
                <w:lang w:eastAsia="en-AU"/>
              </w:rPr>
              <w:t>OUTPUT FOR TOMOFAST-x</w:t>
            </w:r>
            <w:r>
              <w:rPr>
                <w:noProof/>
                <w:webHidden/>
              </w:rPr>
              <w:tab/>
            </w:r>
            <w:r>
              <w:rPr>
                <w:noProof/>
                <w:webHidden/>
              </w:rPr>
              <w:fldChar w:fldCharType="begin"/>
            </w:r>
            <w:r>
              <w:rPr>
                <w:noProof/>
                <w:webHidden/>
              </w:rPr>
              <w:instrText xml:space="preserve"> PAGEREF _Toc16161044 \h </w:instrText>
            </w:r>
          </w:ins>
          <w:r>
            <w:rPr>
              <w:noProof/>
              <w:webHidden/>
            </w:rPr>
          </w:r>
          <w:r>
            <w:rPr>
              <w:noProof/>
              <w:webHidden/>
            </w:rPr>
            <w:fldChar w:fldCharType="separate"/>
          </w:r>
          <w:ins w:id="552" w:author="Jeremie Giraud" w:date="2019-08-08T12:49:00Z">
            <w:r>
              <w:rPr>
                <w:noProof/>
                <w:webHidden/>
              </w:rPr>
              <w:t>39</w:t>
            </w:r>
            <w:r>
              <w:rPr>
                <w:noProof/>
                <w:webHidden/>
              </w:rPr>
              <w:fldChar w:fldCharType="end"/>
            </w:r>
            <w:r w:rsidRPr="00D23A7B">
              <w:rPr>
                <w:rStyle w:val="Hyperlink"/>
                <w:noProof/>
              </w:rPr>
              <w:fldChar w:fldCharType="end"/>
            </w:r>
          </w:ins>
        </w:p>
        <w:p w14:paraId="39B91B1B" w14:textId="22D30C08" w:rsidR="0096281C" w:rsidRDefault="0096281C">
          <w:pPr>
            <w:pStyle w:val="TOC2"/>
            <w:rPr>
              <w:ins w:id="553" w:author="Jeremie Giraud" w:date="2019-08-08T12:49:00Z"/>
              <w:rFonts w:cstheme="minorBidi"/>
              <w:noProof/>
              <w:lang w:val="en-AU" w:eastAsia="en-AU"/>
            </w:rPr>
          </w:pPr>
          <w:ins w:id="554"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"_Toc16161045"</w:instrText>
            </w:r>
            <w:r w:rsidRPr="00D23A7B">
              <w:rPr>
                <w:rStyle w:val="Hyperlink"/>
                <w:noProof/>
              </w:rPr>
              <w:instrText xml:space="preserve"> </w:instrText>
            </w:r>
            <w:r w:rsidRPr="00D23A7B">
              <w:rPr>
                <w:rStyle w:val="Hyperlink"/>
                <w:noProof/>
              </w:rPr>
              <w:fldChar w:fldCharType="separate"/>
            </w:r>
            <w:r w:rsidRPr="00D23A7B">
              <w:rPr>
                <w:rStyle w:val="Hyperlink"/>
                <w:rFonts w:eastAsia="Times New Roman"/>
                <w:noProof/>
                <w:lang w:eastAsia="en-AU"/>
              </w:rPr>
              <w:t>Types of Output Files</w:t>
            </w:r>
            <w:r>
              <w:rPr>
                <w:noProof/>
                <w:webHidden/>
              </w:rPr>
              <w:tab/>
            </w:r>
            <w:r>
              <w:rPr>
                <w:noProof/>
                <w:webHidden/>
              </w:rPr>
              <w:fldChar w:fldCharType="begin"/>
            </w:r>
            <w:r>
              <w:rPr>
                <w:noProof/>
                <w:webHidden/>
              </w:rPr>
              <w:instrText xml:space="preserve"> PAGEREF _Toc16161045 \h </w:instrText>
            </w:r>
          </w:ins>
          <w:r>
            <w:rPr>
              <w:noProof/>
              <w:webHidden/>
            </w:rPr>
          </w:r>
          <w:r>
            <w:rPr>
              <w:noProof/>
              <w:webHidden/>
            </w:rPr>
            <w:fldChar w:fldCharType="separate"/>
          </w:r>
          <w:ins w:id="555" w:author="Jeremie Giraud" w:date="2019-08-08T12:49:00Z">
            <w:r>
              <w:rPr>
                <w:noProof/>
                <w:webHidden/>
              </w:rPr>
              <w:t>39</w:t>
            </w:r>
            <w:r>
              <w:rPr>
                <w:noProof/>
                <w:webHidden/>
              </w:rPr>
              <w:fldChar w:fldCharType="end"/>
            </w:r>
            <w:r w:rsidRPr="00D23A7B">
              <w:rPr>
                <w:rStyle w:val="Hyperlink"/>
                <w:noProof/>
              </w:rPr>
              <w:fldChar w:fldCharType="end"/>
            </w:r>
          </w:ins>
        </w:p>
        <w:p w14:paraId="0D51BD31" w14:textId="091C5623" w:rsidR="0096281C" w:rsidRDefault="0096281C">
          <w:pPr>
            <w:pStyle w:val="TOC2"/>
            <w:rPr>
              <w:ins w:id="556" w:author="Jeremie Giraud" w:date="2019-08-08T12:49:00Z"/>
              <w:rFonts w:cstheme="minorBidi"/>
              <w:noProof/>
              <w:lang w:val="en-AU" w:eastAsia="en-AU"/>
            </w:rPr>
          </w:pPr>
          <w:ins w:id="557"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"_Toc16161046"</w:instrText>
            </w:r>
            <w:r w:rsidRPr="00D23A7B">
              <w:rPr>
                <w:rStyle w:val="Hyperlink"/>
                <w:noProof/>
              </w:rPr>
              <w:instrText xml:space="preserve"> </w:instrText>
            </w:r>
            <w:r w:rsidRPr="00D23A7B">
              <w:rPr>
                <w:rStyle w:val="Hyperlink"/>
                <w:noProof/>
              </w:rPr>
              <w:fldChar w:fldCharType="separate"/>
            </w:r>
            <w:r w:rsidRPr="00D23A7B">
              <w:rPr>
                <w:rStyle w:val="Hyperlink"/>
                <w:rFonts w:eastAsia="Times New Roman"/>
                <w:noProof/>
                <w:lang w:eastAsia="en-AU"/>
              </w:rPr>
              <w:t>Sample Output Files</w:t>
            </w:r>
            <w:r>
              <w:rPr>
                <w:noProof/>
                <w:webHidden/>
              </w:rPr>
              <w:tab/>
            </w:r>
            <w:r>
              <w:rPr>
                <w:noProof/>
                <w:webHidden/>
              </w:rPr>
              <w:fldChar w:fldCharType="begin"/>
            </w:r>
            <w:r>
              <w:rPr>
                <w:noProof/>
                <w:webHidden/>
              </w:rPr>
              <w:instrText xml:space="preserve"> PAGEREF _Toc16161046 \h </w:instrText>
            </w:r>
          </w:ins>
          <w:r>
            <w:rPr>
              <w:noProof/>
              <w:webHidden/>
            </w:rPr>
          </w:r>
          <w:r>
            <w:rPr>
              <w:noProof/>
              <w:webHidden/>
            </w:rPr>
            <w:fldChar w:fldCharType="separate"/>
          </w:r>
          <w:ins w:id="558" w:author="Jeremie Giraud" w:date="2019-08-08T12:49:00Z">
            <w:r>
              <w:rPr>
                <w:noProof/>
                <w:webHidden/>
              </w:rPr>
              <w:t>40</w:t>
            </w:r>
            <w:r>
              <w:rPr>
                <w:noProof/>
                <w:webHidden/>
              </w:rPr>
              <w:fldChar w:fldCharType="end"/>
            </w:r>
            <w:r w:rsidRPr="00D23A7B">
              <w:rPr>
                <w:rStyle w:val="Hyperlink"/>
                <w:noProof/>
              </w:rPr>
              <w:fldChar w:fldCharType="end"/>
            </w:r>
          </w:ins>
        </w:p>
        <w:p w14:paraId="13D3C73D" w14:textId="38E555F9" w:rsidR="0096281C" w:rsidRDefault="0096281C">
          <w:pPr>
            <w:pStyle w:val="TOC3"/>
            <w:tabs>
              <w:tab w:val="right" w:leader="dot" w:pos="9016"/>
            </w:tabs>
            <w:rPr>
              <w:ins w:id="559" w:author="Jeremie Giraud" w:date="2019-08-08T12:49:00Z"/>
              <w:rFonts w:cstheme="minorBidi"/>
              <w:noProof/>
              <w:lang w:val="en-AU" w:eastAsia="en-AU"/>
            </w:rPr>
          </w:pPr>
          <w:ins w:id="560"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"_Toc16161047"</w:instrText>
            </w:r>
            <w:r w:rsidRPr="00D23A7B">
              <w:rPr>
                <w:rStyle w:val="Hyperlink"/>
                <w:noProof/>
              </w:rPr>
              <w:instrText xml:space="preserve"> </w:instrText>
            </w:r>
            <w:r w:rsidRPr="00D23A7B">
              <w:rPr>
                <w:rStyle w:val="Hyperlink"/>
                <w:noProof/>
              </w:rPr>
              <w:fldChar w:fldCharType="separate"/>
            </w:r>
            <w:r w:rsidRPr="00D23A7B">
              <w:rPr>
                <w:rStyle w:val="Hyperlink"/>
                <w:noProof/>
              </w:rPr>
              <w:t>Clustering Data Output File</w:t>
            </w:r>
            <w:r>
              <w:rPr>
                <w:noProof/>
                <w:webHidden/>
              </w:rPr>
              <w:tab/>
            </w:r>
            <w:r>
              <w:rPr>
                <w:noProof/>
                <w:webHidden/>
              </w:rPr>
              <w:fldChar w:fldCharType="begin"/>
            </w:r>
            <w:r>
              <w:rPr>
                <w:noProof/>
                <w:webHidden/>
              </w:rPr>
              <w:instrText xml:space="preserve"> PAGEREF _Toc16161047 \h </w:instrText>
            </w:r>
          </w:ins>
          <w:r>
            <w:rPr>
              <w:noProof/>
              <w:webHidden/>
            </w:rPr>
          </w:r>
          <w:r>
            <w:rPr>
              <w:noProof/>
              <w:webHidden/>
            </w:rPr>
            <w:fldChar w:fldCharType="separate"/>
          </w:r>
          <w:ins w:id="561" w:author="Jeremie Giraud" w:date="2019-08-08T12:49:00Z">
            <w:r>
              <w:rPr>
                <w:noProof/>
                <w:webHidden/>
              </w:rPr>
              <w:t>40</w:t>
            </w:r>
            <w:r>
              <w:rPr>
                <w:noProof/>
                <w:webHidden/>
              </w:rPr>
              <w:fldChar w:fldCharType="end"/>
            </w:r>
            <w:r w:rsidRPr="00D23A7B">
              <w:rPr>
                <w:rStyle w:val="Hyperlink"/>
                <w:noProof/>
              </w:rPr>
              <w:fldChar w:fldCharType="end"/>
            </w:r>
          </w:ins>
        </w:p>
        <w:p w14:paraId="3E8F18BF" w14:textId="5B82A09E" w:rsidR="0096281C" w:rsidRDefault="0096281C">
          <w:pPr>
            <w:pStyle w:val="TOC3"/>
            <w:tabs>
              <w:tab w:val="right" w:leader="dot" w:pos="9016"/>
            </w:tabs>
            <w:rPr>
              <w:ins w:id="562" w:author="Jeremie Giraud" w:date="2019-08-08T12:49:00Z"/>
              <w:rFonts w:cstheme="minorBidi"/>
              <w:noProof/>
              <w:lang w:val="en-AU" w:eastAsia="en-AU"/>
            </w:rPr>
          </w:pPr>
          <w:ins w:id="563"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"_Toc16161048"</w:instrText>
            </w:r>
            <w:r w:rsidRPr="00D23A7B">
              <w:rPr>
                <w:rStyle w:val="Hyperlink"/>
                <w:noProof/>
              </w:rPr>
              <w:instrText xml:space="preserve"> </w:instrText>
            </w:r>
            <w:r w:rsidRPr="00D23A7B">
              <w:rPr>
                <w:rStyle w:val="Hyperlink"/>
                <w:noProof/>
              </w:rPr>
              <w:fldChar w:fldCharType="separate"/>
            </w:r>
            <w:r w:rsidRPr="00D23A7B">
              <w:rPr>
                <w:rStyle w:val="Hyperlink"/>
                <w:noProof/>
              </w:rPr>
              <w:t>Clustering Voxet Output File</w:t>
            </w:r>
            <w:r>
              <w:rPr>
                <w:noProof/>
                <w:webHidden/>
              </w:rPr>
              <w:tab/>
            </w:r>
            <w:r>
              <w:rPr>
                <w:noProof/>
                <w:webHidden/>
              </w:rPr>
              <w:fldChar w:fldCharType="begin"/>
            </w:r>
            <w:r>
              <w:rPr>
                <w:noProof/>
                <w:webHidden/>
              </w:rPr>
              <w:instrText xml:space="preserve"> PAGEREF _Toc16161048 \h </w:instrText>
            </w:r>
          </w:ins>
          <w:r>
            <w:rPr>
              <w:noProof/>
              <w:webHidden/>
            </w:rPr>
          </w:r>
          <w:r>
            <w:rPr>
              <w:noProof/>
              <w:webHidden/>
            </w:rPr>
            <w:fldChar w:fldCharType="separate"/>
          </w:r>
          <w:ins w:id="564" w:author="Jeremie Giraud" w:date="2019-08-08T12:49:00Z">
            <w:r>
              <w:rPr>
                <w:noProof/>
                <w:webHidden/>
              </w:rPr>
              <w:t>41</w:t>
            </w:r>
            <w:r>
              <w:rPr>
                <w:noProof/>
                <w:webHidden/>
              </w:rPr>
              <w:fldChar w:fldCharType="end"/>
            </w:r>
            <w:r w:rsidRPr="00D23A7B">
              <w:rPr>
                <w:rStyle w:val="Hyperlink"/>
                <w:noProof/>
              </w:rPr>
              <w:fldChar w:fldCharType="end"/>
            </w:r>
          </w:ins>
        </w:p>
        <w:p w14:paraId="12B529F6" w14:textId="7EDBC474" w:rsidR="0096281C" w:rsidRDefault="0096281C">
          <w:pPr>
            <w:pStyle w:val="TOC3"/>
            <w:tabs>
              <w:tab w:val="right" w:leader="dot" w:pos="9016"/>
            </w:tabs>
            <w:rPr>
              <w:ins w:id="565" w:author="Jeremie Giraud" w:date="2019-08-08T12:49:00Z"/>
              <w:rFonts w:cstheme="minorBidi"/>
              <w:noProof/>
              <w:lang w:val="en-AU" w:eastAsia="en-AU"/>
            </w:rPr>
          </w:pPr>
          <w:ins w:id="566"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"_Toc16161049"</w:instrText>
            </w:r>
            <w:r w:rsidRPr="00D23A7B">
              <w:rPr>
                <w:rStyle w:val="Hyperlink"/>
                <w:noProof/>
              </w:rPr>
              <w:instrText xml:space="preserve"> </w:instrText>
            </w:r>
            <w:r w:rsidRPr="00D23A7B">
              <w:rPr>
                <w:rStyle w:val="Hyperlink"/>
                <w:noProof/>
              </w:rPr>
              <w:fldChar w:fldCharType="separate"/>
            </w:r>
            <w:r w:rsidRPr="00D23A7B">
              <w:rPr>
                <w:rStyle w:val="Hyperlink"/>
                <w:noProof/>
              </w:rPr>
              <w:t>Model Voxet Output File</w:t>
            </w:r>
            <w:r>
              <w:rPr>
                <w:noProof/>
                <w:webHidden/>
              </w:rPr>
              <w:tab/>
            </w:r>
            <w:r>
              <w:rPr>
                <w:noProof/>
                <w:webHidden/>
              </w:rPr>
              <w:fldChar w:fldCharType="begin"/>
            </w:r>
            <w:r>
              <w:rPr>
                <w:noProof/>
                <w:webHidden/>
              </w:rPr>
              <w:instrText xml:space="preserve"> PAGEREF _Toc16161049 \h </w:instrText>
            </w:r>
          </w:ins>
          <w:r>
            <w:rPr>
              <w:noProof/>
              <w:webHidden/>
            </w:rPr>
          </w:r>
          <w:r>
            <w:rPr>
              <w:noProof/>
              <w:webHidden/>
            </w:rPr>
            <w:fldChar w:fldCharType="separate"/>
          </w:r>
          <w:ins w:id="567" w:author="Jeremie Giraud" w:date="2019-08-08T12:49:00Z">
            <w:r>
              <w:rPr>
                <w:noProof/>
                <w:webHidden/>
              </w:rPr>
              <w:t>42</w:t>
            </w:r>
            <w:r>
              <w:rPr>
                <w:noProof/>
                <w:webHidden/>
              </w:rPr>
              <w:fldChar w:fldCharType="end"/>
            </w:r>
            <w:r w:rsidRPr="00D23A7B">
              <w:rPr>
                <w:rStyle w:val="Hyperlink"/>
                <w:noProof/>
              </w:rPr>
              <w:fldChar w:fldCharType="end"/>
            </w:r>
          </w:ins>
        </w:p>
        <w:p w14:paraId="4B177C49" w14:textId="14EEDD2D" w:rsidR="0096281C" w:rsidRDefault="0096281C">
          <w:pPr>
            <w:pStyle w:val="TOC3"/>
            <w:tabs>
              <w:tab w:val="right" w:leader="dot" w:pos="9016"/>
            </w:tabs>
            <w:rPr>
              <w:ins w:id="568" w:author="Jeremie Giraud" w:date="2019-08-08T12:49:00Z"/>
              <w:rFonts w:cstheme="minorBidi"/>
              <w:noProof/>
              <w:lang w:val="en-AU" w:eastAsia="en-AU"/>
            </w:rPr>
          </w:pPr>
          <w:ins w:id="56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"_Toc16161050"</w:instrText>
            </w:r>
            <w:r w:rsidRPr="00D23A7B">
              <w:rPr>
                <w:rStyle w:val="Hyperlink"/>
                <w:noProof/>
              </w:rPr>
              <w:instrText xml:space="preserve"> </w:instrText>
            </w:r>
            <w:r w:rsidRPr="00D23A7B">
              <w:rPr>
                <w:rStyle w:val="Hyperlink"/>
                <w:noProof/>
              </w:rPr>
              <w:fldChar w:fldCharType="separate"/>
            </w:r>
            <w:r w:rsidRPr="00D23A7B">
              <w:rPr>
                <w:rStyle w:val="Hyperlink"/>
                <w:noProof/>
              </w:rPr>
              <w:t>Cost Output File</w:t>
            </w:r>
            <w:r>
              <w:rPr>
                <w:noProof/>
                <w:webHidden/>
              </w:rPr>
              <w:tab/>
            </w:r>
            <w:r>
              <w:rPr>
                <w:noProof/>
                <w:webHidden/>
              </w:rPr>
              <w:fldChar w:fldCharType="begin"/>
            </w:r>
            <w:r>
              <w:rPr>
                <w:noProof/>
                <w:webHidden/>
              </w:rPr>
              <w:instrText xml:space="preserve"> PAGEREF _Toc16161050 \h </w:instrText>
            </w:r>
          </w:ins>
          <w:r>
            <w:rPr>
              <w:noProof/>
              <w:webHidden/>
            </w:rPr>
          </w:r>
          <w:r>
            <w:rPr>
              <w:noProof/>
              <w:webHidden/>
            </w:rPr>
            <w:fldChar w:fldCharType="separate"/>
          </w:r>
          <w:ins w:id="570" w:author="Jeremie Giraud" w:date="2019-08-08T12:49:00Z">
            <w:r>
              <w:rPr>
                <w:noProof/>
                <w:webHidden/>
              </w:rPr>
              <w:t>43</w:t>
            </w:r>
            <w:r>
              <w:rPr>
                <w:noProof/>
                <w:webHidden/>
              </w:rPr>
              <w:fldChar w:fldCharType="end"/>
            </w:r>
            <w:r w:rsidRPr="00D23A7B">
              <w:rPr>
                <w:rStyle w:val="Hyperlink"/>
                <w:noProof/>
              </w:rPr>
              <w:fldChar w:fldCharType="end"/>
            </w:r>
          </w:ins>
        </w:p>
        <w:p w14:paraId="5F07E604" w14:textId="53FA8784" w:rsidR="0096281C" w:rsidRDefault="0096281C">
          <w:pPr>
            <w:pStyle w:val="TOC2"/>
            <w:rPr>
              <w:ins w:id="571" w:author="Jeremie Giraud" w:date="2019-08-08T12:49:00Z"/>
              <w:rFonts w:cstheme="minorBidi"/>
              <w:noProof/>
              <w:lang w:val="en-AU" w:eastAsia="en-AU"/>
            </w:rPr>
          </w:pPr>
          <w:ins w:id="57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"_Toc16161051"</w:instrText>
            </w:r>
            <w:r w:rsidRPr="00D23A7B">
              <w:rPr>
                <w:rStyle w:val="Hyperlink"/>
                <w:noProof/>
              </w:rPr>
              <w:instrText xml:space="preserve"> </w:instrText>
            </w:r>
            <w:r w:rsidRPr="00D23A7B">
              <w:rPr>
                <w:rStyle w:val="Hyperlink"/>
                <w:noProof/>
              </w:rPr>
              <w:fldChar w:fldCharType="separate"/>
            </w:r>
            <w:r w:rsidRPr="00D23A7B">
              <w:rPr>
                <w:rStyle w:val="Hyperlink"/>
                <w:noProof/>
              </w:rPr>
              <w:t>Command screen output of TOMOFAST-x</w:t>
            </w:r>
            <w:r>
              <w:rPr>
                <w:noProof/>
                <w:webHidden/>
              </w:rPr>
              <w:tab/>
            </w:r>
            <w:r>
              <w:rPr>
                <w:noProof/>
                <w:webHidden/>
              </w:rPr>
              <w:fldChar w:fldCharType="begin"/>
            </w:r>
            <w:r>
              <w:rPr>
                <w:noProof/>
                <w:webHidden/>
              </w:rPr>
              <w:instrText xml:space="preserve"> PAGEREF _Toc16161051 \h </w:instrText>
            </w:r>
          </w:ins>
          <w:r>
            <w:rPr>
              <w:noProof/>
              <w:webHidden/>
            </w:rPr>
          </w:r>
          <w:r>
            <w:rPr>
              <w:noProof/>
              <w:webHidden/>
            </w:rPr>
            <w:fldChar w:fldCharType="separate"/>
          </w:r>
          <w:ins w:id="573" w:author="Jeremie Giraud" w:date="2019-08-08T12:49:00Z">
            <w:r>
              <w:rPr>
                <w:noProof/>
                <w:webHidden/>
              </w:rPr>
              <w:t>44</w:t>
            </w:r>
            <w:r>
              <w:rPr>
                <w:noProof/>
                <w:webHidden/>
              </w:rPr>
              <w:fldChar w:fldCharType="end"/>
            </w:r>
            <w:r w:rsidRPr="00D23A7B">
              <w:rPr>
                <w:rStyle w:val="Hyperlink"/>
                <w:noProof/>
              </w:rPr>
              <w:fldChar w:fldCharType="end"/>
            </w:r>
          </w:ins>
        </w:p>
        <w:p w14:paraId="4D101E10" w14:textId="3E2C1173" w:rsidR="0096281C" w:rsidRDefault="0096281C">
          <w:pPr>
            <w:pStyle w:val="TOC2"/>
            <w:rPr>
              <w:ins w:id="574" w:author="Jeremie Giraud" w:date="2019-08-08T12:49:00Z"/>
              <w:rFonts w:cstheme="minorBidi"/>
              <w:noProof/>
              <w:lang w:val="en-AU" w:eastAsia="en-AU"/>
            </w:rPr>
          </w:pPr>
          <w:ins w:id="575"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"_Toc16161052"</w:instrText>
            </w:r>
            <w:r w:rsidRPr="00D23A7B">
              <w:rPr>
                <w:rStyle w:val="Hyperlink"/>
                <w:noProof/>
              </w:rPr>
              <w:instrText xml:space="preserve"> </w:instrText>
            </w:r>
            <w:r w:rsidRPr="00D23A7B">
              <w:rPr>
                <w:rStyle w:val="Hyperlink"/>
                <w:noProof/>
              </w:rPr>
              <w:fldChar w:fldCharType="separate"/>
            </w:r>
            <w:r w:rsidRPr="00D23A7B">
              <w:rPr>
                <w:rStyle w:val="Hyperlink"/>
                <w:noProof/>
              </w:rPr>
              <w:t>Terminal output of TOMOFAST-x</w:t>
            </w:r>
            <w:r>
              <w:rPr>
                <w:noProof/>
                <w:webHidden/>
              </w:rPr>
              <w:tab/>
            </w:r>
            <w:r>
              <w:rPr>
                <w:noProof/>
                <w:webHidden/>
              </w:rPr>
              <w:fldChar w:fldCharType="begin"/>
            </w:r>
            <w:r>
              <w:rPr>
                <w:noProof/>
                <w:webHidden/>
              </w:rPr>
              <w:instrText xml:space="preserve"> PAGEREF _Toc16161052 \h </w:instrText>
            </w:r>
          </w:ins>
          <w:r>
            <w:rPr>
              <w:noProof/>
              <w:webHidden/>
            </w:rPr>
          </w:r>
          <w:r>
            <w:rPr>
              <w:noProof/>
              <w:webHidden/>
            </w:rPr>
            <w:fldChar w:fldCharType="separate"/>
          </w:r>
          <w:ins w:id="576" w:author="Jeremie Giraud" w:date="2019-08-08T12:49:00Z">
            <w:r>
              <w:rPr>
                <w:noProof/>
                <w:webHidden/>
              </w:rPr>
              <w:t>45</w:t>
            </w:r>
            <w:r>
              <w:rPr>
                <w:noProof/>
                <w:webHidden/>
              </w:rPr>
              <w:fldChar w:fldCharType="end"/>
            </w:r>
            <w:r w:rsidRPr="00D23A7B">
              <w:rPr>
                <w:rStyle w:val="Hyperlink"/>
                <w:noProof/>
              </w:rPr>
              <w:fldChar w:fldCharType="end"/>
            </w:r>
          </w:ins>
        </w:p>
        <w:p w14:paraId="7E5E3A41" w14:textId="0E5A987B" w:rsidR="0096281C" w:rsidRDefault="0096281C">
          <w:pPr>
            <w:pStyle w:val="TOC2"/>
            <w:rPr>
              <w:ins w:id="577" w:author="Jeremie Giraud" w:date="2019-08-08T12:49:00Z"/>
              <w:rFonts w:cstheme="minorBidi"/>
              <w:noProof/>
              <w:lang w:val="en-AU" w:eastAsia="en-AU"/>
            </w:rPr>
          </w:pPr>
          <w:ins w:id="578"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"_Toc16161053"</w:instrText>
            </w:r>
            <w:r w:rsidRPr="00D23A7B">
              <w:rPr>
                <w:rStyle w:val="Hyperlink"/>
                <w:noProof/>
              </w:rPr>
              <w:instrText xml:space="preserve"> </w:instrText>
            </w:r>
            <w:r w:rsidRPr="00D23A7B">
              <w:rPr>
                <w:rStyle w:val="Hyperlink"/>
                <w:noProof/>
              </w:rPr>
              <w:fldChar w:fldCharType="separate"/>
            </w:r>
            <w:r w:rsidRPr="00D23A7B">
              <w:rPr>
                <w:rStyle w:val="Hyperlink"/>
                <w:noProof/>
              </w:rPr>
              <w:t>Working of the TOMOFAST-x</w:t>
            </w:r>
            <w:r>
              <w:rPr>
                <w:noProof/>
                <w:webHidden/>
              </w:rPr>
              <w:tab/>
            </w:r>
            <w:r>
              <w:rPr>
                <w:noProof/>
                <w:webHidden/>
              </w:rPr>
              <w:fldChar w:fldCharType="begin"/>
            </w:r>
            <w:r>
              <w:rPr>
                <w:noProof/>
                <w:webHidden/>
              </w:rPr>
              <w:instrText xml:space="preserve"> PAGEREF _Toc16161053 \h </w:instrText>
            </w:r>
          </w:ins>
          <w:r>
            <w:rPr>
              <w:noProof/>
              <w:webHidden/>
            </w:rPr>
          </w:r>
          <w:r>
            <w:rPr>
              <w:noProof/>
              <w:webHidden/>
            </w:rPr>
            <w:fldChar w:fldCharType="separate"/>
          </w:r>
          <w:ins w:id="579" w:author="Jeremie Giraud" w:date="2019-08-08T12:49:00Z">
            <w:r>
              <w:rPr>
                <w:noProof/>
                <w:webHidden/>
              </w:rPr>
              <w:t>48</w:t>
            </w:r>
            <w:r>
              <w:rPr>
                <w:noProof/>
                <w:webHidden/>
              </w:rPr>
              <w:fldChar w:fldCharType="end"/>
            </w:r>
            <w:r w:rsidRPr="00D23A7B">
              <w:rPr>
                <w:rStyle w:val="Hyperlink"/>
                <w:noProof/>
              </w:rPr>
              <w:fldChar w:fldCharType="end"/>
            </w:r>
          </w:ins>
        </w:p>
        <w:p w14:paraId="7FEDC5C6" w14:textId="7398EBC7" w:rsidR="0096281C" w:rsidRDefault="0096281C">
          <w:pPr>
            <w:pStyle w:val="TOC1"/>
            <w:rPr>
              <w:ins w:id="580" w:author="Jeremie Giraud" w:date="2019-08-08T12:49:00Z"/>
              <w:rFonts w:cstheme="minorBidi"/>
              <w:noProof/>
              <w:lang w:val="en-AU" w:eastAsia="en-AU"/>
            </w:rPr>
          </w:pPr>
          <w:ins w:id="581"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"_Toc16161054"</w:instrText>
            </w:r>
            <w:r w:rsidRPr="00D23A7B">
              <w:rPr>
                <w:rStyle w:val="Hyperlink"/>
                <w:noProof/>
              </w:rPr>
              <w:instrText xml:space="preserve"> </w:instrText>
            </w:r>
            <w:r w:rsidRPr="00D23A7B">
              <w:rPr>
                <w:rStyle w:val="Hyperlink"/>
                <w:noProof/>
              </w:rPr>
              <w:fldChar w:fldCharType="separate"/>
            </w:r>
            <w:r w:rsidRPr="00D23A7B">
              <w:rPr>
                <w:rStyle w:val="Hyperlink"/>
                <w:noProof/>
              </w:rPr>
              <w:t>HOW TO RUN GEOPHYSICAL INVERSIONS IN TOMOFAST-x</w:t>
            </w:r>
            <w:r>
              <w:rPr>
                <w:noProof/>
                <w:webHidden/>
              </w:rPr>
              <w:tab/>
            </w:r>
            <w:r>
              <w:rPr>
                <w:noProof/>
                <w:webHidden/>
              </w:rPr>
              <w:fldChar w:fldCharType="begin"/>
            </w:r>
            <w:r>
              <w:rPr>
                <w:noProof/>
                <w:webHidden/>
              </w:rPr>
              <w:instrText xml:space="preserve"> PAGEREF _Toc16161054 \h </w:instrText>
            </w:r>
          </w:ins>
          <w:r>
            <w:rPr>
              <w:noProof/>
              <w:webHidden/>
            </w:rPr>
          </w:r>
          <w:r>
            <w:rPr>
              <w:noProof/>
              <w:webHidden/>
            </w:rPr>
            <w:fldChar w:fldCharType="separate"/>
          </w:r>
          <w:ins w:id="582" w:author="Jeremie Giraud" w:date="2019-08-08T12:49:00Z">
            <w:r>
              <w:rPr>
                <w:noProof/>
                <w:webHidden/>
              </w:rPr>
              <w:t>53</w:t>
            </w:r>
            <w:r>
              <w:rPr>
                <w:noProof/>
                <w:webHidden/>
              </w:rPr>
              <w:fldChar w:fldCharType="end"/>
            </w:r>
            <w:r w:rsidRPr="00D23A7B">
              <w:rPr>
                <w:rStyle w:val="Hyperlink"/>
                <w:noProof/>
              </w:rPr>
              <w:fldChar w:fldCharType="end"/>
            </w:r>
          </w:ins>
        </w:p>
        <w:p w14:paraId="5FC92800" w14:textId="03388977" w:rsidR="0096281C" w:rsidRDefault="0096281C">
          <w:pPr>
            <w:pStyle w:val="TOC2"/>
            <w:rPr>
              <w:ins w:id="583" w:author="Jeremie Giraud" w:date="2019-08-08T12:49:00Z"/>
              <w:rFonts w:cstheme="minorBidi"/>
              <w:noProof/>
              <w:lang w:val="en-AU" w:eastAsia="en-AU"/>
            </w:rPr>
          </w:pPr>
          <w:ins w:id="584"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"_Toc16161055"</w:instrText>
            </w:r>
            <w:r w:rsidRPr="00D23A7B">
              <w:rPr>
                <w:rStyle w:val="Hyperlink"/>
                <w:noProof/>
              </w:rPr>
              <w:instrText xml:space="preserve"> </w:instrText>
            </w:r>
            <w:r w:rsidRPr="00D23A7B">
              <w:rPr>
                <w:rStyle w:val="Hyperlink"/>
                <w:noProof/>
              </w:rPr>
              <w:fldChar w:fldCharType="separate"/>
            </w:r>
            <w:r w:rsidRPr="00D23A7B">
              <w:rPr>
                <w:rStyle w:val="Hyperlink"/>
                <w:noProof/>
              </w:rPr>
              <w:t>For running Gravity Inversion</w:t>
            </w:r>
            <w:r>
              <w:rPr>
                <w:noProof/>
                <w:webHidden/>
              </w:rPr>
              <w:tab/>
            </w:r>
            <w:r>
              <w:rPr>
                <w:noProof/>
                <w:webHidden/>
              </w:rPr>
              <w:fldChar w:fldCharType="begin"/>
            </w:r>
            <w:r>
              <w:rPr>
                <w:noProof/>
                <w:webHidden/>
              </w:rPr>
              <w:instrText xml:space="preserve"> PAGEREF _Toc16161055 \h </w:instrText>
            </w:r>
          </w:ins>
          <w:r>
            <w:rPr>
              <w:noProof/>
              <w:webHidden/>
            </w:rPr>
          </w:r>
          <w:r>
            <w:rPr>
              <w:noProof/>
              <w:webHidden/>
            </w:rPr>
            <w:fldChar w:fldCharType="separate"/>
          </w:r>
          <w:ins w:id="585" w:author="Jeremie Giraud" w:date="2019-08-08T12:49:00Z">
            <w:r>
              <w:rPr>
                <w:noProof/>
                <w:webHidden/>
              </w:rPr>
              <w:t>53</w:t>
            </w:r>
            <w:r>
              <w:rPr>
                <w:noProof/>
                <w:webHidden/>
              </w:rPr>
              <w:fldChar w:fldCharType="end"/>
            </w:r>
            <w:r w:rsidRPr="00D23A7B">
              <w:rPr>
                <w:rStyle w:val="Hyperlink"/>
                <w:noProof/>
              </w:rPr>
              <w:fldChar w:fldCharType="end"/>
            </w:r>
          </w:ins>
        </w:p>
        <w:p w14:paraId="43107792" w14:textId="1A109760" w:rsidR="0096281C" w:rsidRDefault="0096281C">
          <w:pPr>
            <w:pStyle w:val="TOC2"/>
            <w:rPr>
              <w:ins w:id="586" w:author="Jeremie Giraud" w:date="2019-08-08T12:49:00Z"/>
              <w:rFonts w:cstheme="minorBidi"/>
              <w:noProof/>
              <w:lang w:val="en-AU" w:eastAsia="en-AU"/>
            </w:rPr>
          </w:pPr>
          <w:ins w:id="587"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"_Toc16161056"</w:instrText>
            </w:r>
            <w:r w:rsidRPr="00D23A7B">
              <w:rPr>
                <w:rStyle w:val="Hyperlink"/>
                <w:noProof/>
              </w:rPr>
              <w:instrText xml:space="preserve"> </w:instrText>
            </w:r>
            <w:r w:rsidRPr="00D23A7B">
              <w:rPr>
                <w:rStyle w:val="Hyperlink"/>
                <w:noProof/>
              </w:rPr>
              <w:fldChar w:fldCharType="separate"/>
            </w:r>
            <w:r w:rsidRPr="00D23A7B">
              <w:rPr>
                <w:rStyle w:val="Hyperlink"/>
                <w:noProof/>
              </w:rPr>
              <w:t>For running Magnetic Inversion</w:t>
            </w:r>
            <w:r>
              <w:rPr>
                <w:noProof/>
                <w:webHidden/>
              </w:rPr>
              <w:tab/>
            </w:r>
            <w:r>
              <w:rPr>
                <w:noProof/>
                <w:webHidden/>
              </w:rPr>
              <w:fldChar w:fldCharType="begin"/>
            </w:r>
            <w:r>
              <w:rPr>
                <w:noProof/>
                <w:webHidden/>
              </w:rPr>
              <w:instrText xml:space="preserve"> PAGEREF _Toc16161056 \h </w:instrText>
            </w:r>
          </w:ins>
          <w:r>
            <w:rPr>
              <w:noProof/>
              <w:webHidden/>
            </w:rPr>
          </w:r>
          <w:r>
            <w:rPr>
              <w:noProof/>
              <w:webHidden/>
            </w:rPr>
            <w:fldChar w:fldCharType="separate"/>
          </w:r>
          <w:ins w:id="588" w:author="Jeremie Giraud" w:date="2019-08-08T12:49:00Z">
            <w:r>
              <w:rPr>
                <w:noProof/>
                <w:webHidden/>
              </w:rPr>
              <w:t>53</w:t>
            </w:r>
            <w:r>
              <w:rPr>
                <w:noProof/>
                <w:webHidden/>
              </w:rPr>
              <w:fldChar w:fldCharType="end"/>
            </w:r>
            <w:r w:rsidRPr="00D23A7B">
              <w:rPr>
                <w:rStyle w:val="Hyperlink"/>
                <w:noProof/>
              </w:rPr>
              <w:fldChar w:fldCharType="end"/>
            </w:r>
          </w:ins>
        </w:p>
        <w:p w14:paraId="69C7E145" w14:textId="6D4F6748" w:rsidR="0096281C" w:rsidRDefault="0096281C">
          <w:pPr>
            <w:pStyle w:val="TOC2"/>
            <w:rPr>
              <w:ins w:id="589" w:author="Jeremie Giraud" w:date="2019-08-08T12:49:00Z"/>
              <w:rFonts w:cstheme="minorBidi"/>
              <w:noProof/>
              <w:lang w:val="en-AU" w:eastAsia="en-AU"/>
            </w:rPr>
          </w:pPr>
          <w:ins w:id="590"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"_Toc16161057"</w:instrText>
            </w:r>
            <w:r w:rsidRPr="00D23A7B">
              <w:rPr>
                <w:rStyle w:val="Hyperlink"/>
                <w:noProof/>
              </w:rPr>
              <w:instrText xml:space="preserve"> </w:instrText>
            </w:r>
            <w:r w:rsidRPr="00D23A7B">
              <w:rPr>
                <w:rStyle w:val="Hyperlink"/>
                <w:noProof/>
              </w:rPr>
              <w:fldChar w:fldCharType="separate"/>
            </w:r>
            <w:r w:rsidRPr="00D23A7B">
              <w:rPr>
                <w:rStyle w:val="Hyperlink"/>
                <w:noProof/>
              </w:rPr>
              <w:t>For running Joint Inversion</w:t>
            </w:r>
            <w:r>
              <w:rPr>
                <w:noProof/>
                <w:webHidden/>
              </w:rPr>
              <w:tab/>
            </w:r>
            <w:r>
              <w:rPr>
                <w:noProof/>
                <w:webHidden/>
              </w:rPr>
              <w:fldChar w:fldCharType="begin"/>
            </w:r>
            <w:r>
              <w:rPr>
                <w:noProof/>
                <w:webHidden/>
              </w:rPr>
              <w:instrText xml:space="preserve"> PAGEREF _Toc16161057 \h </w:instrText>
            </w:r>
          </w:ins>
          <w:r>
            <w:rPr>
              <w:noProof/>
              <w:webHidden/>
            </w:rPr>
          </w:r>
          <w:r>
            <w:rPr>
              <w:noProof/>
              <w:webHidden/>
            </w:rPr>
            <w:fldChar w:fldCharType="separate"/>
          </w:r>
          <w:ins w:id="591" w:author="Jeremie Giraud" w:date="2019-08-08T12:49:00Z">
            <w:r>
              <w:rPr>
                <w:noProof/>
                <w:webHidden/>
              </w:rPr>
              <w:t>53</w:t>
            </w:r>
            <w:r>
              <w:rPr>
                <w:noProof/>
                <w:webHidden/>
              </w:rPr>
              <w:fldChar w:fldCharType="end"/>
            </w:r>
            <w:r w:rsidRPr="00D23A7B">
              <w:rPr>
                <w:rStyle w:val="Hyperlink"/>
                <w:noProof/>
              </w:rPr>
              <w:fldChar w:fldCharType="end"/>
            </w:r>
          </w:ins>
        </w:p>
        <w:p w14:paraId="341A0DFA" w14:textId="022D8786" w:rsidR="0096281C" w:rsidRDefault="0096281C">
          <w:pPr>
            <w:pStyle w:val="TOC2"/>
            <w:rPr>
              <w:ins w:id="592" w:author="Jeremie Giraud" w:date="2019-08-08T12:49:00Z"/>
              <w:rFonts w:cstheme="minorBidi"/>
              <w:noProof/>
              <w:lang w:val="en-AU" w:eastAsia="en-AU"/>
            </w:rPr>
          </w:pPr>
          <w:ins w:id="593"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"_Toc16161058"</w:instrText>
            </w:r>
            <w:r w:rsidRPr="00D23A7B">
              <w:rPr>
                <w:rStyle w:val="Hyperlink"/>
                <w:noProof/>
              </w:rPr>
              <w:instrText xml:space="preserve"> </w:instrText>
            </w:r>
            <w:r w:rsidRPr="00D23A7B">
              <w:rPr>
                <w:rStyle w:val="Hyperlink"/>
                <w:noProof/>
              </w:rPr>
              <w:fldChar w:fldCharType="separate"/>
            </w:r>
            <w:r w:rsidRPr="00D23A7B">
              <w:rPr>
                <w:rStyle w:val="Hyperlink"/>
                <w:noProof/>
              </w:rPr>
              <w:t>Types of combinations during Inversion</w:t>
            </w:r>
            <w:r>
              <w:rPr>
                <w:noProof/>
                <w:webHidden/>
              </w:rPr>
              <w:tab/>
            </w:r>
            <w:r>
              <w:rPr>
                <w:noProof/>
                <w:webHidden/>
              </w:rPr>
              <w:fldChar w:fldCharType="begin"/>
            </w:r>
            <w:r>
              <w:rPr>
                <w:noProof/>
                <w:webHidden/>
              </w:rPr>
              <w:instrText xml:space="preserve"> PAGEREF _Toc16161058 \h </w:instrText>
            </w:r>
          </w:ins>
          <w:r>
            <w:rPr>
              <w:noProof/>
              <w:webHidden/>
            </w:rPr>
          </w:r>
          <w:r>
            <w:rPr>
              <w:noProof/>
              <w:webHidden/>
            </w:rPr>
            <w:fldChar w:fldCharType="separate"/>
          </w:r>
          <w:ins w:id="594" w:author="Jeremie Giraud" w:date="2019-08-08T12:49:00Z">
            <w:r>
              <w:rPr>
                <w:noProof/>
                <w:webHidden/>
              </w:rPr>
              <w:t>53</w:t>
            </w:r>
            <w:r>
              <w:rPr>
                <w:noProof/>
                <w:webHidden/>
              </w:rPr>
              <w:fldChar w:fldCharType="end"/>
            </w:r>
            <w:r w:rsidRPr="00D23A7B">
              <w:rPr>
                <w:rStyle w:val="Hyperlink"/>
                <w:noProof/>
              </w:rPr>
              <w:fldChar w:fldCharType="end"/>
            </w:r>
          </w:ins>
        </w:p>
        <w:p w14:paraId="6696F799" w14:textId="44AD28FE" w:rsidR="0096281C" w:rsidRDefault="0096281C">
          <w:pPr>
            <w:pStyle w:val="TOC2"/>
            <w:rPr>
              <w:ins w:id="595" w:author="Jeremie Giraud" w:date="2019-08-08T12:49:00Z"/>
              <w:rFonts w:cstheme="minorBidi"/>
              <w:noProof/>
              <w:lang w:val="en-AU" w:eastAsia="en-AU"/>
            </w:rPr>
          </w:pPr>
          <w:ins w:id="596"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"_Toc16161059"</w:instrText>
            </w:r>
            <w:r w:rsidRPr="00D23A7B">
              <w:rPr>
                <w:rStyle w:val="Hyperlink"/>
                <w:noProof/>
              </w:rPr>
              <w:instrText xml:space="preserve"> </w:instrText>
            </w:r>
            <w:r w:rsidRPr="00D23A7B">
              <w:rPr>
                <w:rStyle w:val="Hyperlink"/>
                <w:noProof/>
              </w:rPr>
              <w:fldChar w:fldCharType="separate"/>
            </w:r>
            <w:r w:rsidRPr="00D23A7B">
              <w:rPr>
                <w:rStyle w:val="Hyperlink"/>
                <w:noProof/>
              </w:rPr>
              <w:t>Simple Examples</w:t>
            </w:r>
            <w:r>
              <w:rPr>
                <w:noProof/>
                <w:webHidden/>
              </w:rPr>
              <w:tab/>
            </w:r>
            <w:r>
              <w:rPr>
                <w:noProof/>
                <w:webHidden/>
              </w:rPr>
              <w:fldChar w:fldCharType="begin"/>
            </w:r>
            <w:r>
              <w:rPr>
                <w:noProof/>
                <w:webHidden/>
              </w:rPr>
              <w:instrText xml:space="preserve"> PAGEREF _Toc16161059 \h </w:instrText>
            </w:r>
          </w:ins>
          <w:r>
            <w:rPr>
              <w:noProof/>
              <w:webHidden/>
            </w:rPr>
          </w:r>
          <w:r>
            <w:rPr>
              <w:noProof/>
              <w:webHidden/>
            </w:rPr>
            <w:fldChar w:fldCharType="separate"/>
          </w:r>
          <w:ins w:id="597" w:author="Jeremie Giraud" w:date="2019-08-08T12:49:00Z">
            <w:r>
              <w:rPr>
                <w:noProof/>
                <w:webHidden/>
              </w:rPr>
              <w:t>54</w:t>
            </w:r>
            <w:r>
              <w:rPr>
                <w:noProof/>
                <w:webHidden/>
              </w:rPr>
              <w:fldChar w:fldCharType="end"/>
            </w:r>
            <w:r w:rsidRPr="00D23A7B">
              <w:rPr>
                <w:rStyle w:val="Hyperlink"/>
                <w:noProof/>
              </w:rPr>
              <w:fldChar w:fldCharType="end"/>
            </w:r>
          </w:ins>
        </w:p>
        <w:p w14:paraId="48A5A93C" w14:textId="2AB28953" w:rsidR="0096281C" w:rsidRDefault="0096281C">
          <w:pPr>
            <w:pStyle w:val="TOC1"/>
            <w:rPr>
              <w:ins w:id="598" w:author="Jeremie Giraud" w:date="2019-08-08T12:49:00Z"/>
              <w:rFonts w:cstheme="minorBidi"/>
              <w:noProof/>
              <w:lang w:val="en-AU" w:eastAsia="en-AU"/>
            </w:rPr>
          </w:pPr>
          <w:ins w:id="599"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"_Toc16161060"</w:instrText>
            </w:r>
            <w:r w:rsidRPr="00D23A7B">
              <w:rPr>
                <w:rStyle w:val="Hyperlink"/>
                <w:noProof/>
              </w:rPr>
              <w:instrText xml:space="preserve"> </w:instrText>
            </w:r>
            <w:r w:rsidRPr="00D23A7B">
              <w:rPr>
                <w:rStyle w:val="Hyperlink"/>
                <w:noProof/>
              </w:rPr>
              <w:fldChar w:fldCharType="separate"/>
            </w:r>
            <w:r w:rsidRPr="00D23A7B">
              <w:rPr>
                <w:rStyle w:val="Hyperlink"/>
                <w:noProof/>
              </w:rPr>
              <w:t>GLOSSARY</w:t>
            </w:r>
            <w:r>
              <w:rPr>
                <w:noProof/>
                <w:webHidden/>
              </w:rPr>
              <w:tab/>
            </w:r>
            <w:r>
              <w:rPr>
                <w:noProof/>
                <w:webHidden/>
              </w:rPr>
              <w:fldChar w:fldCharType="begin"/>
            </w:r>
            <w:r>
              <w:rPr>
                <w:noProof/>
                <w:webHidden/>
              </w:rPr>
              <w:instrText xml:space="preserve"> PAGEREF _Toc16161060 \h </w:instrText>
            </w:r>
          </w:ins>
          <w:r>
            <w:rPr>
              <w:noProof/>
              <w:webHidden/>
            </w:rPr>
          </w:r>
          <w:r>
            <w:rPr>
              <w:noProof/>
              <w:webHidden/>
            </w:rPr>
            <w:fldChar w:fldCharType="separate"/>
          </w:r>
          <w:ins w:id="600" w:author="Jeremie Giraud" w:date="2019-08-08T12:49:00Z">
            <w:r>
              <w:rPr>
                <w:noProof/>
                <w:webHidden/>
              </w:rPr>
              <w:t>56</w:t>
            </w:r>
            <w:r>
              <w:rPr>
                <w:noProof/>
                <w:webHidden/>
              </w:rPr>
              <w:fldChar w:fldCharType="end"/>
            </w:r>
            <w:r w:rsidRPr="00D23A7B">
              <w:rPr>
                <w:rStyle w:val="Hyperlink"/>
                <w:noProof/>
              </w:rPr>
              <w:fldChar w:fldCharType="end"/>
            </w:r>
          </w:ins>
        </w:p>
        <w:p w14:paraId="165A37EB" w14:textId="75F5C092" w:rsidR="0096281C" w:rsidRDefault="0096281C">
          <w:pPr>
            <w:pStyle w:val="TOC1"/>
            <w:rPr>
              <w:ins w:id="601" w:author="Jeremie Giraud" w:date="2019-08-08T12:49:00Z"/>
              <w:rFonts w:cstheme="minorBidi"/>
              <w:noProof/>
              <w:lang w:val="en-AU" w:eastAsia="en-AU"/>
            </w:rPr>
          </w:pPr>
          <w:ins w:id="602" w:author="Jeremie Giraud" w:date="2019-08-08T12:49:00Z">
            <w:r w:rsidRPr="00D23A7B">
              <w:rPr>
                <w:rStyle w:val="Hyperlink"/>
                <w:noProof/>
              </w:rPr>
              <w:fldChar w:fldCharType="begin"/>
            </w:r>
            <w:r w:rsidRPr="00D23A7B">
              <w:rPr>
                <w:rStyle w:val="Hyperlink"/>
                <w:noProof/>
              </w:rPr>
              <w:instrText xml:space="preserve"> </w:instrText>
            </w:r>
            <w:r>
              <w:rPr>
                <w:noProof/>
              </w:rPr>
              <w:instrText>HYPERLINK \l "_Toc16161061"</w:instrText>
            </w:r>
            <w:r w:rsidRPr="00D23A7B">
              <w:rPr>
                <w:rStyle w:val="Hyperlink"/>
                <w:noProof/>
              </w:rPr>
              <w:instrText xml:space="preserve"> </w:instrText>
            </w:r>
            <w:r w:rsidRPr="00D23A7B">
              <w:rPr>
                <w:rStyle w:val="Hyperlink"/>
                <w:noProof/>
              </w:rPr>
              <w:fldChar w:fldCharType="separate"/>
            </w:r>
            <w:r w:rsidRPr="00D23A7B">
              <w:rPr>
                <w:rStyle w:val="Hyperlink"/>
                <w:noProof/>
              </w:rPr>
              <w:t>REFERENCES</w:t>
            </w:r>
            <w:r>
              <w:rPr>
                <w:noProof/>
                <w:webHidden/>
              </w:rPr>
              <w:tab/>
            </w:r>
            <w:r>
              <w:rPr>
                <w:noProof/>
                <w:webHidden/>
              </w:rPr>
              <w:fldChar w:fldCharType="begin"/>
            </w:r>
            <w:r>
              <w:rPr>
                <w:noProof/>
                <w:webHidden/>
              </w:rPr>
              <w:instrText xml:space="preserve"> PAGEREF _Toc16161061 \h </w:instrText>
            </w:r>
          </w:ins>
          <w:r>
            <w:rPr>
              <w:noProof/>
              <w:webHidden/>
            </w:rPr>
          </w:r>
          <w:r>
            <w:rPr>
              <w:noProof/>
              <w:webHidden/>
            </w:rPr>
            <w:fldChar w:fldCharType="separate"/>
          </w:r>
          <w:ins w:id="603" w:author="Jeremie Giraud" w:date="2019-08-08T12:49:00Z">
            <w:r>
              <w:rPr>
                <w:noProof/>
                <w:webHidden/>
              </w:rPr>
              <w:t>57</w:t>
            </w:r>
            <w:r>
              <w:rPr>
                <w:noProof/>
                <w:webHidden/>
              </w:rPr>
              <w:fldChar w:fldCharType="end"/>
            </w:r>
            <w:r w:rsidRPr="00D23A7B">
              <w:rPr>
                <w:rStyle w:val="Hyperlink"/>
                <w:noProof/>
              </w:rPr>
              <w:fldChar w:fldCharType="end"/>
            </w:r>
          </w:ins>
        </w:p>
        <w:p w14:paraId="7FA2C0BC" w14:textId="772A2F06" w:rsidR="00526A8E" w:rsidDel="0096281C" w:rsidRDefault="00526A8E">
          <w:pPr>
            <w:pStyle w:val="TOC1"/>
            <w:rPr>
              <w:del w:id="604" w:author="Jeremie Giraud" w:date="2019-08-08T12:49:00Z"/>
              <w:rFonts w:cstheme="minorBidi"/>
              <w:noProof/>
              <w:lang w:val="en-AU" w:eastAsia="en-AU"/>
            </w:rPr>
          </w:pPr>
          <w:del w:id="605" w:author="Jeremie Giraud" w:date="2019-08-08T12:49:00Z">
            <w:r w:rsidRPr="0096281C" w:rsidDel="0096281C">
              <w:rPr>
                <w:rStyle w:val="Hyperlink"/>
                <w:noProof/>
              </w:rPr>
              <w:delText>PREFACE</w:delText>
            </w:r>
            <w:r w:rsidDel="0096281C">
              <w:rPr>
                <w:noProof/>
                <w:webHidden/>
              </w:rPr>
              <w:tab/>
            </w:r>
          </w:del>
          <w:del w:id="606" w:author="Jeremie Giraud" w:date="2019-08-08T12:43:00Z">
            <w:r w:rsidDel="007D2A24">
              <w:rPr>
                <w:noProof/>
                <w:webHidden/>
              </w:rPr>
              <w:delText>7</w:delText>
            </w:r>
          </w:del>
        </w:p>
        <w:p w14:paraId="21C8E229" w14:textId="285B024D" w:rsidR="00526A8E" w:rsidDel="0096281C" w:rsidRDefault="00526A8E">
          <w:pPr>
            <w:pStyle w:val="TOC2"/>
            <w:rPr>
              <w:del w:id="607" w:author="Jeremie Giraud" w:date="2019-08-08T12:49:00Z"/>
              <w:rFonts w:cstheme="minorBidi"/>
              <w:noProof/>
              <w:lang w:val="en-AU" w:eastAsia="en-AU"/>
            </w:rPr>
          </w:pPr>
          <w:del w:id="608" w:author="Jeremie Giraud" w:date="2019-08-08T12:49:00Z">
            <w:r w:rsidRPr="0096281C" w:rsidDel="0096281C">
              <w:rPr>
                <w:rStyle w:val="Hyperlink"/>
                <w:noProof/>
              </w:rPr>
              <w:delText>Acknowledgements</w:delText>
            </w:r>
            <w:r w:rsidDel="0096281C">
              <w:rPr>
                <w:noProof/>
                <w:webHidden/>
              </w:rPr>
              <w:tab/>
            </w:r>
          </w:del>
          <w:del w:id="609" w:author="Jeremie Giraud" w:date="2019-08-08T12:43:00Z">
            <w:r w:rsidDel="007D2A24">
              <w:rPr>
                <w:noProof/>
                <w:webHidden/>
              </w:rPr>
              <w:delText>7</w:delText>
            </w:r>
          </w:del>
        </w:p>
        <w:p w14:paraId="32990E18" w14:textId="46740709" w:rsidR="00526A8E" w:rsidDel="0096281C" w:rsidRDefault="00526A8E">
          <w:pPr>
            <w:pStyle w:val="TOC2"/>
            <w:rPr>
              <w:del w:id="610" w:author="Jeremie Giraud" w:date="2019-08-08T12:49:00Z"/>
              <w:rFonts w:cstheme="minorBidi"/>
              <w:noProof/>
              <w:lang w:val="en-AU" w:eastAsia="en-AU"/>
            </w:rPr>
          </w:pPr>
          <w:del w:id="611" w:author="Jeremie Giraud" w:date="2019-08-08T12:49:00Z">
            <w:r w:rsidRPr="0096281C" w:rsidDel="0096281C">
              <w:rPr>
                <w:rStyle w:val="Hyperlink"/>
                <w:noProof/>
              </w:rPr>
              <w:delText>How You Can Contribute to TOMOFAST-x</w:delText>
            </w:r>
            <w:r w:rsidDel="0096281C">
              <w:rPr>
                <w:noProof/>
                <w:webHidden/>
              </w:rPr>
              <w:tab/>
            </w:r>
          </w:del>
          <w:del w:id="612" w:author="Jeremie Giraud" w:date="2019-08-08T12:43:00Z">
            <w:r w:rsidDel="007D2A24">
              <w:rPr>
                <w:noProof/>
                <w:webHidden/>
              </w:rPr>
              <w:delText>8</w:delText>
            </w:r>
          </w:del>
        </w:p>
        <w:p w14:paraId="34BE8856" w14:textId="6C3EAD8C" w:rsidR="00526A8E" w:rsidDel="0096281C" w:rsidRDefault="00526A8E">
          <w:pPr>
            <w:pStyle w:val="TOC2"/>
            <w:rPr>
              <w:del w:id="613" w:author="Jeremie Giraud" w:date="2019-08-08T12:49:00Z"/>
              <w:rFonts w:cstheme="minorBidi"/>
              <w:noProof/>
              <w:lang w:val="en-AU" w:eastAsia="en-AU"/>
            </w:rPr>
          </w:pPr>
          <w:del w:id="614" w:author="Jeremie Giraud" w:date="2019-08-08T12:49:00Z">
            <w:r w:rsidRPr="0096281C" w:rsidDel="0096281C">
              <w:rPr>
                <w:rStyle w:val="Hyperlink"/>
                <w:noProof/>
              </w:rPr>
              <w:delText>Distribution</w:delText>
            </w:r>
            <w:r w:rsidDel="0096281C">
              <w:rPr>
                <w:noProof/>
                <w:webHidden/>
              </w:rPr>
              <w:tab/>
            </w:r>
          </w:del>
          <w:del w:id="615" w:author="Jeremie Giraud" w:date="2019-08-08T12:43:00Z">
            <w:r w:rsidDel="007D2A24">
              <w:rPr>
                <w:noProof/>
                <w:webHidden/>
              </w:rPr>
              <w:delText>8</w:delText>
            </w:r>
          </w:del>
        </w:p>
        <w:p w14:paraId="0C810803" w14:textId="3B94C66D" w:rsidR="00526A8E" w:rsidDel="0096281C" w:rsidRDefault="00526A8E">
          <w:pPr>
            <w:pStyle w:val="TOC1"/>
            <w:rPr>
              <w:del w:id="616" w:author="Jeremie Giraud" w:date="2019-08-08T12:49:00Z"/>
              <w:rFonts w:cstheme="minorBidi"/>
              <w:noProof/>
              <w:lang w:val="en-AU" w:eastAsia="en-AU"/>
            </w:rPr>
          </w:pPr>
          <w:del w:id="617" w:author="Jeremie Giraud" w:date="2019-08-08T12:49:00Z">
            <w:r w:rsidRPr="0096281C" w:rsidDel="0096281C">
              <w:rPr>
                <w:rStyle w:val="Hyperlink"/>
                <w:noProof/>
              </w:rPr>
              <w:delText>A BRIEF INTRODUCTION TO TOMOFAST-x</w:delText>
            </w:r>
            <w:r w:rsidDel="0096281C">
              <w:rPr>
                <w:noProof/>
                <w:webHidden/>
              </w:rPr>
              <w:tab/>
            </w:r>
          </w:del>
          <w:del w:id="618" w:author="Jeremie Giraud" w:date="2019-08-08T12:43:00Z">
            <w:r w:rsidDel="007D2A24">
              <w:rPr>
                <w:noProof/>
                <w:webHidden/>
              </w:rPr>
              <w:delText>9</w:delText>
            </w:r>
          </w:del>
        </w:p>
        <w:p w14:paraId="4D1D1A7B" w14:textId="558D1318" w:rsidR="00526A8E" w:rsidDel="0096281C" w:rsidRDefault="00526A8E">
          <w:pPr>
            <w:pStyle w:val="TOC2"/>
            <w:rPr>
              <w:del w:id="619" w:author="Jeremie Giraud" w:date="2019-08-08T12:49:00Z"/>
              <w:rFonts w:cstheme="minorBidi"/>
              <w:noProof/>
              <w:lang w:val="en-AU" w:eastAsia="en-AU"/>
            </w:rPr>
          </w:pPr>
          <w:del w:id="620" w:author="Jeremie Giraud" w:date="2019-08-08T12:49:00Z">
            <w:r w:rsidRPr="0096281C" w:rsidDel="0096281C">
              <w:rPr>
                <w:rStyle w:val="Hyperlink"/>
                <w:noProof/>
              </w:rPr>
              <w:delText>Towards first TOMOFAST-x run</w:delText>
            </w:r>
            <w:r w:rsidDel="0096281C">
              <w:rPr>
                <w:noProof/>
                <w:webHidden/>
              </w:rPr>
              <w:tab/>
            </w:r>
          </w:del>
          <w:del w:id="621" w:author="Jeremie Giraud" w:date="2019-08-08T12:43:00Z">
            <w:r w:rsidDel="007D2A24">
              <w:rPr>
                <w:noProof/>
                <w:webHidden/>
              </w:rPr>
              <w:delText>11</w:delText>
            </w:r>
          </w:del>
        </w:p>
        <w:p w14:paraId="708DADC8" w14:textId="20227535" w:rsidR="00526A8E" w:rsidDel="0096281C" w:rsidRDefault="00526A8E">
          <w:pPr>
            <w:pStyle w:val="TOC2"/>
            <w:rPr>
              <w:del w:id="622" w:author="Jeremie Giraud" w:date="2019-08-08T12:49:00Z"/>
              <w:rFonts w:cstheme="minorBidi"/>
              <w:noProof/>
              <w:lang w:val="en-AU" w:eastAsia="en-AU"/>
            </w:rPr>
          </w:pPr>
          <w:del w:id="623" w:author="Jeremie Giraud" w:date="2019-08-08T12:49:00Z">
            <w:r w:rsidRPr="0096281C" w:rsidDel="0096281C">
              <w:rPr>
                <w:rStyle w:val="Hyperlink"/>
                <w:noProof/>
              </w:rPr>
              <w:delText>Basic Requirements for Running TOMOFAST-x</w:delText>
            </w:r>
            <w:r w:rsidDel="0096281C">
              <w:rPr>
                <w:noProof/>
                <w:webHidden/>
              </w:rPr>
              <w:tab/>
            </w:r>
          </w:del>
          <w:del w:id="624" w:author="Jeremie Giraud" w:date="2019-08-08T12:43:00Z">
            <w:r w:rsidDel="007D2A24">
              <w:rPr>
                <w:noProof/>
                <w:webHidden/>
              </w:rPr>
              <w:delText>11</w:delText>
            </w:r>
          </w:del>
        </w:p>
        <w:p w14:paraId="0650CE57" w14:textId="64F744E6" w:rsidR="00526A8E" w:rsidDel="0096281C" w:rsidRDefault="00526A8E">
          <w:pPr>
            <w:pStyle w:val="TOC2"/>
            <w:rPr>
              <w:del w:id="625" w:author="Jeremie Giraud" w:date="2019-08-08T12:49:00Z"/>
              <w:rFonts w:cstheme="minorBidi"/>
              <w:noProof/>
              <w:lang w:val="en-AU" w:eastAsia="en-AU"/>
            </w:rPr>
          </w:pPr>
          <w:del w:id="626" w:author="Jeremie Giraud" w:date="2019-08-08T12:49:00Z">
            <w:r w:rsidRPr="0096281C" w:rsidDel="0096281C">
              <w:rPr>
                <w:rStyle w:val="Hyperlink"/>
                <w:noProof/>
              </w:rPr>
              <w:delText>Installation</w:delText>
            </w:r>
            <w:r w:rsidDel="0096281C">
              <w:rPr>
                <w:noProof/>
                <w:webHidden/>
              </w:rPr>
              <w:tab/>
            </w:r>
          </w:del>
          <w:del w:id="627" w:author="Jeremie Giraud" w:date="2019-08-08T12:43:00Z">
            <w:r w:rsidDel="007D2A24">
              <w:rPr>
                <w:noProof/>
                <w:webHidden/>
              </w:rPr>
              <w:delText>12</w:delText>
            </w:r>
          </w:del>
        </w:p>
        <w:p w14:paraId="65089CAC" w14:textId="7D1B12CD" w:rsidR="00526A8E" w:rsidDel="0096281C" w:rsidRDefault="00526A8E">
          <w:pPr>
            <w:pStyle w:val="TOC2"/>
            <w:rPr>
              <w:del w:id="628" w:author="Jeremie Giraud" w:date="2019-08-08T12:49:00Z"/>
              <w:rFonts w:cstheme="minorBidi"/>
              <w:noProof/>
              <w:lang w:val="en-AU" w:eastAsia="en-AU"/>
            </w:rPr>
          </w:pPr>
          <w:del w:id="629" w:author="Jeremie Giraud" w:date="2019-08-08T12:49:00Z">
            <w:r w:rsidRPr="0096281C" w:rsidDel="0096281C">
              <w:rPr>
                <w:rStyle w:val="Hyperlink"/>
                <w:noProof/>
              </w:rPr>
              <w:delText>Prerequisites to run TOMOFAST-x</w:delText>
            </w:r>
            <w:r w:rsidDel="0096281C">
              <w:rPr>
                <w:noProof/>
                <w:webHidden/>
              </w:rPr>
              <w:tab/>
            </w:r>
          </w:del>
          <w:del w:id="630" w:author="Jeremie Giraud" w:date="2019-08-08T12:43:00Z">
            <w:r w:rsidDel="007D2A24">
              <w:rPr>
                <w:noProof/>
                <w:webHidden/>
              </w:rPr>
              <w:delText>14</w:delText>
            </w:r>
          </w:del>
        </w:p>
        <w:p w14:paraId="166F4DC0" w14:textId="12AD4E38" w:rsidR="00526A8E" w:rsidDel="0096281C" w:rsidRDefault="00526A8E">
          <w:pPr>
            <w:pStyle w:val="TOC2"/>
            <w:rPr>
              <w:del w:id="631" w:author="Jeremie Giraud" w:date="2019-08-08T12:49:00Z"/>
              <w:rFonts w:cstheme="minorBidi"/>
              <w:noProof/>
              <w:lang w:val="en-AU" w:eastAsia="en-AU"/>
            </w:rPr>
          </w:pPr>
          <w:del w:id="632" w:author="Jeremie Giraud" w:date="2019-08-08T12:49:00Z">
            <w:r w:rsidRPr="0096281C" w:rsidDel="0096281C">
              <w:rPr>
                <w:rStyle w:val="Hyperlink"/>
                <w:noProof/>
              </w:rPr>
              <w:delText>Errors while/ after Installation</w:delText>
            </w:r>
            <w:r w:rsidDel="0096281C">
              <w:rPr>
                <w:noProof/>
                <w:webHidden/>
              </w:rPr>
              <w:tab/>
            </w:r>
          </w:del>
          <w:del w:id="633" w:author="Jeremie Giraud" w:date="2019-08-08T12:43:00Z">
            <w:r w:rsidDel="007D2A24">
              <w:rPr>
                <w:noProof/>
                <w:webHidden/>
              </w:rPr>
              <w:delText>15</w:delText>
            </w:r>
          </w:del>
        </w:p>
        <w:p w14:paraId="47067B5E" w14:textId="406D1DA6" w:rsidR="00526A8E" w:rsidDel="0096281C" w:rsidRDefault="00526A8E">
          <w:pPr>
            <w:pStyle w:val="TOC1"/>
            <w:rPr>
              <w:del w:id="634" w:author="Jeremie Giraud" w:date="2019-08-08T12:49:00Z"/>
              <w:rFonts w:cstheme="minorBidi"/>
              <w:noProof/>
              <w:lang w:val="en-AU" w:eastAsia="en-AU"/>
            </w:rPr>
          </w:pPr>
          <w:del w:id="635" w:author="Jeremie Giraud" w:date="2019-08-08T12:49:00Z">
            <w:r w:rsidRPr="0096281C" w:rsidDel="0096281C">
              <w:rPr>
                <w:rStyle w:val="Hyperlink"/>
                <w:noProof/>
              </w:rPr>
              <w:delText>GETTING STARTED WITH TOMOFAST-x</w:delText>
            </w:r>
            <w:r w:rsidDel="0096281C">
              <w:rPr>
                <w:noProof/>
                <w:webHidden/>
              </w:rPr>
              <w:tab/>
            </w:r>
            <w:r w:rsidR="007D2A24" w:rsidDel="0096281C">
              <w:rPr>
                <w:noProof/>
                <w:webHidden/>
              </w:rPr>
              <w:delText>16</w:delText>
            </w:r>
          </w:del>
        </w:p>
        <w:p w14:paraId="5EB79CF6" w14:textId="626B7C7B" w:rsidR="00526A8E" w:rsidDel="0096281C" w:rsidRDefault="00526A8E">
          <w:pPr>
            <w:pStyle w:val="TOC2"/>
            <w:rPr>
              <w:del w:id="636" w:author="Jeremie Giraud" w:date="2019-08-08T12:49:00Z"/>
              <w:rFonts w:cstheme="minorBidi"/>
              <w:noProof/>
              <w:lang w:val="en-AU" w:eastAsia="en-AU"/>
            </w:rPr>
          </w:pPr>
          <w:del w:id="637" w:author="Jeremie Giraud" w:date="2019-08-08T12:49:00Z">
            <w:r w:rsidRPr="0096281C" w:rsidDel="0096281C">
              <w:rPr>
                <w:rStyle w:val="Hyperlink"/>
                <w:noProof/>
              </w:rPr>
              <w:delText>Invoking TOMOFAST-x using a command line</w:delText>
            </w:r>
            <w:r w:rsidDel="0096281C">
              <w:rPr>
                <w:noProof/>
                <w:webHidden/>
              </w:rPr>
              <w:tab/>
            </w:r>
            <w:r w:rsidR="007D2A24" w:rsidDel="0096281C">
              <w:rPr>
                <w:noProof/>
                <w:webHidden/>
              </w:rPr>
              <w:delText>16</w:delText>
            </w:r>
          </w:del>
        </w:p>
        <w:p w14:paraId="450D8513" w14:textId="60DE271B" w:rsidR="00526A8E" w:rsidDel="0096281C" w:rsidRDefault="00526A8E">
          <w:pPr>
            <w:pStyle w:val="TOC2"/>
            <w:rPr>
              <w:del w:id="638" w:author="Jeremie Giraud" w:date="2019-08-08T12:49:00Z"/>
              <w:rFonts w:cstheme="minorBidi"/>
              <w:noProof/>
              <w:lang w:val="en-AU" w:eastAsia="en-AU"/>
            </w:rPr>
          </w:pPr>
          <w:del w:id="639" w:author="Jeremie Giraud" w:date="2019-08-08T12:49:00Z">
            <w:r w:rsidRPr="0096281C" w:rsidDel="0096281C">
              <w:rPr>
                <w:rStyle w:val="Hyperlink"/>
                <w:noProof/>
              </w:rPr>
              <w:delText>About Executable/ compiling</w:delText>
            </w:r>
            <w:r w:rsidDel="0096281C">
              <w:rPr>
                <w:noProof/>
                <w:webHidden/>
              </w:rPr>
              <w:tab/>
            </w:r>
            <w:r w:rsidR="007D2A24" w:rsidDel="0096281C">
              <w:rPr>
                <w:noProof/>
                <w:webHidden/>
              </w:rPr>
              <w:delText>17</w:delText>
            </w:r>
          </w:del>
        </w:p>
        <w:p w14:paraId="32B6FF79" w14:textId="2A8AFEF4" w:rsidR="00526A8E" w:rsidDel="0096281C" w:rsidRDefault="00526A8E">
          <w:pPr>
            <w:pStyle w:val="TOC1"/>
            <w:rPr>
              <w:del w:id="640" w:author="Jeremie Giraud" w:date="2019-08-08T12:49:00Z"/>
              <w:rFonts w:cstheme="minorBidi"/>
              <w:noProof/>
              <w:lang w:val="en-AU" w:eastAsia="en-AU"/>
            </w:rPr>
          </w:pPr>
          <w:del w:id="641" w:author="Jeremie Giraud" w:date="2019-08-08T12:49:00Z">
            <w:r w:rsidRPr="0096281C" w:rsidDel="0096281C">
              <w:rPr>
                <w:rStyle w:val="Hyperlink"/>
                <w:noProof/>
              </w:rPr>
              <w:delText>PARAMETER FILE</w:delText>
            </w:r>
            <w:r w:rsidDel="0096281C">
              <w:rPr>
                <w:noProof/>
                <w:webHidden/>
              </w:rPr>
              <w:tab/>
            </w:r>
            <w:r w:rsidR="007D2A24" w:rsidDel="0096281C">
              <w:rPr>
                <w:noProof/>
                <w:webHidden/>
              </w:rPr>
              <w:delText>18</w:delText>
            </w:r>
          </w:del>
        </w:p>
        <w:p w14:paraId="31738911" w14:textId="21EFF811" w:rsidR="00526A8E" w:rsidDel="0096281C" w:rsidRDefault="00526A8E">
          <w:pPr>
            <w:pStyle w:val="TOC2"/>
            <w:rPr>
              <w:del w:id="642" w:author="Jeremie Giraud" w:date="2019-08-08T12:49:00Z"/>
              <w:rFonts w:cstheme="minorBidi"/>
              <w:noProof/>
              <w:lang w:val="en-AU" w:eastAsia="en-AU"/>
            </w:rPr>
          </w:pPr>
          <w:del w:id="643" w:author="Jeremie Giraud" w:date="2019-08-08T12:49:00Z">
            <w:r w:rsidRPr="0096281C" w:rsidDel="0096281C">
              <w:rPr>
                <w:rStyle w:val="Hyperlink"/>
                <w:noProof/>
              </w:rPr>
              <w:delText>Introduction to the Parameter File</w:delText>
            </w:r>
            <w:r w:rsidDel="0096281C">
              <w:rPr>
                <w:noProof/>
                <w:webHidden/>
              </w:rPr>
              <w:tab/>
            </w:r>
            <w:r w:rsidR="007D2A24" w:rsidDel="0096281C">
              <w:rPr>
                <w:noProof/>
                <w:webHidden/>
              </w:rPr>
              <w:delText>18</w:delText>
            </w:r>
          </w:del>
        </w:p>
        <w:p w14:paraId="385E2F49" w14:textId="658B3720" w:rsidR="00526A8E" w:rsidDel="0096281C" w:rsidRDefault="00526A8E">
          <w:pPr>
            <w:pStyle w:val="TOC3"/>
            <w:tabs>
              <w:tab w:val="right" w:leader="dot" w:pos="9016"/>
            </w:tabs>
            <w:rPr>
              <w:del w:id="644" w:author="Jeremie Giraud" w:date="2019-08-08T12:49:00Z"/>
              <w:rFonts w:cstheme="minorBidi"/>
              <w:noProof/>
              <w:lang w:val="en-AU" w:eastAsia="en-AU"/>
            </w:rPr>
          </w:pPr>
          <w:del w:id="645" w:author="Jeremie Giraud" w:date="2019-08-08T12:49:00Z">
            <w:r w:rsidRPr="0096281C" w:rsidDel="0096281C">
              <w:rPr>
                <w:rStyle w:val="Hyperlink"/>
                <w:noProof/>
              </w:rPr>
              <w:delText>GLOBAL</w:delText>
            </w:r>
            <w:r w:rsidDel="0096281C">
              <w:rPr>
                <w:noProof/>
                <w:webHidden/>
              </w:rPr>
              <w:tab/>
            </w:r>
            <w:r w:rsidR="007D2A24" w:rsidDel="0096281C">
              <w:rPr>
                <w:noProof/>
                <w:webHidden/>
              </w:rPr>
              <w:delText>19</w:delText>
            </w:r>
          </w:del>
        </w:p>
        <w:p w14:paraId="1048E2C2" w14:textId="4A38D265" w:rsidR="00526A8E" w:rsidDel="0096281C" w:rsidRDefault="00526A8E">
          <w:pPr>
            <w:pStyle w:val="TOC3"/>
            <w:tabs>
              <w:tab w:val="right" w:leader="dot" w:pos="9016"/>
            </w:tabs>
            <w:rPr>
              <w:del w:id="646" w:author="Jeremie Giraud" w:date="2019-08-08T12:49:00Z"/>
              <w:rFonts w:cstheme="minorBidi"/>
              <w:noProof/>
              <w:lang w:val="en-AU" w:eastAsia="en-AU"/>
            </w:rPr>
          </w:pPr>
          <w:del w:id="647" w:author="Jeremie Giraud" w:date="2019-08-08T12:49:00Z">
            <w:r w:rsidRPr="0096281C" w:rsidDel="0096281C">
              <w:rPr>
                <w:rStyle w:val="Hyperlink"/>
                <w:noProof/>
              </w:rPr>
              <w:delText>DIMENSIONS</w:delText>
            </w:r>
            <w:r w:rsidDel="0096281C">
              <w:rPr>
                <w:noProof/>
                <w:webHidden/>
              </w:rPr>
              <w:tab/>
            </w:r>
            <w:r w:rsidR="007D2A24" w:rsidDel="0096281C">
              <w:rPr>
                <w:noProof/>
                <w:webHidden/>
              </w:rPr>
              <w:delText>19</w:delText>
            </w:r>
          </w:del>
        </w:p>
        <w:p w14:paraId="572FDAC8" w14:textId="3732B1E7" w:rsidR="00526A8E" w:rsidDel="0096281C" w:rsidRDefault="00526A8E">
          <w:pPr>
            <w:pStyle w:val="TOC3"/>
            <w:tabs>
              <w:tab w:val="right" w:leader="dot" w:pos="9016"/>
            </w:tabs>
            <w:rPr>
              <w:del w:id="648" w:author="Jeremie Giraud" w:date="2019-08-08T12:49:00Z"/>
              <w:rFonts w:cstheme="minorBidi"/>
              <w:noProof/>
              <w:lang w:val="en-AU" w:eastAsia="en-AU"/>
            </w:rPr>
          </w:pPr>
          <w:del w:id="649" w:author="Jeremie Giraud" w:date="2019-08-08T12:49:00Z">
            <w:r w:rsidRPr="0096281C" w:rsidDel="0096281C">
              <w:rPr>
                <w:rStyle w:val="Hyperlink"/>
                <w:noProof/>
              </w:rPr>
              <w:delText>GEOMETRY</w:delText>
            </w:r>
            <w:r w:rsidDel="0096281C">
              <w:rPr>
                <w:noProof/>
                <w:webHidden/>
              </w:rPr>
              <w:tab/>
            </w:r>
            <w:r w:rsidR="007D2A24" w:rsidDel="0096281C">
              <w:rPr>
                <w:noProof/>
                <w:webHidden/>
              </w:rPr>
              <w:delText>19</w:delText>
            </w:r>
          </w:del>
        </w:p>
        <w:p w14:paraId="61E90E3C" w14:textId="1D9E64AE" w:rsidR="00526A8E" w:rsidDel="0096281C" w:rsidRDefault="00526A8E">
          <w:pPr>
            <w:pStyle w:val="TOC3"/>
            <w:tabs>
              <w:tab w:val="right" w:leader="dot" w:pos="9016"/>
            </w:tabs>
            <w:rPr>
              <w:del w:id="650" w:author="Jeremie Giraud" w:date="2019-08-08T12:49:00Z"/>
              <w:rFonts w:cstheme="minorBidi"/>
              <w:noProof/>
              <w:lang w:val="en-AU" w:eastAsia="en-AU"/>
            </w:rPr>
          </w:pPr>
          <w:del w:id="651" w:author="Jeremie Giraud" w:date="2019-08-08T12:49:00Z">
            <w:r w:rsidRPr="0096281C" w:rsidDel="0096281C">
              <w:rPr>
                <w:rStyle w:val="Hyperlink"/>
                <w:noProof/>
              </w:rPr>
              <w:delText>MODEL</w:delText>
            </w:r>
            <w:r w:rsidDel="0096281C">
              <w:rPr>
                <w:noProof/>
                <w:webHidden/>
              </w:rPr>
              <w:tab/>
            </w:r>
          </w:del>
          <w:del w:id="652" w:author="Jeremie Giraud" w:date="2019-08-08T12:43:00Z">
            <w:r w:rsidDel="007D2A24">
              <w:rPr>
                <w:noProof/>
                <w:webHidden/>
              </w:rPr>
              <w:delText>19</w:delText>
            </w:r>
          </w:del>
        </w:p>
        <w:p w14:paraId="44D3FCFF" w14:textId="608932BD" w:rsidR="00526A8E" w:rsidDel="0096281C" w:rsidRDefault="00526A8E">
          <w:pPr>
            <w:pStyle w:val="TOC3"/>
            <w:tabs>
              <w:tab w:val="right" w:leader="dot" w:pos="9016"/>
            </w:tabs>
            <w:rPr>
              <w:del w:id="653" w:author="Jeremie Giraud" w:date="2019-08-08T12:49:00Z"/>
              <w:rFonts w:cstheme="minorBidi"/>
              <w:noProof/>
              <w:lang w:val="en-AU" w:eastAsia="en-AU"/>
            </w:rPr>
          </w:pPr>
          <w:del w:id="654" w:author="Jeremie Giraud" w:date="2019-08-08T12:49:00Z">
            <w:r w:rsidRPr="0096281C" w:rsidDel="0096281C">
              <w:rPr>
                <w:rStyle w:val="Hyperlink"/>
                <w:noProof/>
              </w:rPr>
              <w:delText>SOLVER parameters</w:delText>
            </w:r>
            <w:r w:rsidDel="0096281C">
              <w:rPr>
                <w:noProof/>
                <w:webHidden/>
              </w:rPr>
              <w:tab/>
            </w:r>
          </w:del>
          <w:del w:id="655" w:author="Jeremie Giraud" w:date="2019-08-08T12:43:00Z">
            <w:r w:rsidDel="007D2A24">
              <w:rPr>
                <w:noProof/>
                <w:webHidden/>
              </w:rPr>
              <w:delText>20</w:delText>
            </w:r>
          </w:del>
        </w:p>
        <w:p w14:paraId="139D9D61" w14:textId="0A6C5A19" w:rsidR="00526A8E" w:rsidDel="0096281C" w:rsidRDefault="00526A8E">
          <w:pPr>
            <w:pStyle w:val="TOC3"/>
            <w:tabs>
              <w:tab w:val="right" w:leader="dot" w:pos="9016"/>
            </w:tabs>
            <w:rPr>
              <w:del w:id="656" w:author="Jeremie Giraud" w:date="2019-08-08T12:49:00Z"/>
              <w:rFonts w:cstheme="minorBidi"/>
              <w:noProof/>
              <w:lang w:val="en-AU" w:eastAsia="en-AU"/>
            </w:rPr>
          </w:pPr>
          <w:del w:id="657" w:author="Jeremie Giraud" w:date="2019-08-08T12:49:00Z">
            <w:r w:rsidRPr="0096281C" w:rsidDel="0096281C">
              <w:rPr>
                <w:rStyle w:val="Hyperlink"/>
                <w:noProof/>
              </w:rPr>
              <w:delText>GRAVITY / MAGNETISM parameters</w:delText>
            </w:r>
            <w:r w:rsidDel="0096281C">
              <w:rPr>
                <w:noProof/>
                <w:webHidden/>
              </w:rPr>
              <w:tab/>
            </w:r>
          </w:del>
          <w:del w:id="658" w:author="Jeremie Giraud" w:date="2019-08-08T12:43:00Z">
            <w:r w:rsidDel="007D2A24">
              <w:rPr>
                <w:noProof/>
                <w:webHidden/>
              </w:rPr>
              <w:delText>20</w:delText>
            </w:r>
          </w:del>
        </w:p>
        <w:p w14:paraId="20AB4471" w14:textId="79C937F6" w:rsidR="00526A8E" w:rsidDel="0096281C" w:rsidRDefault="00526A8E">
          <w:pPr>
            <w:pStyle w:val="TOC3"/>
            <w:tabs>
              <w:tab w:val="right" w:leader="dot" w:pos="9016"/>
            </w:tabs>
            <w:rPr>
              <w:del w:id="659" w:author="Jeremie Giraud" w:date="2019-08-08T12:49:00Z"/>
              <w:rFonts w:cstheme="minorBidi"/>
              <w:noProof/>
              <w:lang w:val="en-AU" w:eastAsia="en-AU"/>
            </w:rPr>
          </w:pPr>
          <w:del w:id="660" w:author="Jeremie Giraud" w:date="2019-08-08T12:49:00Z">
            <w:r w:rsidRPr="0096281C" w:rsidDel="0096281C">
              <w:rPr>
                <w:rStyle w:val="Hyperlink"/>
                <w:noProof/>
              </w:rPr>
              <w:delText>GRAV/ MAG DATA parameters</w:delText>
            </w:r>
            <w:r w:rsidDel="0096281C">
              <w:rPr>
                <w:noProof/>
                <w:webHidden/>
              </w:rPr>
              <w:tab/>
            </w:r>
          </w:del>
          <w:del w:id="661" w:author="Jeremie Giraud" w:date="2019-08-08T12:43:00Z">
            <w:r w:rsidDel="007D2A24">
              <w:rPr>
                <w:noProof/>
                <w:webHidden/>
              </w:rPr>
              <w:delText>22</w:delText>
            </w:r>
          </w:del>
        </w:p>
        <w:p w14:paraId="656D7159" w14:textId="3774D220" w:rsidR="00526A8E" w:rsidDel="0096281C" w:rsidRDefault="00526A8E">
          <w:pPr>
            <w:pStyle w:val="TOC3"/>
            <w:tabs>
              <w:tab w:val="right" w:leader="dot" w:pos="9016"/>
            </w:tabs>
            <w:rPr>
              <w:del w:id="662" w:author="Jeremie Giraud" w:date="2019-08-08T12:49:00Z"/>
              <w:rFonts w:cstheme="minorBidi"/>
              <w:noProof/>
              <w:lang w:val="en-AU" w:eastAsia="en-AU"/>
            </w:rPr>
          </w:pPr>
          <w:del w:id="663" w:author="Jeremie Giraud" w:date="2019-08-08T12:49:00Z">
            <w:r w:rsidRPr="0096281C" w:rsidDel="0096281C">
              <w:rPr>
                <w:rStyle w:val="Hyperlink"/>
                <w:noProof/>
              </w:rPr>
              <w:delText>PRIOR MODEL</w:delText>
            </w:r>
            <w:r w:rsidDel="0096281C">
              <w:rPr>
                <w:noProof/>
                <w:webHidden/>
              </w:rPr>
              <w:tab/>
            </w:r>
          </w:del>
          <w:del w:id="664" w:author="Jeremie Giraud" w:date="2019-08-08T12:43:00Z">
            <w:r w:rsidDel="007D2A24">
              <w:rPr>
                <w:noProof/>
                <w:webHidden/>
              </w:rPr>
              <w:delText>23</w:delText>
            </w:r>
          </w:del>
        </w:p>
        <w:p w14:paraId="32A25C6B" w14:textId="17ADF5E9" w:rsidR="00526A8E" w:rsidDel="0096281C" w:rsidRDefault="00526A8E">
          <w:pPr>
            <w:pStyle w:val="TOC3"/>
            <w:tabs>
              <w:tab w:val="right" w:leader="dot" w:pos="9016"/>
            </w:tabs>
            <w:rPr>
              <w:del w:id="665" w:author="Jeremie Giraud" w:date="2019-08-08T12:49:00Z"/>
              <w:rFonts w:cstheme="minorBidi"/>
              <w:noProof/>
              <w:lang w:val="en-AU" w:eastAsia="en-AU"/>
            </w:rPr>
          </w:pPr>
          <w:del w:id="666" w:author="Jeremie Giraud" w:date="2019-08-08T12:49:00Z">
            <w:r w:rsidRPr="0096281C" w:rsidDel="0096281C">
              <w:rPr>
                <w:rStyle w:val="Hyperlink"/>
                <w:noProof/>
              </w:rPr>
              <w:delText>STARTING MODEL</w:delText>
            </w:r>
            <w:r w:rsidDel="0096281C">
              <w:rPr>
                <w:noProof/>
                <w:webHidden/>
              </w:rPr>
              <w:tab/>
            </w:r>
          </w:del>
          <w:del w:id="667" w:author="Jeremie Giraud" w:date="2019-08-08T12:43:00Z">
            <w:r w:rsidDel="007D2A24">
              <w:rPr>
                <w:noProof/>
                <w:webHidden/>
              </w:rPr>
              <w:delText>23</w:delText>
            </w:r>
          </w:del>
        </w:p>
        <w:p w14:paraId="19C03CBB" w14:textId="07BFAEC9" w:rsidR="00526A8E" w:rsidDel="0096281C" w:rsidRDefault="00526A8E">
          <w:pPr>
            <w:pStyle w:val="TOC3"/>
            <w:tabs>
              <w:tab w:val="right" w:leader="dot" w:pos="9016"/>
            </w:tabs>
            <w:rPr>
              <w:del w:id="668" w:author="Jeremie Giraud" w:date="2019-08-08T12:49:00Z"/>
              <w:rFonts w:cstheme="minorBidi"/>
              <w:noProof/>
              <w:lang w:val="en-AU" w:eastAsia="en-AU"/>
            </w:rPr>
          </w:pPr>
          <w:del w:id="669" w:author="Jeremie Giraud" w:date="2019-08-08T12:49:00Z">
            <w:r w:rsidRPr="0096281C" w:rsidDel="0096281C">
              <w:rPr>
                <w:rStyle w:val="Hyperlink"/>
                <w:noProof/>
              </w:rPr>
              <w:delText>MAGNETIC constants</w:delText>
            </w:r>
            <w:r w:rsidDel="0096281C">
              <w:rPr>
                <w:noProof/>
                <w:webHidden/>
              </w:rPr>
              <w:tab/>
            </w:r>
          </w:del>
          <w:del w:id="670" w:author="Jeremie Giraud" w:date="2019-08-08T12:43:00Z">
            <w:r w:rsidDel="007D2A24">
              <w:rPr>
                <w:noProof/>
                <w:webHidden/>
              </w:rPr>
              <w:delText>24</w:delText>
            </w:r>
          </w:del>
        </w:p>
        <w:p w14:paraId="7EE68CD3" w14:textId="5FA0FEE7" w:rsidR="00526A8E" w:rsidDel="0096281C" w:rsidRDefault="00526A8E">
          <w:pPr>
            <w:pStyle w:val="TOC3"/>
            <w:tabs>
              <w:tab w:val="right" w:leader="dot" w:pos="9016"/>
            </w:tabs>
            <w:rPr>
              <w:del w:id="671" w:author="Jeremie Giraud" w:date="2019-08-08T12:49:00Z"/>
              <w:rFonts w:cstheme="minorBidi"/>
              <w:noProof/>
              <w:lang w:val="en-AU" w:eastAsia="en-AU"/>
            </w:rPr>
          </w:pPr>
          <w:del w:id="672" w:author="Jeremie Giraud" w:date="2019-08-08T12:49:00Z">
            <w:r w:rsidRPr="0096281C" w:rsidDel="0096281C">
              <w:rPr>
                <w:rStyle w:val="Hyperlink"/>
                <w:noProof/>
              </w:rPr>
              <w:delText>GRAVITY constants</w:delText>
            </w:r>
            <w:r w:rsidDel="0096281C">
              <w:rPr>
                <w:noProof/>
                <w:webHidden/>
              </w:rPr>
              <w:tab/>
            </w:r>
          </w:del>
          <w:del w:id="673" w:author="Jeremie Giraud" w:date="2019-08-08T12:43:00Z">
            <w:r w:rsidDel="007D2A24">
              <w:rPr>
                <w:noProof/>
                <w:webHidden/>
              </w:rPr>
              <w:delText>24</w:delText>
            </w:r>
          </w:del>
        </w:p>
        <w:p w14:paraId="6DB57203" w14:textId="3E5FD25D" w:rsidR="00526A8E" w:rsidDel="0096281C" w:rsidRDefault="00526A8E">
          <w:pPr>
            <w:pStyle w:val="TOC3"/>
            <w:tabs>
              <w:tab w:val="right" w:leader="dot" w:pos="9016"/>
            </w:tabs>
            <w:rPr>
              <w:del w:id="674" w:author="Jeremie Giraud" w:date="2019-08-08T12:49:00Z"/>
              <w:rFonts w:cstheme="minorBidi"/>
              <w:noProof/>
              <w:lang w:val="en-AU" w:eastAsia="en-AU"/>
            </w:rPr>
          </w:pPr>
          <w:del w:id="675" w:author="Jeremie Giraud" w:date="2019-08-08T12:49:00Z">
            <w:r w:rsidRPr="0096281C" w:rsidDel="0096281C">
              <w:rPr>
                <w:rStyle w:val="Hyperlink"/>
                <w:noProof/>
              </w:rPr>
              <w:delText>MATRIX COMPRESSION parameters</w:delText>
            </w:r>
            <w:r w:rsidDel="0096281C">
              <w:rPr>
                <w:noProof/>
                <w:webHidden/>
              </w:rPr>
              <w:tab/>
            </w:r>
          </w:del>
          <w:del w:id="676" w:author="Jeremie Giraud" w:date="2019-08-08T12:43:00Z">
            <w:r w:rsidDel="007D2A24">
              <w:rPr>
                <w:noProof/>
                <w:webHidden/>
              </w:rPr>
              <w:delText>25</w:delText>
            </w:r>
          </w:del>
        </w:p>
        <w:p w14:paraId="64E3C490" w14:textId="7D160995" w:rsidR="00526A8E" w:rsidDel="0096281C" w:rsidRDefault="00526A8E">
          <w:pPr>
            <w:pStyle w:val="TOC3"/>
            <w:tabs>
              <w:tab w:val="right" w:leader="dot" w:pos="9016"/>
            </w:tabs>
            <w:rPr>
              <w:del w:id="677" w:author="Jeremie Giraud" w:date="2019-08-08T12:49:00Z"/>
              <w:rFonts w:cstheme="minorBidi"/>
              <w:noProof/>
              <w:lang w:val="en-AU" w:eastAsia="en-AU"/>
            </w:rPr>
          </w:pPr>
          <w:del w:id="678" w:author="Jeremie Giraud" w:date="2019-08-08T12:49:00Z">
            <w:r w:rsidRPr="0096281C" w:rsidDel="0096281C">
              <w:rPr>
                <w:rStyle w:val="Hyperlink"/>
                <w:noProof/>
              </w:rPr>
              <w:delText>INVERSION parameters</w:delText>
            </w:r>
            <w:r w:rsidDel="0096281C">
              <w:rPr>
                <w:noProof/>
                <w:webHidden/>
              </w:rPr>
              <w:tab/>
            </w:r>
          </w:del>
          <w:del w:id="679" w:author="Jeremie Giraud" w:date="2019-08-08T12:43:00Z">
            <w:r w:rsidDel="007D2A24">
              <w:rPr>
                <w:noProof/>
                <w:webHidden/>
              </w:rPr>
              <w:delText>25</w:delText>
            </w:r>
          </w:del>
        </w:p>
        <w:p w14:paraId="10F8C2AC" w14:textId="517A8420" w:rsidR="00526A8E" w:rsidDel="0096281C" w:rsidRDefault="00526A8E">
          <w:pPr>
            <w:pStyle w:val="TOC3"/>
            <w:tabs>
              <w:tab w:val="right" w:leader="dot" w:pos="9016"/>
            </w:tabs>
            <w:rPr>
              <w:del w:id="680" w:author="Jeremie Giraud" w:date="2019-08-08T12:49:00Z"/>
              <w:rFonts w:cstheme="minorBidi"/>
              <w:noProof/>
              <w:lang w:val="en-AU" w:eastAsia="en-AU"/>
            </w:rPr>
          </w:pPr>
          <w:del w:id="681" w:author="Jeremie Giraud" w:date="2019-08-08T12:49:00Z">
            <w:r w:rsidRPr="0096281C" w:rsidDel="0096281C">
              <w:rPr>
                <w:rStyle w:val="Hyperlink"/>
                <w:noProof/>
              </w:rPr>
              <w:delText>MODEL DAMPING</w:delText>
            </w:r>
            <w:r w:rsidDel="0096281C">
              <w:rPr>
                <w:noProof/>
                <w:webHidden/>
              </w:rPr>
              <w:tab/>
            </w:r>
          </w:del>
          <w:del w:id="682" w:author="Jeremie Giraud" w:date="2019-08-08T12:43:00Z">
            <w:r w:rsidDel="007D2A24">
              <w:rPr>
                <w:noProof/>
                <w:webHidden/>
              </w:rPr>
              <w:delText>25</w:delText>
            </w:r>
          </w:del>
        </w:p>
        <w:p w14:paraId="32510BB7" w14:textId="642BA826" w:rsidR="00526A8E" w:rsidDel="0096281C" w:rsidRDefault="00526A8E">
          <w:pPr>
            <w:pStyle w:val="TOC3"/>
            <w:tabs>
              <w:tab w:val="right" w:leader="dot" w:pos="9016"/>
            </w:tabs>
            <w:rPr>
              <w:del w:id="683" w:author="Jeremie Giraud" w:date="2019-08-08T12:49:00Z"/>
              <w:rFonts w:cstheme="minorBidi"/>
              <w:noProof/>
              <w:lang w:val="en-AU" w:eastAsia="en-AU"/>
            </w:rPr>
          </w:pPr>
          <w:del w:id="684" w:author="Jeremie Giraud" w:date="2019-08-08T12:49:00Z">
            <w:r w:rsidRPr="0096281C" w:rsidDel="0096281C">
              <w:rPr>
                <w:rStyle w:val="Hyperlink"/>
                <w:noProof/>
              </w:rPr>
              <w:delText>JOINT INVERSION parameters</w:delText>
            </w:r>
            <w:r w:rsidDel="0096281C">
              <w:rPr>
                <w:noProof/>
                <w:webHidden/>
              </w:rPr>
              <w:tab/>
            </w:r>
          </w:del>
          <w:del w:id="685" w:author="Jeremie Giraud" w:date="2019-08-08T12:43:00Z">
            <w:r w:rsidDel="007D2A24">
              <w:rPr>
                <w:noProof/>
                <w:webHidden/>
              </w:rPr>
              <w:delText>26</w:delText>
            </w:r>
          </w:del>
        </w:p>
        <w:p w14:paraId="6A3B2D0A" w14:textId="79DEA28D" w:rsidR="00526A8E" w:rsidDel="0096281C" w:rsidRDefault="00526A8E">
          <w:pPr>
            <w:pStyle w:val="TOC3"/>
            <w:tabs>
              <w:tab w:val="right" w:leader="dot" w:pos="9016"/>
            </w:tabs>
            <w:rPr>
              <w:del w:id="686" w:author="Jeremie Giraud" w:date="2019-08-08T12:49:00Z"/>
              <w:rFonts w:cstheme="minorBidi"/>
              <w:noProof/>
              <w:lang w:val="en-AU" w:eastAsia="en-AU"/>
            </w:rPr>
          </w:pPr>
          <w:del w:id="687" w:author="Jeremie Giraud" w:date="2019-08-08T12:49:00Z">
            <w:r w:rsidRPr="0096281C" w:rsidDel="0096281C">
              <w:rPr>
                <w:rStyle w:val="Hyperlink"/>
                <w:noProof/>
              </w:rPr>
              <w:delText>Damping- gradient constraints</w:delText>
            </w:r>
            <w:r w:rsidDel="0096281C">
              <w:rPr>
                <w:noProof/>
                <w:webHidden/>
              </w:rPr>
              <w:tab/>
            </w:r>
          </w:del>
          <w:del w:id="688" w:author="Jeremie Giraud" w:date="2019-08-08T12:43:00Z">
            <w:r w:rsidDel="007D2A24">
              <w:rPr>
                <w:noProof/>
                <w:webHidden/>
              </w:rPr>
              <w:delText>26</w:delText>
            </w:r>
          </w:del>
        </w:p>
        <w:p w14:paraId="7B3BD65C" w14:textId="6D0EF8E0" w:rsidR="00526A8E" w:rsidDel="0096281C" w:rsidRDefault="00526A8E">
          <w:pPr>
            <w:pStyle w:val="TOC3"/>
            <w:tabs>
              <w:tab w:val="right" w:leader="dot" w:pos="9016"/>
            </w:tabs>
            <w:rPr>
              <w:del w:id="689" w:author="Jeremie Giraud" w:date="2019-08-08T12:49:00Z"/>
              <w:rFonts w:cstheme="minorBidi"/>
              <w:noProof/>
              <w:lang w:val="en-AU" w:eastAsia="en-AU"/>
            </w:rPr>
          </w:pPr>
          <w:del w:id="690" w:author="Jeremie Giraud" w:date="2019-08-08T12:49:00Z">
            <w:r w:rsidRPr="0096281C" w:rsidDel="0096281C">
              <w:rPr>
                <w:rStyle w:val="Hyperlink"/>
                <w:noProof/>
              </w:rPr>
              <w:delText>Cross- gradient constraints</w:delText>
            </w:r>
            <w:r w:rsidDel="0096281C">
              <w:rPr>
                <w:noProof/>
                <w:webHidden/>
              </w:rPr>
              <w:tab/>
            </w:r>
          </w:del>
          <w:del w:id="691" w:author="Jeremie Giraud" w:date="2019-08-08T12:43:00Z">
            <w:r w:rsidDel="007D2A24">
              <w:rPr>
                <w:noProof/>
                <w:webHidden/>
              </w:rPr>
              <w:delText>27</w:delText>
            </w:r>
          </w:del>
        </w:p>
        <w:p w14:paraId="419B7FAF" w14:textId="726E9ABD" w:rsidR="00526A8E" w:rsidDel="0096281C" w:rsidRDefault="00526A8E">
          <w:pPr>
            <w:pStyle w:val="TOC3"/>
            <w:tabs>
              <w:tab w:val="right" w:leader="dot" w:pos="9016"/>
            </w:tabs>
            <w:rPr>
              <w:del w:id="692" w:author="Jeremie Giraud" w:date="2019-08-08T12:49:00Z"/>
              <w:rFonts w:cstheme="minorBidi"/>
              <w:noProof/>
              <w:lang w:val="en-AU" w:eastAsia="en-AU"/>
            </w:rPr>
          </w:pPr>
          <w:del w:id="693" w:author="Jeremie Giraud" w:date="2019-08-08T12:49:00Z">
            <w:r w:rsidRPr="0096281C" w:rsidDel="0096281C">
              <w:rPr>
                <w:rStyle w:val="Hyperlink"/>
                <w:noProof/>
              </w:rPr>
              <w:delText>Clustering constraints</w:delText>
            </w:r>
            <w:r w:rsidDel="0096281C">
              <w:rPr>
                <w:noProof/>
                <w:webHidden/>
              </w:rPr>
              <w:tab/>
            </w:r>
          </w:del>
          <w:del w:id="694" w:author="Jeremie Giraud" w:date="2019-08-08T12:43:00Z">
            <w:r w:rsidDel="007D2A24">
              <w:rPr>
                <w:noProof/>
                <w:webHidden/>
              </w:rPr>
              <w:delText>27</w:delText>
            </w:r>
          </w:del>
        </w:p>
        <w:p w14:paraId="057E2496" w14:textId="18333E1F" w:rsidR="00526A8E" w:rsidDel="0096281C" w:rsidRDefault="00526A8E">
          <w:pPr>
            <w:pStyle w:val="TOC3"/>
            <w:tabs>
              <w:tab w:val="right" w:leader="dot" w:pos="9016"/>
            </w:tabs>
            <w:rPr>
              <w:del w:id="695" w:author="Jeremie Giraud" w:date="2019-08-08T12:49:00Z"/>
              <w:rFonts w:cstheme="minorBidi"/>
              <w:noProof/>
              <w:lang w:val="en-AU" w:eastAsia="en-AU"/>
            </w:rPr>
          </w:pPr>
          <w:del w:id="696" w:author="Jeremie Giraud" w:date="2019-08-08T12:49:00Z">
            <w:r w:rsidRPr="0096281C" w:rsidDel="0096281C">
              <w:rPr>
                <w:rStyle w:val="Hyperlink"/>
                <w:noProof/>
              </w:rPr>
              <w:delText>ADMM constraints</w:delText>
            </w:r>
            <w:r w:rsidDel="0096281C">
              <w:rPr>
                <w:noProof/>
                <w:webHidden/>
              </w:rPr>
              <w:tab/>
            </w:r>
          </w:del>
          <w:del w:id="697" w:author="Jeremie Giraud" w:date="2019-08-08T12:43:00Z">
            <w:r w:rsidDel="007D2A24">
              <w:rPr>
                <w:noProof/>
                <w:webHidden/>
              </w:rPr>
              <w:delText>27</w:delText>
            </w:r>
          </w:del>
        </w:p>
        <w:p w14:paraId="534E30F5" w14:textId="00E2EFAD" w:rsidR="00526A8E" w:rsidDel="0096281C" w:rsidRDefault="00526A8E">
          <w:pPr>
            <w:pStyle w:val="TOC3"/>
            <w:tabs>
              <w:tab w:val="right" w:leader="dot" w:pos="9016"/>
            </w:tabs>
            <w:rPr>
              <w:del w:id="698" w:author="Jeremie Giraud" w:date="2019-08-08T12:49:00Z"/>
              <w:rFonts w:cstheme="minorBidi"/>
              <w:noProof/>
              <w:lang w:val="en-AU" w:eastAsia="en-AU"/>
            </w:rPr>
          </w:pPr>
          <w:del w:id="699" w:author="Jeremie Giraud" w:date="2019-08-08T12:49:00Z">
            <w:r w:rsidRPr="0096281C" w:rsidDel="0096281C">
              <w:rPr>
                <w:rStyle w:val="Hyperlink"/>
                <w:noProof/>
              </w:rPr>
              <w:delText>MODEL MAPPING parameters</w:delText>
            </w:r>
            <w:r w:rsidDel="0096281C">
              <w:rPr>
                <w:noProof/>
                <w:webHidden/>
              </w:rPr>
              <w:tab/>
            </w:r>
          </w:del>
          <w:del w:id="700" w:author="Jeremie Giraud" w:date="2019-08-08T12:43:00Z">
            <w:r w:rsidDel="007D2A24">
              <w:rPr>
                <w:noProof/>
                <w:webHidden/>
              </w:rPr>
              <w:delText>28</w:delText>
            </w:r>
          </w:del>
        </w:p>
        <w:p w14:paraId="79B9161F" w14:textId="1D116D1B" w:rsidR="00526A8E" w:rsidDel="0096281C" w:rsidRDefault="00526A8E">
          <w:pPr>
            <w:pStyle w:val="TOC1"/>
            <w:rPr>
              <w:del w:id="701" w:author="Jeremie Giraud" w:date="2019-08-08T12:49:00Z"/>
              <w:rFonts w:cstheme="minorBidi"/>
              <w:noProof/>
              <w:lang w:val="en-AU" w:eastAsia="en-AU"/>
            </w:rPr>
          </w:pPr>
          <w:del w:id="702" w:author="Jeremie Giraud" w:date="2019-08-08T12:49:00Z">
            <w:r w:rsidRPr="0096281C" w:rsidDel="0096281C">
              <w:rPr>
                <w:rStyle w:val="Hyperlink"/>
                <w:noProof/>
              </w:rPr>
              <w:delText>INPUT FOR TOMOFAST- x</w:delText>
            </w:r>
            <w:r w:rsidDel="0096281C">
              <w:rPr>
                <w:noProof/>
                <w:webHidden/>
              </w:rPr>
              <w:tab/>
            </w:r>
          </w:del>
          <w:del w:id="703" w:author="Jeremie Giraud" w:date="2019-08-08T12:43:00Z">
            <w:r w:rsidDel="007D2A24">
              <w:rPr>
                <w:noProof/>
                <w:webHidden/>
              </w:rPr>
              <w:delText>29</w:delText>
            </w:r>
          </w:del>
        </w:p>
        <w:p w14:paraId="4C928B69" w14:textId="4093738F" w:rsidR="00526A8E" w:rsidDel="0096281C" w:rsidRDefault="00526A8E">
          <w:pPr>
            <w:pStyle w:val="TOC2"/>
            <w:rPr>
              <w:del w:id="704" w:author="Jeremie Giraud" w:date="2019-08-08T12:49:00Z"/>
              <w:rFonts w:cstheme="minorBidi"/>
              <w:noProof/>
              <w:lang w:val="en-AU" w:eastAsia="en-AU"/>
            </w:rPr>
          </w:pPr>
          <w:del w:id="705" w:author="Jeremie Giraud" w:date="2019-08-08T12:49:00Z">
            <w:r w:rsidRPr="0096281C" w:rsidDel="0096281C">
              <w:rPr>
                <w:rStyle w:val="Hyperlink"/>
                <w:noProof/>
              </w:rPr>
              <w:delText>Types of Basic Input Files</w:delText>
            </w:r>
            <w:r w:rsidDel="0096281C">
              <w:rPr>
                <w:noProof/>
                <w:webHidden/>
              </w:rPr>
              <w:tab/>
            </w:r>
          </w:del>
          <w:del w:id="706" w:author="Jeremie Giraud" w:date="2019-08-08T12:43:00Z">
            <w:r w:rsidDel="007D2A24">
              <w:rPr>
                <w:noProof/>
                <w:webHidden/>
              </w:rPr>
              <w:delText>29</w:delText>
            </w:r>
          </w:del>
        </w:p>
        <w:p w14:paraId="2CFB2791" w14:textId="73C5169E" w:rsidR="00526A8E" w:rsidDel="0096281C" w:rsidRDefault="00526A8E">
          <w:pPr>
            <w:pStyle w:val="TOC3"/>
            <w:tabs>
              <w:tab w:val="right" w:leader="dot" w:pos="9016"/>
            </w:tabs>
            <w:rPr>
              <w:del w:id="707" w:author="Jeremie Giraud" w:date="2019-08-08T12:49:00Z"/>
              <w:rFonts w:cstheme="minorBidi"/>
              <w:noProof/>
              <w:lang w:val="en-AU" w:eastAsia="en-AU"/>
            </w:rPr>
          </w:pPr>
          <w:del w:id="708" w:author="Jeremie Giraud" w:date="2019-08-08T12:49:00Z">
            <w:r w:rsidRPr="0096281C" w:rsidDel="0096281C">
              <w:rPr>
                <w:rStyle w:val="Hyperlink"/>
                <w:noProof/>
              </w:rPr>
              <w:delText>Data Grid File</w:delText>
            </w:r>
            <w:r w:rsidDel="0096281C">
              <w:rPr>
                <w:noProof/>
                <w:webHidden/>
              </w:rPr>
              <w:tab/>
            </w:r>
          </w:del>
          <w:del w:id="709" w:author="Jeremie Giraud" w:date="2019-08-08T12:43:00Z">
            <w:r w:rsidDel="007D2A24">
              <w:rPr>
                <w:noProof/>
                <w:webHidden/>
              </w:rPr>
              <w:delText>30</w:delText>
            </w:r>
          </w:del>
        </w:p>
        <w:p w14:paraId="3A29B926" w14:textId="6B018F80" w:rsidR="00526A8E" w:rsidDel="0096281C" w:rsidRDefault="00526A8E">
          <w:pPr>
            <w:pStyle w:val="TOC3"/>
            <w:tabs>
              <w:tab w:val="right" w:leader="dot" w:pos="9016"/>
            </w:tabs>
            <w:rPr>
              <w:del w:id="710" w:author="Jeremie Giraud" w:date="2019-08-08T12:49:00Z"/>
              <w:rFonts w:cstheme="minorBidi"/>
              <w:noProof/>
              <w:lang w:val="en-AU" w:eastAsia="en-AU"/>
            </w:rPr>
          </w:pPr>
          <w:del w:id="711" w:author="Jeremie Giraud" w:date="2019-08-08T12:49:00Z">
            <w:r w:rsidRPr="0096281C" w:rsidDel="0096281C">
              <w:rPr>
                <w:rStyle w:val="Hyperlink"/>
                <w:noProof/>
              </w:rPr>
              <w:delText>Cluster File</w:delText>
            </w:r>
            <w:r w:rsidDel="0096281C">
              <w:rPr>
                <w:noProof/>
                <w:webHidden/>
              </w:rPr>
              <w:tab/>
            </w:r>
          </w:del>
          <w:del w:id="712" w:author="Jeremie Giraud" w:date="2019-08-08T12:43:00Z">
            <w:r w:rsidDel="007D2A24">
              <w:rPr>
                <w:noProof/>
                <w:webHidden/>
              </w:rPr>
              <w:delText>31</w:delText>
            </w:r>
          </w:del>
        </w:p>
        <w:p w14:paraId="6DB0A79D" w14:textId="35EB151E" w:rsidR="00526A8E" w:rsidDel="0096281C" w:rsidRDefault="00526A8E">
          <w:pPr>
            <w:pStyle w:val="TOC3"/>
            <w:tabs>
              <w:tab w:val="right" w:leader="dot" w:pos="9016"/>
            </w:tabs>
            <w:rPr>
              <w:del w:id="713" w:author="Jeremie Giraud" w:date="2019-08-08T12:49:00Z"/>
              <w:rFonts w:cstheme="minorBidi"/>
              <w:noProof/>
              <w:lang w:val="en-AU" w:eastAsia="en-AU"/>
            </w:rPr>
          </w:pPr>
          <w:del w:id="714" w:author="Jeremie Giraud" w:date="2019-08-08T12:49:00Z">
            <w:r w:rsidRPr="0096281C" w:rsidDel="0096281C">
              <w:rPr>
                <w:rStyle w:val="Hyperlink"/>
                <w:noProof/>
              </w:rPr>
              <w:delText>Input Model Voxet File</w:delText>
            </w:r>
            <w:r w:rsidDel="0096281C">
              <w:rPr>
                <w:noProof/>
                <w:webHidden/>
              </w:rPr>
              <w:tab/>
            </w:r>
          </w:del>
          <w:del w:id="715" w:author="Jeremie Giraud" w:date="2019-08-08T12:43:00Z">
            <w:r w:rsidDel="007D2A24">
              <w:rPr>
                <w:noProof/>
                <w:webHidden/>
              </w:rPr>
              <w:delText>32</w:delText>
            </w:r>
          </w:del>
        </w:p>
        <w:p w14:paraId="2D1B36CF" w14:textId="102CAA5C" w:rsidR="00526A8E" w:rsidDel="0096281C" w:rsidRDefault="00526A8E">
          <w:pPr>
            <w:pStyle w:val="TOC3"/>
            <w:tabs>
              <w:tab w:val="right" w:leader="dot" w:pos="9016"/>
            </w:tabs>
            <w:rPr>
              <w:del w:id="716" w:author="Jeremie Giraud" w:date="2019-08-08T12:49:00Z"/>
              <w:rFonts w:cstheme="minorBidi"/>
              <w:noProof/>
              <w:lang w:val="en-AU" w:eastAsia="en-AU"/>
            </w:rPr>
          </w:pPr>
          <w:del w:id="717" w:author="Jeremie Giraud" w:date="2019-08-08T12:49:00Z">
            <w:r w:rsidRPr="0096281C" w:rsidDel="0096281C">
              <w:rPr>
                <w:rStyle w:val="Hyperlink"/>
                <w:noProof/>
              </w:rPr>
              <w:delText>Input Geological Weights File</w:delText>
            </w:r>
            <w:r w:rsidDel="0096281C">
              <w:rPr>
                <w:noProof/>
                <w:webHidden/>
              </w:rPr>
              <w:tab/>
            </w:r>
            <w:r w:rsidR="007D2A24" w:rsidDel="0096281C">
              <w:rPr>
                <w:noProof/>
                <w:webHidden/>
              </w:rPr>
              <w:delText>33</w:delText>
            </w:r>
          </w:del>
        </w:p>
        <w:p w14:paraId="081277F2" w14:textId="1695DDDE" w:rsidR="00526A8E" w:rsidDel="0096281C" w:rsidRDefault="00526A8E">
          <w:pPr>
            <w:pStyle w:val="TOC2"/>
            <w:rPr>
              <w:del w:id="718" w:author="Jeremie Giraud" w:date="2019-08-08T12:49:00Z"/>
              <w:rFonts w:cstheme="minorBidi"/>
              <w:noProof/>
              <w:lang w:val="en-AU" w:eastAsia="en-AU"/>
            </w:rPr>
          </w:pPr>
          <w:del w:id="719" w:author="Jeremie Giraud" w:date="2019-08-08T12:49:00Z">
            <w:r w:rsidRPr="0096281C" w:rsidDel="0096281C">
              <w:rPr>
                <w:rStyle w:val="Hyperlink"/>
                <w:noProof/>
              </w:rPr>
              <w:delText>Terminal Input</w:delText>
            </w:r>
            <w:r w:rsidDel="0096281C">
              <w:rPr>
                <w:noProof/>
                <w:webHidden/>
              </w:rPr>
              <w:tab/>
            </w:r>
          </w:del>
          <w:del w:id="720" w:author="Jeremie Giraud" w:date="2019-08-08T12:43:00Z">
            <w:r w:rsidDel="007D2A24">
              <w:rPr>
                <w:noProof/>
                <w:webHidden/>
              </w:rPr>
              <w:delText>33</w:delText>
            </w:r>
          </w:del>
        </w:p>
        <w:p w14:paraId="47904319" w14:textId="0E6D4972" w:rsidR="00526A8E" w:rsidDel="0096281C" w:rsidRDefault="00526A8E">
          <w:pPr>
            <w:pStyle w:val="TOC1"/>
            <w:rPr>
              <w:del w:id="721" w:author="Jeremie Giraud" w:date="2019-08-08T12:49:00Z"/>
              <w:rFonts w:cstheme="minorBidi"/>
              <w:noProof/>
              <w:lang w:val="en-AU" w:eastAsia="en-AU"/>
            </w:rPr>
          </w:pPr>
          <w:del w:id="722" w:author="Jeremie Giraud" w:date="2019-08-08T12:49:00Z">
            <w:r w:rsidRPr="0096281C" w:rsidDel="0096281C">
              <w:rPr>
                <w:rStyle w:val="Hyperlink"/>
                <w:noProof/>
                <w:lang w:eastAsia="en-AU"/>
              </w:rPr>
              <w:delText>OUTPUT FOR TOMOFAST-x</w:delText>
            </w:r>
            <w:r w:rsidDel="0096281C">
              <w:rPr>
                <w:noProof/>
                <w:webHidden/>
              </w:rPr>
              <w:tab/>
            </w:r>
          </w:del>
          <w:del w:id="723" w:author="Jeremie Giraud" w:date="2019-08-08T12:43:00Z">
            <w:r w:rsidDel="007D2A24">
              <w:rPr>
                <w:noProof/>
                <w:webHidden/>
              </w:rPr>
              <w:delText>35</w:delText>
            </w:r>
          </w:del>
        </w:p>
        <w:p w14:paraId="046AFB2A" w14:textId="11A74BF2" w:rsidR="00526A8E" w:rsidDel="0096281C" w:rsidRDefault="00526A8E">
          <w:pPr>
            <w:pStyle w:val="TOC2"/>
            <w:rPr>
              <w:del w:id="724" w:author="Jeremie Giraud" w:date="2019-08-08T12:49:00Z"/>
              <w:rFonts w:cstheme="minorBidi"/>
              <w:noProof/>
              <w:lang w:val="en-AU" w:eastAsia="en-AU"/>
            </w:rPr>
          </w:pPr>
          <w:del w:id="725" w:author="Jeremie Giraud" w:date="2019-08-08T12:49:00Z">
            <w:r w:rsidRPr="0096281C" w:rsidDel="0096281C">
              <w:rPr>
                <w:rStyle w:val="Hyperlink"/>
                <w:rFonts w:eastAsia="Times New Roman"/>
                <w:noProof/>
                <w:lang w:eastAsia="en-AU"/>
              </w:rPr>
              <w:delText>Types of Output Files</w:delText>
            </w:r>
            <w:r w:rsidDel="0096281C">
              <w:rPr>
                <w:noProof/>
                <w:webHidden/>
              </w:rPr>
              <w:tab/>
            </w:r>
          </w:del>
          <w:del w:id="726" w:author="Jeremie Giraud" w:date="2019-08-08T12:43:00Z">
            <w:r w:rsidDel="007D2A24">
              <w:rPr>
                <w:noProof/>
                <w:webHidden/>
              </w:rPr>
              <w:delText>35</w:delText>
            </w:r>
          </w:del>
        </w:p>
        <w:p w14:paraId="17322F03" w14:textId="5A1938DC" w:rsidR="00526A8E" w:rsidDel="0096281C" w:rsidRDefault="00526A8E">
          <w:pPr>
            <w:pStyle w:val="TOC2"/>
            <w:rPr>
              <w:del w:id="727" w:author="Jeremie Giraud" w:date="2019-08-08T12:49:00Z"/>
              <w:rFonts w:cstheme="minorBidi"/>
              <w:noProof/>
              <w:lang w:val="en-AU" w:eastAsia="en-AU"/>
            </w:rPr>
          </w:pPr>
          <w:del w:id="728" w:author="Jeremie Giraud" w:date="2019-08-08T12:49:00Z">
            <w:r w:rsidRPr="0096281C" w:rsidDel="0096281C">
              <w:rPr>
                <w:rStyle w:val="Hyperlink"/>
                <w:rFonts w:eastAsia="Times New Roman"/>
                <w:noProof/>
                <w:lang w:eastAsia="en-AU"/>
              </w:rPr>
              <w:delText>Sample Output Files</w:delText>
            </w:r>
            <w:r w:rsidDel="0096281C">
              <w:rPr>
                <w:noProof/>
                <w:webHidden/>
              </w:rPr>
              <w:tab/>
            </w:r>
          </w:del>
          <w:del w:id="729" w:author="Jeremie Giraud" w:date="2019-08-08T12:43:00Z">
            <w:r w:rsidDel="007D2A24">
              <w:rPr>
                <w:noProof/>
                <w:webHidden/>
              </w:rPr>
              <w:delText>36</w:delText>
            </w:r>
          </w:del>
        </w:p>
        <w:p w14:paraId="7B4234C4" w14:textId="14A747BC" w:rsidR="00526A8E" w:rsidDel="0096281C" w:rsidRDefault="00526A8E">
          <w:pPr>
            <w:pStyle w:val="TOC3"/>
            <w:tabs>
              <w:tab w:val="right" w:leader="dot" w:pos="9016"/>
            </w:tabs>
            <w:rPr>
              <w:del w:id="730" w:author="Jeremie Giraud" w:date="2019-08-08T12:49:00Z"/>
              <w:rFonts w:cstheme="minorBidi"/>
              <w:noProof/>
              <w:lang w:val="en-AU" w:eastAsia="en-AU"/>
            </w:rPr>
          </w:pPr>
          <w:del w:id="731" w:author="Jeremie Giraud" w:date="2019-08-08T12:49:00Z">
            <w:r w:rsidRPr="0096281C" w:rsidDel="0096281C">
              <w:rPr>
                <w:rStyle w:val="Hyperlink"/>
                <w:noProof/>
              </w:rPr>
              <w:delText>Clustering Data Output File</w:delText>
            </w:r>
            <w:r w:rsidDel="0096281C">
              <w:rPr>
                <w:noProof/>
                <w:webHidden/>
              </w:rPr>
              <w:tab/>
            </w:r>
          </w:del>
          <w:del w:id="732" w:author="Jeremie Giraud" w:date="2019-08-08T12:43:00Z">
            <w:r w:rsidDel="007D2A24">
              <w:rPr>
                <w:noProof/>
                <w:webHidden/>
              </w:rPr>
              <w:delText>36</w:delText>
            </w:r>
          </w:del>
        </w:p>
        <w:p w14:paraId="35EF49A0" w14:textId="7077BBC7" w:rsidR="00526A8E" w:rsidDel="0096281C" w:rsidRDefault="00526A8E">
          <w:pPr>
            <w:pStyle w:val="TOC3"/>
            <w:tabs>
              <w:tab w:val="right" w:leader="dot" w:pos="9016"/>
            </w:tabs>
            <w:rPr>
              <w:del w:id="733" w:author="Jeremie Giraud" w:date="2019-08-08T12:49:00Z"/>
              <w:rFonts w:cstheme="minorBidi"/>
              <w:noProof/>
              <w:lang w:val="en-AU" w:eastAsia="en-AU"/>
            </w:rPr>
          </w:pPr>
          <w:del w:id="734" w:author="Jeremie Giraud" w:date="2019-08-08T12:49:00Z">
            <w:r w:rsidRPr="0096281C" w:rsidDel="0096281C">
              <w:rPr>
                <w:rStyle w:val="Hyperlink"/>
                <w:noProof/>
              </w:rPr>
              <w:delText>Clustering Voxet Output File</w:delText>
            </w:r>
            <w:r w:rsidDel="0096281C">
              <w:rPr>
                <w:noProof/>
                <w:webHidden/>
              </w:rPr>
              <w:tab/>
            </w:r>
          </w:del>
          <w:del w:id="735" w:author="Jeremie Giraud" w:date="2019-08-08T12:43:00Z">
            <w:r w:rsidDel="007D2A24">
              <w:rPr>
                <w:noProof/>
                <w:webHidden/>
              </w:rPr>
              <w:delText>37</w:delText>
            </w:r>
          </w:del>
        </w:p>
        <w:p w14:paraId="37E853DF" w14:textId="3C6BC23F" w:rsidR="00526A8E" w:rsidDel="0096281C" w:rsidRDefault="00526A8E">
          <w:pPr>
            <w:pStyle w:val="TOC3"/>
            <w:tabs>
              <w:tab w:val="right" w:leader="dot" w:pos="9016"/>
            </w:tabs>
            <w:rPr>
              <w:del w:id="736" w:author="Jeremie Giraud" w:date="2019-08-08T12:49:00Z"/>
              <w:rFonts w:cstheme="minorBidi"/>
              <w:noProof/>
              <w:lang w:val="en-AU" w:eastAsia="en-AU"/>
            </w:rPr>
          </w:pPr>
          <w:del w:id="737" w:author="Jeremie Giraud" w:date="2019-08-08T12:49:00Z">
            <w:r w:rsidRPr="0096281C" w:rsidDel="0096281C">
              <w:rPr>
                <w:rStyle w:val="Hyperlink"/>
                <w:noProof/>
              </w:rPr>
              <w:delText>Model Voxet Output File</w:delText>
            </w:r>
            <w:r w:rsidDel="0096281C">
              <w:rPr>
                <w:noProof/>
                <w:webHidden/>
              </w:rPr>
              <w:tab/>
            </w:r>
          </w:del>
          <w:del w:id="738" w:author="Jeremie Giraud" w:date="2019-08-08T12:43:00Z">
            <w:r w:rsidDel="007D2A24">
              <w:rPr>
                <w:noProof/>
                <w:webHidden/>
              </w:rPr>
              <w:delText>38</w:delText>
            </w:r>
          </w:del>
        </w:p>
        <w:p w14:paraId="66E65632" w14:textId="0D07B598" w:rsidR="00526A8E" w:rsidDel="0096281C" w:rsidRDefault="00526A8E">
          <w:pPr>
            <w:pStyle w:val="TOC3"/>
            <w:tabs>
              <w:tab w:val="right" w:leader="dot" w:pos="9016"/>
            </w:tabs>
            <w:rPr>
              <w:del w:id="739" w:author="Jeremie Giraud" w:date="2019-08-08T12:49:00Z"/>
              <w:rFonts w:cstheme="minorBidi"/>
              <w:noProof/>
              <w:lang w:val="en-AU" w:eastAsia="en-AU"/>
            </w:rPr>
          </w:pPr>
          <w:del w:id="740" w:author="Jeremie Giraud" w:date="2019-08-08T12:49:00Z">
            <w:r w:rsidRPr="0096281C" w:rsidDel="0096281C">
              <w:rPr>
                <w:rStyle w:val="Hyperlink"/>
                <w:noProof/>
              </w:rPr>
              <w:delText>Cost Output File</w:delText>
            </w:r>
            <w:r w:rsidDel="0096281C">
              <w:rPr>
                <w:noProof/>
                <w:webHidden/>
              </w:rPr>
              <w:tab/>
            </w:r>
          </w:del>
          <w:del w:id="741" w:author="Jeremie Giraud" w:date="2019-08-08T12:43:00Z">
            <w:r w:rsidDel="007D2A24">
              <w:rPr>
                <w:noProof/>
                <w:webHidden/>
              </w:rPr>
              <w:delText>39</w:delText>
            </w:r>
          </w:del>
        </w:p>
        <w:p w14:paraId="2D85A13E" w14:textId="3261C700" w:rsidR="00526A8E" w:rsidDel="0096281C" w:rsidRDefault="00526A8E">
          <w:pPr>
            <w:pStyle w:val="TOC2"/>
            <w:rPr>
              <w:del w:id="742" w:author="Jeremie Giraud" w:date="2019-08-08T12:49:00Z"/>
              <w:rFonts w:cstheme="minorBidi"/>
              <w:noProof/>
              <w:lang w:val="en-AU" w:eastAsia="en-AU"/>
            </w:rPr>
          </w:pPr>
          <w:del w:id="743" w:author="Jeremie Giraud" w:date="2019-08-08T12:49:00Z">
            <w:r w:rsidRPr="0096281C" w:rsidDel="0096281C">
              <w:rPr>
                <w:rStyle w:val="Hyperlink"/>
                <w:noProof/>
              </w:rPr>
              <w:delText>Command screen output of TOMOFAST-x</w:delText>
            </w:r>
            <w:r w:rsidDel="0096281C">
              <w:rPr>
                <w:noProof/>
                <w:webHidden/>
              </w:rPr>
              <w:tab/>
            </w:r>
          </w:del>
          <w:del w:id="744" w:author="Jeremie Giraud" w:date="2019-08-08T12:43:00Z">
            <w:r w:rsidDel="007D2A24">
              <w:rPr>
                <w:noProof/>
                <w:webHidden/>
              </w:rPr>
              <w:delText>40</w:delText>
            </w:r>
          </w:del>
        </w:p>
        <w:p w14:paraId="7A87A2A2" w14:textId="6C1C1A59" w:rsidR="00526A8E" w:rsidDel="0096281C" w:rsidRDefault="00526A8E">
          <w:pPr>
            <w:pStyle w:val="TOC2"/>
            <w:rPr>
              <w:del w:id="745" w:author="Jeremie Giraud" w:date="2019-08-08T12:49:00Z"/>
              <w:rFonts w:cstheme="minorBidi"/>
              <w:noProof/>
              <w:lang w:val="en-AU" w:eastAsia="en-AU"/>
            </w:rPr>
          </w:pPr>
          <w:del w:id="746" w:author="Jeremie Giraud" w:date="2019-08-08T12:49:00Z">
            <w:r w:rsidRPr="0096281C" w:rsidDel="0096281C">
              <w:rPr>
                <w:rStyle w:val="Hyperlink"/>
                <w:noProof/>
              </w:rPr>
              <w:delText>Terminal output of TOMOFAST-x</w:delText>
            </w:r>
            <w:r w:rsidDel="0096281C">
              <w:rPr>
                <w:noProof/>
                <w:webHidden/>
              </w:rPr>
              <w:tab/>
            </w:r>
          </w:del>
          <w:del w:id="747" w:author="Jeremie Giraud" w:date="2019-08-08T12:43:00Z">
            <w:r w:rsidDel="007D2A24">
              <w:rPr>
                <w:noProof/>
                <w:webHidden/>
              </w:rPr>
              <w:delText>40</w:delText>
            </w:r>
          </w:del>
        </w:p>
        <w:p w14:paraId="40771C42" w14:textId="0D2BAFE3" w:rsidR="00526A8E" w:rsidDel="0096281C" w:rsidRDefault="00526A8E">
          <w:pPr>
            <w:pStyle w:val="TOC2"/>
            <w:rPr>
              <w:del w:id="748" w:author="Jeremie Giraud" w:date="2019-08-08T12:49:00Z"/>
              <w:rFonts w:cstheme="minorBidi"/>
              <w:noProof/>
              <w:lang w:val="en-AU" w:eastAsia="en-AU"/>
            </w:rPr>
          </w:pPr>
          <w:del w:id="749" w:author="Jeremie Giraud" w:date="2019-08-08T12:49:00Z">
            <w:r w:rsidRPr="0096281C" w:rsidDel="0096281C">
              <w:rPr>
                <w:rStyle w:val="Hyperlink"/>
                <w:noProof/>
              </w:rPr>
              <w:delText>Working of the TOMOFAST-x</w:delText>
            </w:r>
            <w:r w:rsidDel="0096281C">
              <w:rPr>
                <w:noProof/>
                <w:webHidden/>
              </w:rPr>
              <w:tab/>
            </w:r>
          </w:del>
          <w:del w:id="750" w:author="Jeremie Giraud" w:date="2019-08-08T12:43:00Z">
            <w:r w:rsidDel="007D2A24">
              <w:rPr>
                <w:noProof/>
                <w:webHidden/>
              </w:rPr>
              <w:delText>43</w:delText>
            </w:r>
          </w:del>
        </w:p>
        <w:p w14:paraId="3483F01C" w14:textId="60074C23" w:rsidR="00526A8E" w:rsidDel="0096281C" w:rsidRDefault="00526A8E">
          <w:pPr>
            <w:pStyle w:val="TOC1"/>
            <w:rPr>
              <w:del w:id="751" w:author="Jeremie Giraud" w:date="2019-08-08T12:49:00Z"/>
              <w:rFonts w:cstheme="minorBidi"/>
              <w:noProof/>
              <w:lang w:val="en-AU" w:eastAsia="en-AU"/>
            </w:rPr>
          </w:pPr>
          <w:del w:id="752" w:author="Jeremie Giraud" w:date="2019-08-08T12:49:00Z">
            <w:r w:rsidRPr="0096281C" w:rsidDel="0096281C">
              <w:rPr>
                <w:rStyle w:val="Hyperlink"/>
                <w:noProof/>
              </w:rPr>
              <w:delText>HOW TO RUN GEOPHYSICAL INVERSIONS IN TOMOFAST-x</w:delText>
            </w:r>
            <w:r w:rsidDel="0096281C">
              <w:rPr>
                <w:noProof/>
                <w:webHidden/>
              </w:rPr>
              <w:tab/>
            </w:r>
          </w:del>
          <w:del w:id="753" w:author="Jeremie Giraud" w:date="2019-08-08T12:43:00Z">
            <w:r w:rsidDel="007D2A24">
              <w:rPr>
                <w:noProof/>
                <w:webHidden/>
              </w:rPr>
              <w:delText>47</w:delText>
            </w:r>
          </w:del>
        </w:p>
        <w:p w14:paraId="449F3DBC" w14:textId="1300CF28" w:rsidR="00526A8E" w:rsidDel="0096281C" w:rsidRDefault="00526A8E">
          <w:pPr>
            <w:pStyle w:val="TOC2"/>
            <w:rPr>
              <w:del w:id="754" w:author="Jeremie Giraud" w:date="2019-08-08T12:49:00Z"/>
              <w:rFonts w:cstheme="minorBidi"/>
              <w:noProof/>
              <w:lang w:val="en-AU" w:eastAsia="en-AU"/>
            </w:rPr>
          </w:pPr>
          <w:del w:id="755" w:author="Jeremie Giraud" w:date="2019-08-08T12:49:00Z">
            <w:r w:rsidRPr="0096281C" w:rsidDel="0096281C">
              <w:rPr>
                <w:rStyle w:val="Hyperlink"/>
                <w:noProof/>
              </w:rPr>
              <w:delText>For running Gravity Inversion</w:delText>
            </w:r>
            <w:r w:rsidDel="0096281C">
              <w:rPr>
                <w:noProof/>
                <w:webHidden/>
              </w:rPr>
              <w:tab/>
            </w:r>
          </w:del>
          <w:del w:id="756" w:author="Jeremie Giraud" w:date="2019-08-08T12:43:00Z">
            <w:r w:rsidDel="007D2A24">
              <w:rPr>
                <w:noProof/>
                <w:webHidden/>
              </w:rPr>
              <w:delText>47</w:delText>
            </w:r>
          </w:del>
        </w:p>
        <w:p w14:paraId="2C102DCA" w14:textId="2117EF59" w:rsidR="00526A8E" w:rsidDel="0096281C" w:rsidRDefault="00526A8E">
          <w:pPr>
            <w:pStyle w:val="TOC2"/>
            <w:rPr>
              <w:del w:id="757" w:author="Jeremie Giraud" w:date="2019-08-08T12:49:00Z"/>
              <w:rFonts w:cstheme="minorBidi"/>
              <w:noProof/>
              <w:lang w:val="en-AU" w:eastAsia="en-AU"/>
            </w:rPr>
          </w:pPr>
          <w:del w:id="758" w:author="Jeremie Giraud" w:date="2019-08-08T12:49:00Z">
            <w:r w:rsidRPr="0096281C" w:rsidDel="0096281C">
              <w:rPr>
                <w:rStyle w:val="Hyperlink"/>
                <w:noProof/>
              </w:rPr>
              <w:delText>For running Magnetic Inversion</w:delText>
            </w:r>
            <w:r w:rsidDel="0096281C">
              <w:rPr>
                <w:noProof/>
                <w:webHidden/>
              </w:rPr>
              <w:tab/>
            </w:r>
          </w:del>
          <w:del w:id="759" w:author="Jeremie Giraud" w:date="2019-08-08T12:43:00Z">
            <w:r w:rsidDel="007D2A24">
              <w:rPr>
                <w:noProof/>
                <w:webHidden/>
              </w:rPr>
              <w:delText>47</w:delText>
            </w:r>
          </w:del>
        </w:p>
        <w:p w14:paraId="03B965B8" w14:textId="2E45FD8E" w:rsidR="00526A8E" w:rsidDel="0096281C" w:rsidRDefault="00526A8E">
          <w:pPr>
            <w:pStyle w:val="TOC2"/>
            <w:rPr>
              <w:del w:id="760" w:author="Jeremie Giraud" w:date="2019-08-08T12:49:00Z"/>
              <w:rFonts w:cstheme="minorBidi"/>
              <w:noProof/>
              <w:lang w:val="en-AU" w:eastAsia="en-AU"/>
            </w:rPr>
          </w:pPr>
          <w:del w:id="761" w:author="Jeremie Giraud" w:date="2019-08-08T12:49:00Z">
            <w:r w:rsidRPr="0096281C" w:rsidDel="0096281C">
              <w:rPr>
                <w:rStyle w:val="Hyperlink"/>
                <w:noProof/>
              </w:rPr>
              <w:delText>For running Joint Inversion</w:delText>
            </w:r>
            <w:r w:rsidDel="0096281C">
              <w:rPr>
                <w:noProof/>
                <w:webHidden/>
              </w:rPr>
              <w:tab/>
            </w:r>
          </w:del>
          <w:del w:id="762" w:author="Jeremie Giraud" w:date="2019-08-08T12:43:00Z">
            <w:r w:rsidDel="007D2A24">
              <w:rPr>
                <w:noProof/>
                <w:webHidden/>
              </w:rPr>
              <w:delText>47</w:delText>
            </w:r>
          </w:del>
        </w:p>
        <w:p w14:paraId="7A7FF452" w14:textId="4E1CEA5B" w:rsidR="00526A8E" w:rsidDel="0096281C" w:rsidRDefault="00526A8E">
          <w:pPr>
            <w:pStyle w:val="TOC2"/>
            <w:rPr>
              <w:del w:id="763" w:author="Jeremie Giraud" w:date="2019-08-08T12:49:00Z"/>
              <w:rFonts w:cstheme="minorBidi"/>
              <w:noProof/>
              <w:lang w:val="en-AU" w:eastAsia="en-AU"/>
            </w:rPr>
          </w:pPr>
          <w:del w:id="764" w:author="Jeremie Giraud" w:date="2019-08-08T12:49:00Z">
            <w:r w:rsidRPr="0096281C" w:rsidDel="0096281C">
              <w:rPr>
                <w:rStyle w:val="Hyperlink"/>
                <w:noProof/>
              </w:rPr>
              <w:delText>Types of combinations during Inversion</w:delText>
            </w:r>
            <w:r w:rsidDel="0096281C">
              <w:rPr>
                <w:noProof/>
                <w:webHidden/>
              </w:rPr>
              <w:tab/>
            </w:r>
          </w:del>
          <w:del w:id="765" w:author="Jeremie Giraud" w:date="2019-08-08T12:43:00Z">
            <w:r w:rsidDel="007D2A24">
              <w:rPr>
                <w:noProof/>
                <w:webHidden/>
              </w:rPr>
              <w:delText>48</w:delText>
            </w:r>
          </w:del>
        </w:p>
        <w:p w14:paraId="19CCDBA3" w14:textId="4657809F" w:rsidR="00526A8E" w:rsidDel="0096281C" w:rsidRDefault="00526A8E">
          <w:pPr>
            <w:pStyle w:val="TOC2"/>
            <w:rPr>
              <w:del w:id="766" w:author="Jeremie Giraud" w:date="2019-08-08T12:49:00Z"/>
              <w:rFonts w:cstheme="minorBidi"/>
              <w:noProof/>
              <w:lang w:val="en-AU" w:eastAsia="en-AU"/>
            </w:rPr>
          </w:pPr>
          <w:del w:id="767" w:author="Jeremie Giraud" w:date="2019-08-08T12:49:00Z">
            <w:r w:rsidRPr="0096281C" w:rsidDel="0096281C">
              <w:rPr>
                <w:rStyle w:val="Hyperlink"/>
                <w:noProof/>
              </w:rPr>
              <w:delText>Simple Examples</w:delText>
            </w:r>
            <w:r w:rsidDel="0096281C">
              <w:rPr>
                <w:noProof/>
                <w:webHidden/>
              </w:rPr>
              <w:tab/>
            </w:r>
          </w:del>
          <w:del w:id="768" w:author="Jeremie Giraud" w:date="2019-08-08T12:43:00Z">
            <w:r w:rsidDel="007D2A24">
              <w:rPr>
                <w:noProof/>
                <w:webHidden/>
              </w:rPr>
              <w:delText>48</w:delText>
            </w:r>
          </w:del>
        </w:p>
        <w:p w14:paraId="6312BAC7" w14:textId="25EE2C41" w:rsidR="00526A8E" w:rsidDel="0096281C" w:rsidRDefault="00526A8E">
          <w:pPr>
            <w:pStyle w:val="TOC1"/>
            <w:rPr>
              <w:del w:id="769" w:author="Jeremie Giraud" w:date="2019-08-08T12:49:00Z"/>
              <w:rFonts w:cstheme="minorBidi"/>
              <w:noProof/>
              <w:lang w:val="en-AU" w:eastAsia="en-AU"/>
            </w:rPr>
          </w:pPr>
          <w:del w:id="770" w:author="Jeremie Giraud" w:date="2019-08-08T12:49:00Z">
            <w:r w:rsidRPr="0096281C" w:rsidDel="0096281C">
              <w:rPr>
                <w:rStyle w:val="Hyperlink"/>
                <w:noProof/>
              </w:rPr>
              <w:delText>GLOSSARY</w:delText>
            </w:r>
            <w:r w:rsidDel="0096281C">
              <w:rPr>
                <w:noProof/>
                <w:webHidden/>
              </w:rPr>
              <w:tab/>
            </w:r>
          </w:del>
          <w:del w:id="771" w:author="Jeremie Giraud" w:date="2019-08-08T12:43:00Z">
            <w:r w:rsidDel="007D2A24">
              <w:rPr>
                <w:noProof/>
                <w:webHidden/>
              </w:rPr>
              <w:delText>48</w:delText>
            </w:r>
          </w:del>
        </w:p>
        <w:p w14:paraId="609457D5" w14:textId="3D2480F2" w:rsidR="00526A8E" w:rsidDel="0096281C" w:rsidRDefault="00526A8E">
          <w:pPr>
            <w:pStyle w:val="TOC1"/>
            <w:rPr>
              <w:del w:id="772" w:author="Jeremie Giraud" w:date="2019-08-08T12:49:00Z"/>
              <w:rFonts w:cstheme="minorBidi"/>
              <w:noProof/>
              <w:lang w:val="en-AU" w:eastAsia="en-AU"/>
            </w:rPr>
          </w:pPr>
          <w:del w:id="773" w:author="Jeremie Giraud" w:date="2019-08-08T12:49:00Z">
            <w:r w:rsidRPr="0096281C" w:rsidDel="0096281C">
              <w:rPr>
                <w:rStyle w:val="Hyperlink"/>
                <w:noProof/>
              </w:rPr>
              <w:delText>REFERENCES</w:delText>
            </w:r>
            <w:r w:rsidDel="0096281C">
              <w:rPr>
                <w:noProof/>
                <w:webHidden/>
              </w:rPr>
              <w:tab/>
            </w:r>
          </w:del>
          <w:del w:id="774" w:author="Jeremie Giraud" w:date="2019-08-08T12:43:00Z">
            <w:r w:rsidDel="007D2A24">
              <w:rPr>
                <w:noProof/>
                <w:webHidden/>
              </w:rPr>
              <w:delText>48</w:delText>
            </w:r>
          </w:del>
        </w:p>
        <w:p w14:paraId="1A5D1707" w14:textId="0CF876A4" w:rsidR="00872D6D" w:rsidRDefault="00872D6D">
          <w:pPr>
            <w:rPr>
              <w:ins w:id="775" w:author="Ashwani Prabhakar" w:date="2019-07-24T17:02:00Z"/>
            </w:rPr>
          </w:pPr>
          <w:ins w:id="776" w:author="Ashwani Prabhakar" w:date="2019-07-24T17:02:00Z">
            <w:r>
              <w:rPr>
                <w:b/>
                <w:bCs/>
                <w:noProof/>
              </w:rPr>
              <w:fldChar w:fldCharType="end"/>
            </w:r>
          </w:ins>
        </w:p>
        <w:customXmlInsRangeStart w:id="777" w:author="Ashwani Prabhakar" w:date="2019-07-24T17:02:00Z"/>
      </w:sdtContent>
    </w:sdt>
    <w:customXmlInsRangeEnd w:id="777"/>
    <w:p w14:paraId="5F2B0568" w14:textId="77777777" w:rsidR="00F005C8" w:rsidRPr="005A7E00" w:rsidRDefault="00F005C8" w:rsidP="0059016E">
      <w:pPr>
        <w:jc w:val="center"/>
        <w:rPr>
          <w:sz w:val="28"/>
          <w:szCs w:val="28"/>
        </w:rPr>
      </w:pPr>
    </w:p>
    <w:p w14:paraId="29C84561" w14:textId="77777777" w:rsidR="00F005C8" w:rsidRPr="005A7E00" w:rsidRDefault="00F005C8" w:rsidP="0059016E">
      <w:pPr>
        <w:jc w:val="center"/>
        <w:rPr>
          <w:sz w:val="28"/>
          <w:szCs w:val="28"/>
        </w:rPr>
      </w:pPr>
    </w:p>
    <w:p w14:paraId="473FB89E" w14:textId="29BC4AD2" w:rsidR="00F005C8" w:rsidRDefault="00F005C8">
      <w:pPr>
        <w:rPr>
          <w:ins w:id="778" w:author="Ashwani Prabhakar" w:date="2019-07-30T08:55:00Z"/>
        </w:rPr>
        <w:pPrChange w:id="779" w:author="Ashwani Prabhakar" w:date="2019-07-30T08:55:00Z">
          <w:pPr>
            <w:jc w:val="center"/>
          </w:pPr>
        </w:pPrChange>
      </w:pPr>
    </w:p>
    <w:p w14:paraId="378F3388" w14:textId="77777777" w:rsidR="002D7D69" w:rsidRPr="005A7E00" w:rsidRDefault="002D7D69">
      <w:pPr>
        <w:pPrChange w:id="780" w:author="Ashwani Prabhakar" w:date="2019-07-30T08:55:00Z">
          <w:pPr>
            <w:jc w:val="center"/>
          </w:pPr>
        </w:pPrChange>
      </w:pPr>
    </w:p>
    <w:p w14:paraId="7B3DC050" w14:textId="6BA0FAFE" w:rsidR="00285083" w:rsidRPr="00285083" w:rsidRDefault="00285083">
      <w:pPr>
        <w:pStyle w:val="TOCHeading"/>
        <w:outlineLvl w:val="1"/>
        <w:rPr>
          <w:ins w:id="781" w:author="Jeremie Giraud" w:date="2019-07-29T13:26:00Z"/>
          <w:rPrChange w:id="782" w:author="Jeremie Giraud" w:date="2019-07-29T13:26:00Z">
            <w:rPr>
              <w:ins w:id="783" w:author="Jeremie Giraud" w:date="2019-07-29T13:26:00Z"/>
              <w:sz w:val="28"/>
              <w:szCs w:val="28"/>
            </w:rPr>
          </w:rPrChange>
        </w:rPr>
        <w:pPrChange w:id="784" w:author="Jeremie Giraud" w:date="2019-07-30T10:56:00Z">
          <w:pPr>
            <w:pStyle w:val="TableofFigures"/>
            <w:tabs>
              <w:tab w:val="right" w:leader="dot" w:pos="9016"/>
            </w:tabs>
          </w:pPr>
        </w:pPrChange>
      </w:pPr>
      <w:bookmarkStart w:id="785" w:name="_Toc16161000"/>
      <w:ins w:id="786" w:author="Jeremie Giraud" w:date="2019-07-29T13:26:00Z">
        <w:r>
          <w:t xml:space="preserve">List </w:t>
        </w:r>
        <w:del w:id="787" w:author="Ashwani Prabhakar" w:date="2019-07-29T13:35:00Z">
          <w:r w:rsidDel="00567B02">
            <w:delText xml:space="preserve"> </w:delText>
          </w:r>
        </w:del>
        <w:r>
          <w:t>of Figures</w:t>
        </w:r>
        <w:bookmarkEnd w:id="785"/>
      </w:ins>
    </w:p>
    <w:p w14:paraId="5B7856EF" w14:textId="76FB6CD0" w:rsidR="00526A8E" w:rsidRDefault="00285083">
      <w:pPr>
        <w:pStyle w:val="TableofFigures"/>
        <w:tabs>
          <w:tab w:val="right" w:leader="dot" w:pos="9016"/>
        </w:tabs>
        <w:rPr>
          <w:rFonts w:eastAsiaTheme="minorEastAsia"/>
          <w:noProof/>
          <w:lang w:eastAsia="en-AU"/>
        </w:rPr>
      </w:pPr>
      <w:ins w:id="788" w:author="Jeremie Giraud" w:date="2019-07-29T13:26:00Z">
        <w:r>
          <w:rPr>
            <w:sz w:val="28"/>
            <w:szCs w:val="28"/>
          </w:rPr>
          <w:fldChar w:fldCharType="begin"/>
        </w:r>
        <w:r>
          <w:rPr>
            <w:sz w:val="28"/>
            <w:szCs w:val="28"/>
          </w:rPr>
          <w:instrText xml:space="preserve"> TOC \h \z \c "Figure" </w:instrText>
        </w:r>
      </w:ins>
      <w:r>
        <w:rPr>
          <w:sz w:val="28"/>
          <w:szCs w:val="28"/>
        </w:rPr>
        <w:fldChar w:fldCharType="separate"/>
      </w:r>
      <w:r w:rsidR="00526A8E" w:rsidRPr="004E0949">
        <w:rPr>
          <w:rStyle w:val="Hyperlink"/>
          <w:noProof/>
        </w:rPr>
        <w:fldChar w:fldCharType="begin"/>
      </w:r>
      <w:r w:rsidR="00526A8E" w:rsidRPr="004E0949">
        <w:rPr>
          <w:rStyle w:val="Hyperlink"/>
          <w:noProof/>
        </w:rPr>
        <w:instrText xml:space="preserve"> </w:instrText>
      </w:r>
      <w:r w:rsidR="00526A8E">
        <w:rPr>
          <w:noProof/>
        </w:rPr>
        <w:instrText>HYPERLINK \l "_Toc15369114"</w:instrText>
      </w:r>
      <w:r w:rsidR="00526A8E" w:rsidRPr="004E0949">
        <w:rPr>
          <w:rStyle w:val="Hyperlink"/>
          <w:noProof/>
        </w:rPr>
        <w:instrText xml:space="preserve"> </w:instrText>
      </w:r>
      <w:r w:rsidR="00526A8E" w:rsidRPr="004E0949">
        <w:rPr>
          <w:rStyle w:val="Hyperlink"/>
          <w:noProof/>
        </w:rPr>
        <w:fldChar w:fldCharType="separate"/>
      </w:r>
      <w:r w:rsidR="00526A8E" w:rsidRPr="004E0949">
        <w:rPr>
          <w:rStyle w:val="Hyperlink"/>
          <w:noProof/>
        </w:rPr>
        <w:t>Figure 1 Setting up developer mode</w:t>
      </w:r>
      <w:r w:rsidR="00526A8E">
        <w:rPr>
          <w:noProof/>
          <w:webHidden/>
        </w:rPr>
        <w:tab/>
      </w:r>
      <w:r w:rsidR="00526A8E">
        <w:rPr>
          <w:noProof/>
          <w:webHidden/>
        </w:rPr>
        <w:fldChar w:fldCharType="begin"/>
      </w:r>
      <w:r w:rsidR="00526A8E">
        <w:rPr>
          <w:noProof/>
          <w:webHidden/>
        </w:rPr>
        <w:instrText xml:space="preserve"> PAGEREF _Toc15369114 \h </w:instrText>
      </w:r>
      <w:r w:rsidR="00526A8E">
        <w:rPr>
          <w:noProof/>
          <w:webHidden/>
        </w:rPr>
      </w:r>
      <w:r w:rsidR="00526A8E">
        <w:rPr>
          <w:noProof/>
          <w:webHidden/>
        </w:rPr>
        <w:fldChar w:fldCharType="separate"/>
      </w:r>
      <w:ins w:id="789" w:author="Jeremie Giraud" w:date="2019-08-08T12:43:00Z">
        <w:r w:rsidR="007D2A24">
          <w:rPr>
            <w:noProof/>
            <w:webHidden/>
          </w:rPr>
          <w:t>11</w:t>
        </w:r>
      </w:ins>
      <w:del w:id="790" w:author="Jeremie Giraud" w:date="2019-08-08T12:43:00Z">
        <w:r w:rsidR="00526A8E" w:rsidDel="007D2A24">
          <w:rPr>
            <w:noProof/>
            <w:webHidden/>
          </w:rPr>
          <w:delText>12</w:delText>
        </w:r>
      </w:del>
      <w:r w:rsidR="00526A8E">
        <w:rPr>
          <w:noProof/>
          <w:webHidden/>
        </w:rPr>
        <w:fldChar w:fldCharType="end"/>
      </w:r>
      <w:r w:rsidR="00526A8E" w:rsidRPr="004E0949">
        <w:rPr>
          <w:rStyle w:val="Hyperlink"/>
          <w:noProof/>
        </w:rPr>
        <w:fldChar w:fldCharType="end"/>
      </w:r>
    </w:p>
    <w:p w14:paraId="32ABF6AD" w14:textId="237441B7"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"_Toc15369115"</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 Turning on developer mode</w:t>
      </w:r>
      <w:r>
        <w:rPr>
          <w:noProof/>
          <w:webHidden/>
        </w:rPr>
        <w:tab/>
      </w:r>
      <w:r>
        <w:rPr>
          <w:noProof/>
          <w:webHidden/>
        </w:rPr>
        <w:fldChar w:fldCharType="begin"/>
      </w:r>
      <w:r>
        <w:rPr>
          <w:noProof/>
          <w:webHidden/>
        </w:rPr>
        <w:instrText xml:space="preserve"> PAGEREF _Toc15369115 \h </w:instrText>
      </w:r>
      <w:r>
        <w:rPr>
          <w:noProof/>
          <w:webHidden/>
        </w:rPr>
      </w:r>
      <w:r>
        <w:rPr>
          <w:noProof/>
          <w:webHidden/>
        </w:rPr>
        <w:fldChar w:fldCharType="separate"/>
      </w:r>
      <w:ins w:id="791" w:author="Jeremie Giraud" w:date="2019-08-08T12:43:00Z">
        <w:r w:rsidR="007D2A24">
          <w:rPr>
            <w:noProof/>
            <w:webHidden/>
          </w:rPr>
          <w:t>11</w:t>
        </w:r>
      </w:ins>
      <w:del w:id="792" w:author="Jeremie Giraud" w:date="2019-08-08T12:43:00Z">
        <w:r w:rsidDel="007D2A24">
          <w:rPr>
            <w:noProof/>
            <w:webHidden/>
          </w:rPr>
          <w:delText>12</w:delText>
        </w:r>
      </w:del>
      <w:r>
        <w:rPr>
          <w:noProof/>
          <w:webHidden/>
        </w:rPr>
        <w:fldChar w:fldCharType="end"/>
      </w:r>
      <w:r w:rsidRPr="004E0949">
        <w:rPr>
          <w:rStyle w:val="Hyperlink"/>
          <w:noProof/>
        </w:rPr>
        <w:fldChar w:fldCharType="end"/>
      </w:r>
    </w:p>
    <w:p w14:paraId="0A231B40" w14:textId="19B9511D"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"_Toc15369116"</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 Setting up window features</w:t>
      </w:r>
      <w:r>
        <w:rPr>
          <w:noProof/>
          <w:webHidden/>
        </w:rPr>
        <w:tab/>
      </w:r>
      <w:r>
        <w:rPr>
          <w:noProof/>
          <w:webHidden/>
        </w:rPr>
        <w:fldChar w:fldCharType="begin"/>
      </w:r>
      <w:r>
        <w:rPr>
          <w:noProof/>
          <w:webHidden/>
        </w:rPr>
        <w:instrText xml:space="preserve"> PAGEREF _Toc15369116 \h </w:instrText>
      </w:r>
      <w:r>
        <w:rPr>
          <w:noProof/>
          <w:webHidden/>
        </w:rPr>
      </w:r>
      <w:r>
        <w:rPr>
          <w:noProof/>
          <w:webHidden/>
        </w:rPr>
        <w:fldChar w:fldCharType="separate"/>
      </w:r>
      <w:ins w:id="793" w:author="Jeremie Giraud" w:date="2019-08-08T12:43:00Z">
        <w:r w:rsidR="007D2A24">
          <w:rPr>
            <w:noProof/>
            <w:webHidden/>
          </w:rPr>
          <w:t>12</w:t>
        </w:r>
      </w:ins>
      <w:del w:id="794" w:author="Jeremie Giraud" w:date="2019-08-08T12:43:00Z">
        <w:r w:rsidDel="007D2A24">
          <w:rPr>
            <w:noProof/>
            <w:webHidden/>
          </w:rPr>
          <w:delText>13</w:delText>
        </w:r>
      </w:del>
      <w:r>
        <w:rPr>
          <w:noProof/>
          <w:webHidden/>
        </w:rPr>
        <w:fldChar w:fldCharType="end"/>
      </w:r>
      <w:r w:rsidRPr="004E0949">
        <w:rPr>
          <w:rStyle w:val="Hyperlink"/>
          <w:noProof/>
        </w:rPr>
        <w:fldChar w:fldCharType="end"/>
      </w:r>
    </w:p>
    <w:p w14:paraId="7FD915E7" w14:textId="6CE67C25"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"_Toc15369117"</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4 Selecting beta version of Window Subsystem for Linux</w:t>
      </w:r>
      <w:r>
        <w:rPr>
          <w:noProof/>
          <w:webHidden/>
        </w:rPr>
        <w:tab/>
      </w:r>
      <w:r>
        <w:rPr>
          <w:noProof/>
          <w:webHidden/>
        </w:rPr>
        <w:fldChar w:fldCharType="begin"/>
      </w:r>
      <w:r>
        <w:rPr>
          <w:noProof/>
          <w:webHidden/>
        </w:rPr>
        <w:instrText xml:space="preserve"> PAGEREF _Toc15369117 \h </w:instrText>
      </w:r>
      <w:r>
        <w:rPr>
          <w:noProof/>
          <w:webHidden/>
        </w:rPr>
      </w:r>
      <w:r>
        <w:rPr>
          <w:noProof/>
          <w:webHidden/>
        </w:rPr>
        <w:fldChar w:fldCharType="separate"/>
      </w:r>
      <w:ins w:id="795" w:author="Jeremie Giraud" w:date="2019-08-08T12:43:00Z">
        <w:r w:rsidR="007D2A24">
          <w:rPr>
            <w:noProof/>
            <w:webHidden/>
          </w:rPr>
          <w:t>12</w:t>
        </w:r>
      </w:ins>
      <w:del w:id="796" w:author="Jeremie Giraud" w:date="2019-08-08T12:43:00Z">
        <w:r w:rsidDel="007D2A24">
          <w:rPr>
            <w:noProof/>
            <w:webHidden/>
          </w:rPr>
          <w:delText>13</w:delText>
        </w:r>
      </w:del>
      <w:r>
        <w:rPr>
          <w:noProof/>
          <w:webHidden/>
        </w:rPr>
        <w:fldChar w:fldCharType="end"/>
      </w:r>
      <w:r w:rsidRPr="004E0949">
        <w:rPr>
          <w:rStyle w:val="Hyperlink"/>
          <w:noProof/>
        </w:rPr>
        <w:fldChar w:fldCharType="end"/>
      </w:r>
    </w:p>
    <w:p w14:paraId="462A2CD6" w14:textId="5C868F09"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"_Toc15369118"</w:instrText>
      </w:r>
      <w:r w:rsidRPr="004E0949">
        <w:rPr>
          <w:rStyle w:val="Hyperlink"/>
          <w:noProof/>
        </w:rPr>
        <w:instrText xml:space="preserve"> </w:instrText>
      </w:r>
      <w:r w:rsidRPr="004E0949">
        <w:rPr>
          <w:rStyle w:val="Hyperlink"/>
          <w:noProof/>
        </w:rPr>
        <w:fldChar w:fldCharType="separate"/>
      </w:r>
      <w:r w:rsidRPr="004E0949">
        <w:rPr>
          <w:rStyle w:val="Hyperlink"/>
          <w:noProof/>
        </w:rPr>
        <w:t xml:space="preserve">Figure 5 Setting up </w:t>
      </w:r>
      <w:del w:id="797" w:author="Jeremie Giraud" w:date="2019-08-08T12:19:00Z">
        <w:r w:rsidRPr="004E0949" w:rsidDel="009A5B53">
          <w:rPr>
            <w:rStyle w:val="Hyperlink"/>
            <w:noProof/>
          </w:rPr>
          <w:delText>User</w:delText>
        </w:r>
      </w:del>
      <w:ins w:id="798" w:author="Jeremie Giraud" w:date="2019-08-08T12:19:00Z">
        <w:r w:rsidR="009A5B53">
          <w:rPr>
            <w:rStyle w:val="Hyperlink"/>
            <w:noProof/>
          </w:rPr>
          <w:t>User</w:t>
        </w:r>
      </w:ins>
      <w:r w:rsidRPr="004E0949">
        <w:rPr>
          <w:rStyle w:val="Hyperlink"/>
          <w:noProof/>
        </w:rPr>
        <w:t>’s profile in Bash on Ubuntu on Windows</w:t>
      </w:r>
      <w:r>
        <w:rPr>
          <w:noProof/>
          <w:webHidden/>
        </w:rPr>
        <w:tab/>
      </w:r>
      <w:r>
        <w:rPr>
          <w:noProof/>
          <w:webHidden/>
        </w:rPr>
        <w:fldChar w:fldCharType="begin"/>
      </w:r>
      <w:r>
        <w:rPr>
          <w:noProof/>
          <w:webHidden/>
        </w:rPr>
        <w:instrText xml:space="preserve"> PAGEREF _Toc15369118 \h </w:instrText>
      </w:r>
      <w:r>
        <w:rPr>
          <w:noProof/>
          <w:webHidden/>
        </w:rPr>
      </w:r>
      <w:r>
        <w:rPr>
          <w:noProof/>
          <w:webHidden/>
        </w:rPr>
        <w:fldChar w:fldCharType="separate"/>
      </w:r>
      <w:ins w:id="799" w:author="Jeremie Giraud" w:date="2019-08-08T12:43:00Z">
        <w:r w:rsidR="007D2A24">
          <w:rPr>
            <w:noProof/>
            <w:webHidden/>
          </w:rPr>
          <w:t>13</w:t>
        </w:r>
      </w:ins>
      <w:del w:id="800" w:author="Jeremie Giraud" w:date="2019-08-08T12:43:00Z">
        <w:r w:rsidDel="007D2A24">
          <w:rPr>
            <w:noProof/>
            <w:webHidden/>
          </w:rPr>
          <w:delText>14</w:delText>
        </w:r>
      </w:del>
      <w:r>
        <w:rPr>
          <w:noProof/>
          <w:webHidden/>
        </w:rPr>
        <w:fldChar w:fldCharType="end"/>
      </w:r>
      <w:r w:rsidRPr="004E0949">
        <w:rPr>
          <w:rStyle w:val="Hyperlink"/>
          <w:noProof/>
        </w:rPr>
        <w:fldChar w:fldCharType="end"/>
      </w:r>
    </w:p>
    <w:p w14:paraId="5B06F990" w14:textId="3CF5C473"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"_Toc15369119"</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6. Example of error: missing library.</w:t>
      </w:r>
      <w:r>
        <w:rPr>
          <w:noProof/>
          <w:webHidden/>
        </w:rPr>
        <w:tab/>
      </w:r>
      <w:r>
        <w:rPr>
          <w:noProof/>
          <w:webHidden/>
        </w:rPr>
        <w:fldChar w:fldCharType="begin"/>
      </w:r>
      <w:r>
        <w:rPr>
          <w:noProof/>
          <w:webHidden/>
        </w:rPr>
        <w:instrText xml:space="preserve"> PAGEREF _Toc15369119 \h </w:instrText>
      </w:r>
      <w:r>
        <w:rPr>
          <w:noProof/>
          <w:webHidden/>
        </w:rPr>
      </w:r>
      <w:r>
        <w:rPr>
          <w:noProof/>
          <w:webHidden/>
        </w:rPr>
        <w:fldChar w:fldCharType="separate"/>
      </w:r>
      <w:ins w:id="801" w:author="Jeremie Giraud" w:date="2019-08-08T12:43:00Z">
        <w:r w:rsidR="007D2A24">
          <w:rPr>
            <w:noProof/>
            <w:webHidden/>
          </w:rPr>
          <w:t>14</w:t>
        </w:r>
      </w:ins>
      <w:del w:id="802" w:author="Jeremie Giraud" w:date="2019-08-08T12:43:00Z">
        <w:r w:rsidDel="007D2A24">
          <w:rPr>
            <w:noProof/>
            <w:webHidden/>
          </w:rPr>
          <w:delText>15</w:delText>
        </w:r>
      </w:del>
      <w:r>
        <w:rPr>
          <w:noProof/>
          <w:webHidden/>
        </w:rPr>
        <w:fldChar w:fldCharType="end"/>
      </w:r>
      <w:r w:rsidRPr="004E0949">
        <w:rPr>
          <w:rStyle w:val="Hyperlink"/>
          <w:noProof/>
        </w:rPr>
        <w:fldChar w:fldCharType="end"/>
      </w:r>
    </w:p>
    <w:p w14:paraId="35A0F1C3" w14:textId="4119FA13" w:rsidR="00526A8E" w:rsidRDefault="00323651">
      <w:pPr>
        <w:pStyle w:val="TableofFigures"/>
        <w:tabs>
          <w:tab w:val="right" w:leader="dot" w:pos="9016"/>
        </w:tabs>
        <w:rPr>
          <w:rFonts w:eastAsiaTheme="minorEastAsia"/>
          <w:noProof/>
          <w:lang w:eastAsia="en-AU"/>
        </w:rPr>
      </w:pPr>
      <w:hyperlink w:anchor="_Toc15369120" w:history="1">
        <w:r w:rsidR="00526A8E" w:rsidRPr="004E0949">
          <w:rPr>
            <w:rStyle w:val="Hyperlink"/>
            <w:noProof/>
          </w:rPr>
          <w:t>Figure 7. Example of command to run TOMOFAST-x.</w:t>
        </w:r>
        <w:r w:rsidR="00526A8E">
          <w:rPr>
            <w:noProof/>
            <w:webHidden/>
          </w:rPr>
          <w:tab/>
        </w:r>
        <w:r w:rsidR="00526A8E">
          <w:rPr>
            <w:noProof/>
            <w:webHidden/>
          </w:rPr>
          <w:fldChar w:fldCharType="begin"/>
        </w:r>
        <w:r w:rsidR="00526A8E">
          <w:rPr>
            <w:noProof/>
            <w:webHidden/>
          </w:rPr>
          <w:instrText xml:space="preserve"> PAGEREF _Toc15369120 \h </w:instrText>
        </w:r>
        <w:r w:rsidR="00526A8E">
          <w:rPr>
            <w:noProof/>
            <w:webHidden/>
          </w:rPr>
        </w:r>
        <w:r w:rsidR="00526A8E">
          <w:rPr>
            <w:noProof/>
            <w:webHidden/>
          </w:rPr>
          <w:fldChar w:fldCharType="separate"/>
        </w:r>
        <w:r w:rsidR="007D2A24">
          <w:rPr>
            <w:noProof/>
            <w:webHidden/>
          </w:rPr>
          <w:t>16</w:t>
        </w:r>
        <w:r w:rsidR="00526A8E">
          <w:rPr>
            <w:noProof/>
            <w:webHidden/>
          </w:rPr>
          <w:fldChar w:fldCharType="end"/>
        </w:r>
      </w:hyperlink>
    </w:p>
    <w:p w14:paraId="7A67A79E" w14:textId="3532DD7F" w:rsidR="00526A8E" w:rsidRDefault="00323651">
      <w:pPr>
        <w:pStyle w:val="TableofFigures"/>
        <w:tabs>
          <w:tab w:val="right" w:leader="dot" w:pos="9016"/>
        </w:tabs>
        <w:rPr>
          <w:rFonts w:eastAsiaTheme="minorEastAsia"/>
          <w:noProof/>
          <w:lang w:eastAsia="en-AU"/>
        </w:rPr>
      </w:pPr>
      <w:hyperlink w:anchor="_Toc15369121" w:history="1">
        <w:r w:rsidR="00526A8E" w:rsidRPr="004E0949">
          <w:rPr>
            <w:rStyle w:val="Hyperlink"/>
            <w:noProof/>
          </w:rPr>
          <w:t>Figure 8. Description of command line to run TOMOFAST-x.</w:t>
        </w:r>
        <w:r w:rsidR="00526A8E">
          <w:rPr>
            <w:noProof/>
            <w:webHidden/>
          </w:rPr>
          <w:tab/>
        </w:r>
        <w:r w:rsidR="00526A8E">
          <w:rPr>
            <w:noProof/>
            <w:webHidden/>
          </w:rPr>
          <w:fldChar w:fldCharType="begin"/>
        </w:r>
        <w:r w:rsidR="00526A8E">
          <w:rPr>
            <w:noProof/>
            <w:webHidden/>
          </w:rPr>
          <w:instrText xml:space="preserve"> PAGEREF _Toc15369121 \h </w:instrText>
        </w:r>
        <w:r w:rsidR="00526A8E">
          <w:rPr>
            <w:noProof/>
            <w:webHidden/>
          </w:rPr>
        </w:r>
        <w:r w:rsidR="00526A8E">
          <w:rPr>
            <w:noProof/>
            <w:webHidden/>
          </w:rPr>
          <w:fldChar w:fldCharType="separate"/>
        </w:r>
        <w:r w:rsidR="007D2A24">
          <w:rPr>
            <w:noProof/>
            <w:webHidden/>
          </w:rPr>
          <w:t>16</w:t>
        </w:r>
        <w:r w:rsidR="00526A8E">
          <w:rPr>
            <w:noProof/>
            <w:webHidden/>
          </w:rPr>
          <w:fldChar w:fldCharType="end"/>
        </w:r>
      </w:hyperlink>
    </w:p>
    <w:p w14:paraId="75965A2C" w14:textId="7DED0F5C" w:rsidR="00526A8E" w:rsidRDefault="00323651">
      <w:pPr>
        <w:pStyle w:val="TableofFigures"/>
        <w:tabs>
          <w:tab w:val="right" w:leader="dot" w:pos="9016"/>
        </w:tabs>
        <w:rPr>
          <w:rFonts w:eastAsiaTheme="minorEastAsia"/>
          <w:noProof/>
          <w:lang w:eastAsia="en-AU"/>
        </w:rPr>
      </w:pPr>
      <w:hyperlink w:anchor="_Toc15369122" w:history="1">
        <w:r w:rsidR="00526A8E" w:rsidRPr="004E0949">
          <w:rPr>
            <w:rStyle w:val="Hyperlink"/>
            <w:noProof/>
          </w:rPr>
          <w:t>Figure 9. Copy of parameter file printed on screen at the beginning of inversion.</w:t>
        </w:r>
        <w:r w:rsidR="00526A8E">
          <w:rPr>
            <w:noProof/>
            <w:webHidden/>
          </w:rPr>
          <w:tab/>
        </w:r>
        <w:r w:rsidR="00526A8E">
          <w:rPr>
            <w:noProof/>
            <w:webHidden/>
          </w:rPr>
          <w:fldChar w:fldCharType="begin"/>
        </w:r>
        <w:r w:rsidR="00526A8E">
          <w:rPr>
            <w:noProof/>
            <w:webHidden/>
          </w:rPr>
          <w:instrText xml:space="preserve"> PAGEREF _Toc15369122 \h </w:instrText>
        </w:r>
        <w:r w:rsidR="00526A8E">
          <w:rPr>
            <w:noProof/>
            <w:webHidden/>
          </w:rPr>
        </w:r>
        <w:r w:rsidR="00526A8E">
          <w:rPr>
            <w:noProof/>
            <w:webHidden/>
          </w:rPr>
          <w:fldChar w:fldCharType="separate"/>
        </w:r>
        <w:r w:rsidR="007D2A24">
          <w:rPr>
            <w:noProof/>
            <w:webHidden/>
          </w:rPr>
          <w:t>17</w:t>
        </w:r>
        <w:r w:rsidR="00526A8E">
          <w:rPr>
            <w:noProof/>
            <w:webHidden/>
          </w:rPr>
          <w:fldChar w:fldCharType="end"/>
        </w:r>
      </w:hyperlink>
    </w:p>
    <w:p w14:paraId="240E3AE7" w14:textId="04FF7BBC" w:rsidR="00526A8E" w:rsidRDefault="00323651">
      <w:pPr>
        <w:pStyle w:val="TableofFigures"/>
        <w:tabs>
          <w:tab w:val="right" w:leader="dot" w:pos="9016"/>
        </w:tabs>
        <w:rPr>
          <w:rFonts w:eastAsiaTheme="minorEastAsia"/>
          <w:noProof/>
          <w:lang w:eastAsia="en-AU"/>
        </w:rPr>
      </w:pPr>
      <w:hyperlink w:anchor="_Toc15369123" w:history="1">
        <w:r w:rsidR="00526A8E" w:rsidRPr="004E0949">
          <w:rPr>
            <w:rStyle w:val="Hyperlink"/>
            <w:noProof/>
          </w:rPr>
          <w:t>Figure 10 Snapshot of the Parfile (Parameter file)</w:t>
        </w:r>
        <w:r w:rsidR="00526A8E">
          <w:rPr>
            <w:noProof/>
            <w:webHidden/>
          </w:rPr>
          <w:tab/>
        </w:r>
        <w:r w:rsidR="00526A8E">
          <w:rPr>
            <w:noProof/>
            <w:webHidden/>
          </w:rPr>
          <w:fldChar w:fldCharType="begin"/>
        </w:r>
        <w:r w:rsidR="00526A8E">
          <w:rPr>
            <w:noProof/>
            <w:webHidden/>
          </w:rPr>
          <w:instrText xml:space="preserve"> PAGEREF _Toc15369123 \h </w:instrText>
        </w:r>
        <w:r w:rsidR="00526A8E">
          <w:rPr>
            <w:noProof/>
            <w:webHidden/>
          </w:rPr>
        </w:r>
        <w:r w:rsidR="00526A8E">
          <w:rPr>
            <w:noProof/>
            <w:webHidden/>
          </w:rPr>
          <w:fldChar w:fldCharType="separate"/>
        </w:r>
        <w:r w:rsidR="007D2A24">
          <w:rPr>
            <w:noProof/>
            <w:webHidden/>
          </w:rPr>
          <w:t>18</w:t>
        </w:r>
        <w:r w:rsidR="00526A8E">
          <w:rPr>
            <w:noProof/>
            <w:webHidden/>
          </w:rPr>
          <w:fldChar w:fldCharType="end"/>
        </w:r>
      </w:hyperlink>
    </w:p>
    <w:p w14:paraId="50F67F91" w14:textId="5944D672"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"_Toc15369124"</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11 Section of Gravity and Magnetic Parameters</w:t>
      </w:r>
      <w:r>
        <w:rPr>
          <w:noProof/>
          <w:webHidden/>
        </w:rPr>
        <w:tab/>
      </w:r>
      <w:r>
        <w:rPr>
          <w:noProof/>
          <w:webHidden/>
        </w:rPr>
        <w:fldChar w:fldCharType="begin"/>
      </w:r>
      <w:r>
        <w:rPr>
          <w:noProof/>
          <w:webHidden/>
        </w:rPr>
        <w:instrText xml:space="preserve"> PAGEREF _Toc15369124 \h </w:instrText>
      </w:r>
      <w:r>
        <w:rPr>
          <w:noProof/>
          <w:webHidden/>
        </w:rPr>
      </w:r>
      <w:r>
        <w:rPr>
          <w:noProof/>
          <w:webHidden/>
        </w:rPr>
        <w:fldChar w:fldCharType="separate"/>
      </w:r>
      <w:ins w:id="803" w:author="Jeremie Giraud" w:date="2019-08-08T12:43:00Z">
        <w:r w:rsidR="007D2A24">
          <w:rPr>
            <w:noProof/>
            <w:webHidden/>
          </w:rPr>
          <w:t>22</w:t>
        </w:r>
      </w:ins>
      <w:del w:id="804" w:author="Jeremie Giraud" w:date="2019-08-08T12:43:00Z">
        <w:r w:rsidDel="007D2A24">
          <w:rPr>
            <w:noProof/>
            <w:webHidden/>
          </w:rPr>
          <w:delText>21</w:delText>
        </w:r>
      </w:del>
      <w:r>
        <w:rPr>
          <w:noProof/>
          <w:webHidden/>
        </w:rPr>
        <w:fldChar w:fldCharType="end"/>
      </w:r>
      <w:r w:rsidRPr="004E0949">
        <w:rPr>
          <w:rStyle w:val="Hyperlink"/>
          <w:noProof/>
        </w:rPr>
        <w:fldChar w:fldCharType="end"/>
      </w:r>
    </w:p>
    <w:p w14:paraId="1B88BABD" w14:textId="7B7FD101"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"_Toc15369125"</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12 Snapshot of the Parfile (Parameter)</w:t>
      </w:r>
      <w:r>
        <w:rPr>
          <w:noProof/>
          <w:webHidden/>
        </w:rPr>
        <w:tab/>
      </w:r>
      <w:r>
        <w:rPr>
          <w:noProof/>
          <w:webHidden/>
        </w:rPr>
        <w:fldChar w:fldCharType="begin"/>
      </w:r>
      <w:r>
        <w:rPr>
          <w:noProof/>
          <w:webHidden/>
        </w:rPr>
        <w:instrText xml:space="preserve"> PAGEREF _Toc15369125 \h </w:instrText>
      </w:r>
      <w:r>
        <w:rPr>
          <w:noProof/>
          <w:webHidden/>
        </w:rPr>
      </w:r>
      <w:r>
        <w:rPr>
          <w:noProof/>
          <w:webHidden/>
        </w:rPr>
        <w:fldChar w:fldCharType="separate"/>
      </w:r>
      <w:ins w:id="805" w:author="Jeremie Giraud" w:date="2019-08-08T12:43:00Z">
        <w:r w:rsidR="007D2A24">
          <w:rPr>
            <w:noProof/>
            <w:webHidden/>
          </w:rPr>
          <w:t>23</w:t>
        </w:r>
      </w:ins>
      <w:del w:id="806" w:author="Jeremie Giraud" w:date="2019-08-08T12:43:00Z">
        <w:r w:rsidDel="007D2A24">
          <w:rPr>
            <w:noProof/>
            <w:webHidden/>
          </w:rPr>
          <w:delText>22</w:delText>
        </w:r>
      </w:del>
      <w:r>
        <w:rPr>
          <w:noProof/>
          <w:webHidden/>
        </w:rPr>
        <w:fldChar w:fldCharType="end"/>
      </w:r>
      <w:r w:rsidRPr="004E0949">
        <w:rPr>
          <w:rStyle w:val="Hyperlink"/>
          <w:noProof/>
        </w:rPr>
        <w:fldChar w:fldCharType="end"/>
      </w:r>
    </w:p>
    <w:p w14:paraId="6770AF10" w14:textId="2435CA72"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"_Toc15369126"</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13 Snapshot of the Parfile (Parameter file)</w:t>
      </w:r>
      <w:r>
        <w:rPr>
          <w:noProof/>
          <w:webHidden/>
        </w:rPr>
        <w:tab/>
      </w:r>
      <w:r>
        <w:rPr>
          <w:noProof/>
          <w:webHidden/>
        </w:rPr>
        <w:fldChar w:fldCharType="begin"/>
      </w:r>
      <w:r>
        <w:rPr>
          <w:noProof/>
          <w:webHidden/>
        </w:rPr>
        <w:instrText xml:space="preserve"> PAGEREF _Toc15369126 \h </w:instrText>
      </w:r>
      <w:r>
        <w:rPr>
          <w:noProof/>
          <w:webHidden/>
        </w:rPr>
      </w:r>
      <w:r>
        <w:rPr>
          <w:noProof/>
          <w:webHidden/>
        </w:rPr>
        <w:fldChar w:fldCharType="separate"/>
      </w:r>
      <w:ins w:id="807" w:author="Jeremie Giraud" w:date="2019-08-08T12:43:00Z">
        <w:r w:rsidR="007D2A24">
          <w:rPr>
            <w:noProof/>
            <w:webHidden/>
          </w:rPr>
          <w:t>25</w:t>
        </w:r>
      </w:ins>
      <w:del w:id="808" w:author="Jeremie Giraud" w:date="2019-08-08T12:43:00Z">
        <w:r w:rsidDel="007D2A24">
          <w:rPr>
            <w:noProof/>
            <w:webHidden/>
          </w:rPr>
          <w:delText>24</w:delText>
        </w:r>
      </w:del>
      <w:r>
        <w:rPr>
          <w:noProof/>
          <w:webHidden/>
        </w:rPr>
        <w:fldChar w:fldCharType="end"/>
      </w:r>
      <w:r w:rsidRPr="004E0949">
        <w:rPr>
          <w:rStyle w:val="Hyperlink"/>
          <w:noProof/>
        </w:rPr>
        <w:fldChar w:fldCharType="end"/>
      </w:r>
    </w:p>
    <w:p w14:paraId="68F8E0D0" w14:textId="3CBD6B1A"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"_Toc15369127"</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14 Section of Model Mapping Parameters</w:t>
      </w:r>
      <w:r>
        <w:rPr>
          <w:noProof/>
          <w:webHidden/>
        </w:rPr>
        <w:tab/>
      </w:r>
      <w:r>
        <w:rPr>
          <w:noProof/>
          <w:webHidden/>
        </w:rPr>
        <w:fldChar w:fldCharType="begin"/>
      </w:r>
      <w:r>
        <w:rPr>
          <w:noProof/>
          <w:webHidden/>
        </w:rPr>
        <w:instrText xml:space="preserve"> PAGEREF _Toc15369127 \h </w:instrText>
      </w:r>
      <w:r>
        <w:rPr>
          <w:noProof/>
          <w:webHidden/>
        </w:rPr>
      </w:r>
      <w:r>
        <w:rPr>
          <w:noProof/>
          <w:webHidden/>
        </w:rPr>
        <w:fldChar w:fldCharType="separate"/>
      </w:r>
      <w:ins w:id="809" w:author="Jeremie Giraud" w:date="2019-08-08T12:43:00Z">
        <w:r w:rsidR="007D2A24">
          <w:rPr>
            <w:noProof/>
            <w:webHidden/>
          </w:rPr>
          <w:t>29</w:t>
        </w:r>
      </w:ins>
      <w:del w:id="810" w:author="Jeremie Giraud" w:date="2019-08-08T12:43:00Z">
        <w:r w:rsidDel="007D2A24">
          <w:rPr>
            <w:noProof/>
            <w:webHidden/>
          </w:rPr>
          <w:delText>28</w:delText>
        </w:r>
      </w:del>
      <w:r>
        <w:rPr>
          <w:noProof/>
          <w:webHidden/>
        </w:rPr>
        <w:fldChar w:fldCharType="end"/>
      </w:r>
      <w:r w:rsidRPr="004E0949">
        <w:rPr>
          <w:rStyle w:val="Hyperlink"/>
          <w:noProof/>
        </w:rPr>
        <w:fldChar w:fldCharType="end"/>
      </w:r>
    </w:p>
    <w:p w14:paraId="2ED569E6" w14:textId="49873078"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"_Toc15369128"</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15. Example of input files in folder.</w:t>
      </w:r>
      <w:r>
        <w:rPr>
          <w:noProof/>
          <w:webHidden/>
        </w:rPr>
        <w:tab/>
      </w:r>
      <w:r>
        <w:rPr>
          <w:noProof/>
          <w:webHidden/>
        </w:rPr>
        <w:fldChar w:fldCharType="begin"/>
      </w:r>
      <w:r>
        <w:rPr>
          <w:noProof/>
          <w:webHidden/>
        </w:rPr>
        <w:instrText xml:space="preserve"> PAGEREF _Toc15369128 \h </w:instrText>
      </w:r>
      <w:r>
        <w:rPr>
          <w:noProof/>
          <w:webHidden/>
        </w:rPr>
      </w:r>
      <w:r>
        <w:rPr>
          <w:noProof/>
          <w:webHidden/>
        </w:rPr>
        <w:fldChar w:fldCharType="separate"/>
      </w:r>
      <w:ins w:id="811" w:author="Jeremie Giraud" w:date="2019-08-08T12:43:00Z">
        <w:r w:rsidR="007D2A24">
          <w:rPr>
            <w:noProof/>
            <w:webHidden/>
          </w:rPr>
          <w:t>30</w:t>
        </w:r>
      </w:ins>
      <w:del w:id="812" w:author="Jeremie Giraud" w:date="2019-08-08T12:43:00Z">
        <w:r w:rsidDel="007D2A24">
          <w:rPr>
            <w:noProof/>
            <w:webHidden/>
          </w:rPr>
          <w:delText>29</w:delText>
        </w:r>
      </w:del>
      <w:r>
        <w:rPr>
          <w:noProof/>
          <w:webHidden/>
        </w:rPr>
        <w:fldChar w:fldCharType="end"/>
      </w:r>
      <w:r w:rsidRPr="004E0949">
        <w:rPr>
          <w:rStyle w:val="Hyperlink"/>
          <w:noProof/>
        </w:rPr>
        <w:fldChar w:fldCharType="end"/>
      </w:r>
    </w:p>
    <w:p w14:paraId="4C4C6A54" w14:textId="61BA4E0C"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"_Toc15369129"</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16. Organisation of Data Grid file.</w:t>
      </w:r>
      <w:r>
        <w:rPr>
          <w:noProof/>
          <w:webHidden/>
        </w:rPr>
        <w:tab/>
      </w:r>
      <w:r>
        <w:rPr>
          <w:noProof/>
          <w:webHidden/>
        </w:rPr>
        <w:fldChar w:fldCharType="begin"/>
      </w:r>
      <w:r>
        <w:rPr>
          <w:noProof/>
          <w:webHidden/>
        </w:rPr>
        <w:instrText xml:space="preserve"> PAGEREF _Toc15369129 \h </w:instrText>
      </w:r>
      <w:r>
        <w:rPr>
          <w:noProof/>
          <w:webHidden/>
        </w:rPr>
      </w:r>
      <w:r>
        <w:rPr>
          <w:noProof/>
          <w:webHidden/>
        </w:rPr>
        <w:fldChar w:fldCharType="separate"/>
      </w:r>
      <w:ins w:id="813" w:author="Jeremie Giraud" w:date="2019-08-08T12:43:00Z">
        <w:r w:rsidR="007D2A24">
          <w:rPr>
            <w:noProof/>
            <w:webHidden/>
          </w:rPr>
          <w:t>31</w:t>
        </w:r>
      </w:ins>
      <w:del w:id="814" w:author="Jeremie Giraud" w:date="2019-08-08T12:43:00Z">
        <w:r w:rsidDel="007D2A24">
          <w:rPr>
            <w:noProof/>
            <w:webHidden/>
          </w:rPr>
          <w:delText>30</w:delText>
        </w:r>
      </w:del>
      <w:r>
        <w:rPr>
          <w:noProof/>
          <w:webHidden/>
        </w:rPr>
        <w:fldChar w:fldCharType="end"/>
      </w:r>
      <w:r w:rsidRPr="004E0949">
        <w:rPr>
          <w:rStyle w:val="Hyperlink"/>
          <w:noProof/>
        </w:rPr>
        <w:fldChar w:fldCharType="end"/>
      </w:r>
    </w:p>
    <w:p w14:paraId="2A980730" w14:textId="17D36094"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"_Toc15369130"</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17 Example of Data Grid file</w:t>
      </w:r>
      <w:r>
        <w:rPr>
          <w:noProof/>
          <w:webHidden/>
        </w:rPr>
        <w:tab/>
      </w:r>
      <w:r>
        <w:rPr>
          <w:noProof/>
          <w:webHidden/>
        </w:rPr>
        <w:fldChar w:fldCharType="begin"/>
      </w:r>
      <w:r>
        <w:rPr>
          <w:noProof/>
          <w:webHidden/>
        </w:rPr>
        <w:instrText xml:space="preserve"> PAGEREF _Toc15369130 \h </w:instrText>
      </w:r>
      <w:r>
        <w:rPr>
          <w:noProof/>
          <w:webHidden/>
        </w:rPr>
      </w:r>
      <w:r>
        <w:rPr>
          <w:noProof/>
          <w:webHidden/>
        </w:rPr>
        <w:fldChar w:fldCharType="separate"/>
      </w:r>
      <w:ins w:id="815" w:author="Jeremie Giraud" w:date="2019-08-08T12:43:00Z">
        <w:r w:rsidR="007D2A24">
          <w:rPr>
            <w:noProof/>
            <w:webHidden/>
          </w:rPr>
          <w:t>31</w:t>
        </w:r>
      </w:ins>
      <w:del w:id="816" w:author="Jeremie Giraud" w:date="2019-08-08T12:43:00Z">
        <w:r w:rsidDel="007D2A24">
          <w:rPr>
            <w:noProof/>
            <w:webHidden/>
          </w:rPr>
          <w:delText>30</w:delText>
        </w:r>
      </w:del>
      <w:r>
        <w:rPr>
          <w:noProof/>
          <w:webHidden/>
        </w:rPr>
        <w:fldChar w:fldCharType="end"/>
      </w:r>
      <w:r w:rsidRPr="004E0949">
        <w:rPr>
          <w:rStyle w:val="Hyperlink"/>
          <w:noProof/>
        </w:rPr>
        <w:fldChar w:fldCharType="end"/>
      </w:r>
    </w:p>
    <w:p w14:paraId="25587AC8" w14:textId="4E257546" w:rsidR="00526A8E" w:rsidRDefault="00323651">
      <w:pPr>
        <w:pStyle w:val="TableofFigures"/>
        <w:tabs>
          <w:tab w:val="right" w:leader="dot" w:pos="9016"/>
        </w:tabs>
        <w:rPr>
          <w:rFonts w:eastAsiaTheme="minorEastAsia"/>
          <w:noProof/>
          <w:lang w:eastAsia="en-AU"/>
        </w:rPr>
      </w:pPr>
      <w:hyperlink w:anchor="_Toc15369131" w:history="1">
        <w:r w:rsidR="00526A8E" w:rsidRPr="004E0949">
          <w:rPr>
            <w:rStyle w:val="Hyperlink"/>
            <w:noProof/>
          </w:rPr>
          <w:t>Figure 18 Location of Data Grid input parameter in Parfile (Parameter file)</w:t>
        </w:r>
        <w:r w:rsidR="00526A8E">
          <w:rPr>
            <w:noProof/>
            <w:webHidden/>
          </w:rPr>
          <w:tab/>
        </w:r>
        <w:r w:rsidR="00526A8E">
          <w:rPr>
            <w:noProof/>
            <w:webHidden/>
          </w:rPr>
          <w:fldChar w:fldCharType="begin"/>
        </w:r>
        <w:r w:rsidR="00526A8E">
          <w:rPr>
            <w:noProof/>
            <w:webHidden/>
          </w:rPr>
          <w:instrText xml:space="preserve"> PAGEREF _Toc15369131 \h </w:instrText>
        </w:r>
        <w:r w:rsidR="00526A8E">
          <w:rPr>
            <w:noProof/>
            <w:webHidden/>
          </w:rPr>
        </w:r>
        <w:r w:rsidR="00526A8E">
          <w:rPr>
            <w:noProof/>
            <w:webHidden/>
          </w:rPr>
          <w:fldChar w:fldCharType="separate"/>
        </w:r>
        <w:r w:rsidR="007D2A24">
          <w:rPr>
            <w:noProof/>
            <w:webHidden/>
          </w:rPr>
          <w:t>31</w:t>
        </w:r>
        <w:r w:rsidR="00526A8E">
          <w:rPr>
            <w:noProof/>
            <w:webHidden/>
          </w:rPr>
          <w:fldChar w:fldCharType="end"/>
        </w:r>
      </w:hyperlink>
    </w:p>
    <w:p w14:paraId="4E6B02ED" w14:textId="37374163"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"https://uniwa-my.sharepoint.com/personal/00102751_uwa_edu_au/Documents/ADSD.docx" \l "_Toc15369132"</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19. Organisation of cluster file.</w:t>
      </w:r>
      <w:r>
        <w:rPr>
          <w:noProof/>
          <w:webHidden/>
        </w:rPr>
        <w:tab/>
      </w:r>
      <w:r>
        <w:rPr>
          <w:noProof/>
          <w:webHidden/>
        </w:rPr>
        <w:fldChar w:fldCharType="begin"/>
      </w:r>
      <w:r>
        <w:rPr>
          <w:noProof/>
          <w:webHidden/>
        </w:rPr>
        <w:instrText xml:space="preserve"> PAGEREF _Toc15369132 \h </w:instrText>
      </w:r>
      <w:r>
        <w:rPr>
          <w:noProof/>
          <w:webHidden/>
        </w:rPr>
      </w:r>
      <w:r>
        <w:rPr>
          <w:noProof/>
          <w:webHidden/>
        </w:rPr>
        <w:fldChar w:fldCharType="separate"/>
      </w:r>
      <w:ins w:id="817" w:author="Jeremie Giraud" w:date="2019-08-08T12:43:00Z">
        <w:r w:rsidR="007D2A24">
          <w:rPr>
            <w:noProof/>
            <w:webHidden/>
          </w:rPr>
          <w:t>32</w:t>
        </w:r>
      </w:ins>
      <w:del w:id="818" w:author="Jeremie Giraud" w:date="2019-08-08T12:43:00Z">
        <w:r w:rsidDel="007D2A24">
          <w:rPr>
            <w:noProof/>
            <w:webHidden/>
          </w:rPr>
          <w:delText>31</w:delText>
        </w:r>
      </w:del>
      <w:r>
        <w:rPr>
          <w:noProof/>
          <w:webHidden/>
        </w:rPr>
        <w:fldChar w:fldCharType="end"/>
      </w:r>
      <w:r w:rsidRPr="004E0949">
        <w:rPr>
          <w:rStyle w:val="Hyperlink"/>
          <w:noProof/>
        </w:rPr>
        <w:fldChar w:fldCharType="end"/>
      </w:r>
    </w:p>
    <w:p w14:paraId="7A5C27BE" w14:textId="31D8CBEF"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"_Toc15369133"</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20. Example of cluster file.</w:t>
      </w:r>
      <w:r>
        <w:rPr>
          <w:noProof/>
          <w:webHidden/>
        </w:rPr>
        <w:tab/>
      </w:r>
      <w:r>
        <w:rPr>
          <w:noProof/>
          <w:webHidden/>
        </w:rPr>
        <w:fldChar w:fldCharType="begin"/>
      </w:r>
      <w:r>
        <w:rPr>
          <w:noProof/>
          <w:webHidden/>
        </w:rPr>
        <w:instrText xml:space="preserve"> PAGEREF _Toc15369133 \h </w:instrText>
      </w:r>
      <w:r>
        <w:rPr>
          <w:noProof/>
          <w:webHidden/>
        </w:rPr>
      </w:r>
      <w:r>
        <w:rPr>
          <w:noProof/>
          <w:webHidden/>
        </w:rPr>
        <w:fldChar w:fldCharType="separate"/>
      </w:r>
      <w:ins w:id="819" w:author="Jeremie Giraud" w:date="2019-08-08T12:43:00Z">
        <w:r w:rsidR="007D2A24">
          <w:rPr>
            <w:noProof/>
            <w:webHidden/>
          </w:rPr>
          <w:t>32</w:t>
        </w:r>
      </w:ins>
      <w:del w:id="820" w:author="Jeremie Giraud" w:date="2019-08-08T12:43:00Z">
        <w:r w:rsidDel="007D2A24">
          <w:rPr>
            <w:noProof/>
            <w:webHidden/>
          </w:rPr>
          <w:delText>31</w:delText>
        </w:r>
      </w:del>
      <w:r>
        <w:rPr>
          <w:noProof/>
          <w:webHidden/>
        </w:rPr>
        <w:fldChar w:fldCharType="end"/>
      </w:r>
      <w:r w:rsidRPr="004E0949">
        <w:rPr>
          <w:rStyle w:val="Hyperlink"/>
          <w:noProof/>
        </w:rPr>
        <w:fldChar w:fldCharType="end"/>
      </w:r>
    </w:p>
    <w:p w14:paraId="3C6DA892" w14:textId="2BA17637" w:rsidR="00526A8E" w:rsidRDefault="00323651">
      <w:pPr>
        <w:pStyle w:val="TableofFigures"/>
        <w:tabs>
          <w:tab w:val="right" w:leader="dot" w:pos="9016"/>
        </w:tabs>
        <w:rPr>
          <w:rFonts w:eastAsiaTheme="minorEastAsia"/>
          <w:noProof/>
          <w:lang w:eastAsia="en-AU"/>
        </w:rPr>
      </w:pPr>
      <w:hyperlink w:anchor="_Toc15369134" w:history="1">
        <w:r w:rsidR="00526A8E" w:rsidRPr="004E0949">
          <w:rPr>
            <w:rStyle w:val="Hyperlink"/>
            <w:noProof/>
          </w:rPr>
          <w:t>Figure 21 Location of Cluster input parameter in Parfile (Parameter file)</w:t>
        </w:r>
        <w:r w:rsidR="00526A8E">
          <w:rPr>
            <w:noProof/>
            <w:webHidden/>
          </w:rPr>
          <w:tab/>
        </w:r>
        <w:r w:rsidR="00526A8E">
          <w:rPr>
            <w:noProof/>
            <w:webHidden/>
          </w:rPr>
          <w:fldChar w:fldCharType="begin"/>
        </w:r>
        <w:r w:rsidR="00526A8E">
          <w:rPr>
            <w:noProof/>
            <w:webHidden/>
          </w:rPr>
          <w:instrText xml:space="preserve"> PAGEREF _Toc15369134 \h </w:instrText>
        </w:r>
        <w:r w:rsidR="00526A8E">
          <w:rPr>
            <w:noProof/>
            <w:webHidden/>
          </w:rPr>
        </w:r>
        <w:r w:rsidR="00526A8E">
          <w:rPr>
            <w:noProof/>
            <w:webHidden/>
          </w:rPr>
          <w:fldChar w:fldCharType="separate"/>
        </w:r>
        <w:r w:rsidR="007D2A24">
          <w:rPr>
            <w:noProof/>
            <w:webHidden/>
          </w:rPr>
          <w:t>32</w:t>
        </w:r>
        <w:r w:rsidR="00526A8E">
          <w:rPr>
            <w:noProof/>
            <w:webHidden/>
          </w:rPr>
          <w:fldChar w:fldCharType="end"/>
        </w:r>
      </w:hyperlink>
    </w:p>
    <w:p w14:paraId="55E8CF51" w14:textId="0E4982D5"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"_Toc15369135"</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22. Example using the first lines of an input model voxet file.</w:t>
      </w:r>
      <w:r>
        <w:rPr>
          <w:noProof/>
          <w:webHidden/>
        </w:rPr>
        <w:tab/>
      </w:r>
      <w:r>
        <w:rPr>
          <w:noProof/>
          <w:webHidden/>
        </w:rPr>
        <w:fldChar w:fldCharType="begin"/>
      </w:r>
      <w:r>
        <w:rPr>
          <w:noProof/>
          <w:webHidden/>
        </w:rPr>
        <w:instrText xml:space="preserve"> PAGEREF _Toc15369135 \h </w:instrText>
      </w:r>
      <w:r>
        <w:rPr>
          <w:noProof/>
          <w:webHidden/>
        </w:rPr>
      </w:r>
      <w:r>
        <w:rPr>
          <w:noProof/>
          <w:webHidden/>
        </w:rPr>
        <w:fldChar w:fldCharType="separate"/>
      </w:r>
      <w:ins w:id="821" w:author="Jeremie Giraud" w:date="2019-08-08T12:43:00Z">
        <w:r w:rsidR="007D2A24">
          <w:rPr>
            <w:noProof/>
            <w:webHidden/>
          </w:rPr>
          <w:t>33</w:t>
        </w:r>
      </w:ins>
      <w:del w:id="822" w:author="Jeremie Giraud" w:date="2019-08-08T12:43:00Z">
        <w:r w:rsidDel="007D2A24">
          <w:rPr>
            <w:noProof/>
            <w:webHidden/>
          </w:rPr>
          <w:delText>32</w:delText>
        </w:r>
      </w:del>
      <w:r>
        <w:rPr>
          <w:noProof/>
          <w:webHidden/>
        </w:rPr>
        <w:fldChar w:fldCharType="end"/>
      </w:r>
      <w:r w:rsidRPr="004E0949">
        <w:rPr>
          <w:rStyle w:val="Hyperlink"/>
          <w:noProof/>
        </w:rPr>
        <w:fldChar w:fldCharType="end"/>
      </w:r>
    </w:p>
    <w:p w14:paraId="5F662DF1" w14:textId="16D280DA"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"_Toc15369136"</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23. Example using the first lines of a geological weight input file.</w:t>
      </w:r>
      <w:r>
        <w:rPr>
          <w:noProof/>
          <w:webHidden/>
        </w:rPr>
        <w:tab/>
      </w:r>
      <w:r>
        <w:rPr>
          <w:noProof/>
          <w:webHidden/>
        </w:rPr>
        <w:fldChar w:fldCharType="begin"/>
      </w:r>
      <w:r>
        <w:rPr>
          <w:noProof/>
          <w:webHidden/>
        </w:rPr>
        <w:instrText xml:space="preserve"> PAGEREF _Toc15369136 \h </w:instrText>
      </w:r>
      <w:r>
        <w:rPr>
          <w:noProof/>
          <w:webHidden/>
        </w:rPr>
      </w:r>
      <w:r>
        <w:rPr>
          <w:noProof/>
          <w:webHidden/>
        </w:rPr>
        <w:fldChar w:fldCharType="separate"/>
      </w:r>
      <w:ins w:id="823" w:author="Jeremie Giraud" w:date="2019-08-08T12:43:00Z">
        <w:r w:rsidR="007D2A24">
          <w:rPr>
            <w:noProof/>
            <w:webHidden/>
          </w:rPr>
          <w:t>34</w:t>
        </w:r>
      </w:ins>
      <w:del w:id="824" w:author="Jeremie Giraud" w:date="2019-08-08T12:43:00Z">
        <w:r w:rsidDel="007D2A24">
          <w:rPr>
            <w:noProof/>
            <w:webHidden/>
          </w:rPr>
          <w:delText>33</w:delText>
        </w:r>
      </w:del>
      <w:r>
        <w:rPr>
          <w:noProof/>
          <w:webHidden/>
        </w:rPr>
        <w:fldChar w:fldCharType="end"/>
      </w:r>
      <w:r w:rsidRPr="004E0949">
        <w:rPr>
          <w:rStyle w:val="Hyperlink"/>
          <w:noProof/>
        </w:rPr>
        <w:fldChar w:fldCharType="end"/>
      </w:r>
    </w:p>
    <w:p w14:paraId="6DFD5662" w14:textId="0AC9793F"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"_Toc15369137"</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24. Clustering constraint section of parameter file.</w:t>
      </w:r>
      <w:r>
        <w:rPr>
          <w:noProof/>
          <w:webHidden/>
        </w:rPr>
        <w:tab/>
      </w:r>
      <w:r>
        <w:rPr>
          <w:noProof/>
          <w:webHidden/>
        </w:rPr>
        <w:fldChar w:fldCharType="begin"/>
      </w:r>
      <w:r>
        <w:rPr>
          <w:noProof/>
          <w:webHidden/>
        </w:rPr>
        <w:instrText xml:space="preserve"> PAGEREF _Toc15369137 \h </w:instrText>
      </w:r>
      <w:r>
        <w:rPr>
          <w:noProof/>
          <w:webHidden/>
        </w:rPr>
      </w:r>
      <w:r>
        <w:rPr>
          <w:noProof/>
          <w:webHidden/>
        </w:rPr>
        <w:fldChar w:fldCharType="separate"/>
      </w:r>
      <w:ins w:id="825" w:author="Jeremie Giraud" w:date="2019-08-08T12:43:00Z">
        <w:r w:rsidR="007D2A24">
          <w:rPr>
            <w:noProof/>
            <w:webHidden/>
          </w:rPr>
          <w:t>34</w:t>
        </w:r>
      </w:ins>
      <w:del w:id="826" w:author="Jeremie Giraud" w:date="2019-08-08T12:43:00Z">
        <w:r w:rsidDel="007D2A24">
          <w:rPr>
            <w:noProof/>
            <w:webHidden/>
          </w:rPr>
          <w:delText>33</w:delText>
        </w:r>
      </w:del>
      <w:r>
        <w:rPr>
          <w:noProof/>
          <w:webHidden/>
        </w:rPr>
        <w:fldChar w:fldCharType="end"/>
      </w:r>
      <w:r w:rsidRPr="004E0949">
        <w:rPr>
          <w:rStyle w:val="Hyperlink"/>
          <w:noProof/>
        </w:rPr>
        <w:fldChar w:fldCharType="end"/>
      </w:r>
    </w:p>
    <w:p w14:paraId="2AE7D3A8" w14:textId="0FB6454B" w:rsidR="00526A8E" w:rsidRDefault="00323651">
      <w:pPr>
        <w:pStyle w:val="TableofFigures"/>
        <w:tabs>
          <w:tab w:val="right" w:leader="dot" w:pos="9016"/>
        </w:tabs>
        <w:rPr>
          <w:rFonts w:eastAsiaTheme="minorEastAsia"/>
          <w:noProof/>
          <w:lang w:eastAsia="en-AU"/>
        </w:rPr>
      </w:pPr>
      <w:hyperlink w:anchor="_Toc15369138" w:history="1">
        <w:r w:rsidR="00526A8E" w:rsidRPr="004E0949">
          <w:rPr>
            <w:rStyle w:val="Hyperlink"/>
            <w:noProof/>
          </w:rPr>
          <w:t>Figure 25. Example of terminal.</w:t>
        </w:r>
        <w:r w:rsidR="00526A8E">
          <w:rPr>
            <w:noProof/>
            <w:webHidden/>
          </w:rPr>
          <w:tab/>
        </w:r>
        <w:r w:rsidR="00526A8E">
          <w:rPr>
            <w:noProof/>
            <w:webHidden/>
          </w:rPr>
          <w:fldChar w:fldCharType="begin"/>
        </w:r>
        <w:r w:rsidR="00526A8E">
          <w:rPr>
            <w:noProof/>
            <w:webHidden/>
          </w:rPr>
          <w:instrText xml:space="preserve"> PAGEREF _Toc15369138 \h </w:instrText>
        </w:r>
        <w:r w:rsidR="00526A8E">
          <w:rPr>
            <w:noProof/>
            <w:webHidden/>
          </w:rPr>
        </w:r>
        <w:r w:rsidR="00526A8E">
          <w:rPr>
            <w:noProof/>
            <w:webHidden/>
          </w:rPr>
          <w:fldChar w:fldCharType="separate"/>
        </w:r>
        <w:r w:rsidR="007D2A24">
          <w:rPr>
            <w:noProof/>
            <w:webHidden/>
          </w:rPr>
          <w:t>34</w:t>
        </w:r>
        <w:r w:rsidR="00526A8E">
          <w:rPr>
            <w:noProof/>
            <w:webHidden/>
          </w:rPr>
          <w:fldChar w:fldCharType="end"/>
        </w:r>
      </w:hyperlink>
    </w:p>
    <w:p w14:paraId="1AAF96CC" w14:textId="65EEE0B1"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"_Toc15369139"</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26. Command line to execute TOMOFAST-x.</w:t>
      </w:r>
      <w:r>
        <w:rPr>
          <w:noProof/>
          <w:webHidden/>
        </w:rPr>
        <w:tab/>
      </w:r>
      <w:r>
        <w:rPr>
          <w:noProof/>
          <w:webHidden/>
        </w:rPr>
        <w:fldChar w:fldCharType="begin"/>
      </w:r>
      <w:r>
        <w:rPr>
          <w:noProof/>
          <w:webHidden/>
        </w:rPr>
        <w:instrText xml:space="preserve"> PAGEREF _Toc15369139 \h </w:instrText>
      </w:r>
      <w:r>
        <w:rPr>
          <w:noProof/>
          <w:webHidden/>
        </w:rPr>
      </w:r>
      <w:r>
        <w:rPr>
          <w:noProof/>
          <w:webHidden/>
        </w:rPr>
        <w:fldChar w:fldCharType="separate"/>
      </w:r>
      <w:ins w:id="827" w:author="Jeremie Giraud" w:date="2019-08-08T12:43:00Z">
        <w:r w:rsidR="007D2A24">
          <w:rPr>
            <w:noProof/>
            <w:webHidden/>
          </w:rPr>
          <w:t>35</w:t>
        </w:r>
      </w:ins>
      <w:del w:id="828" w:author="Jeremie Giraud" w:date="2019-08-08T12:43:00Z">
        <w:r w:rsidDel="007D2A24">
          <w:rPr>
            <w:noProof/>
            <w:webHidden/>
          </w:rPr>
          <w:delText>34</w:delText>
        </w:r>
      </w:del>
      <w:r>
        <w:rPr>
          <w:noProof/>
          <w:webHidden/>
        </w:rPr>
        <w:fldChar w:fldCharType="end"/>
      </w:r>
      <w:r w:rsidRPr="004E0949">
        <w:rPr>
          <w:rStyle w:val="Hyperlink"/>
          <w:noProof/>
        </w:rPr>
        <w:fldChar w:fldCharType="end"/>
      </w:r>
    </w:p>
    <w:p w14:paraId="5D38BD84" w14:textId="5714B9A7"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"_Toc15369140"</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27. Details of the command line to execute TOMOFAST-x.</w:t>
      </w:r>
      <w:r>
        <w:rPr>
          <w:noProof/>
          <w:webHidden/>
        </w:rPr>
        <w:tab/>
      </w:r>
      <w:r>
        <w:rPr>
          <w:noProof/>
          <w:webHidden/>
        </w:rPr>
        <w:fldChar w:fldCharType="begin"/>
      </w:r>
      <w:r>
        <w:rPr>
          <w:noProof/>
          <w:webHidden/>
        </w:rPr>
        <w:instrText xml:space="preserve"> PAGEREF _Toc15369140 \h </w:instrText>
      </w:r>
      <w:r>
        <w:rPr>
          <w:noProof/>
          <w:webHidden/>
        </w:rPr>
      </w:r>
      <w:r>
        <w:rPr>
          <w:noProof/>
          <w:webHidden/>
        </w:rPr>
        <w:fldChar w:fldCharType="separate"/>
      </w:r>
      <w:ins w:id="829" w:author="Jeremie Giraud" w:date="2019-08-08T12:43:00Z">
        <w:r w:rsidR="007D2A24">
          <w:rPr>
            <w:noProof/>
            <w:webHidden/>
          </w:rPr>
          <w:t>35</w:t>
        </w:r>
      </w:ins>
      <w:del w:id="830" w:author="Jeremie Giraud" w:date="2019-08-08T12:43:00Z">
        <w:r w:rsidDel="007D2A24">
          <w:rPr>
            <w:noProof/>
            <w:webHidden/>
          </w:rPr>
          <w:delText>34</w:delText>
        </w:r>
      </w:del>
      <w:r>
        <w:rPr>
          <w:noProof/>
          <w:webHidden/>
        </w:rPr>
        <w:fldChar w:fldCharType="end"/>
      </w:r>
      <w:r w:rsidRPr="004E0949">
        <w:rPr>
          <w:rStyle w:val="Hyperlink"/>
          <w:noProof/>
        </w:rPr>
        <w:fldChar w:fldCharType="end"/>
      </w:r>
    </w:p>
    <w:p w14:paraId="64CB4DA3" w14:textId="48F199ED"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"_Toc15369141"</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28 Path to the Output Folder</w:t>
      </w:r>
      <w:r>
        <w:rPr>
          <w:noProof/>
          <w:webHidden/>
        </w:rPr>
        <w:tab/>
      </w:r>
      <w:r>
        <w:rPr>
          <w:noProof/>
          <w:webHidden/>
        </w:rPr>
        <w:fldChar w:fldCharType="begin"/>
      </w:r>
      <w:r>
        <w:rPr>
          <w:noProof/>
          <w:webHidden/>
        </w:rPr>
        <w:instrText xml:space="preserve"> PAGEREF _Toc15369141 \h </w:instrText>
      </w:r>
      <w:r>
        <w:rPr>
          <w:noProof/>
          <w:webHidden/>
        </w:rPr>
      </w:r>
      <w:r>
        <w:rPr>
          <w:noProof/>
          <w:webHidden/>
        </w:rPr>
        <w:fldChar w:fldCharType="separate"/>
      </w:r>
      <w:ins w:id="831" w:author="Jeremie Giraud" w:date="2019-08-08T12:43:00Z">
        <w:r w:rsidR="007D2A24">
          <w:rPr>
            <w:noProof/>
            <w:webHidden/>
          </w:rPr>
          <w:t>36</w:t>
        </w:r>
      </w:ins>
      <w:del w:id="832" w:author="Jeremie Giraud" w:date="2019-08-08T12:43:00Z">
        <w:r w:rsidDel="007D2A24">
          <w:rPr>
            <w:noProof/>
            <w:webHidden/>
          </w:rPr>
          <w:delText>35</w:delText>
        </w:r>
      </w:del>
      <w:r>
        <w:rPr>
          <w:noProof/>
          <w:webHidden/>
        </w:rPr>
        <w:fldChar w:fldCharType="end"/>
      </w:r>
      <w:r w:rsidRPr="004E0949">
        <w:rPr>
          <w:rStyle w:val="Hyperlink"/>
          <w:noProof/>
        </w:rPr>
        <w:fldChar w:fldCharType="end"/>
      </w:r>
    </w:p>
    <w:p w14:paraId="666E5A80" w14:textId="74171447"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"_Toc15369142"</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29 Types of Output Files</w:t>
      </w:r>
      <w:r>
        <w:rPr>
          <w:noProof/>
          <w:webHidden/>
        </w:rPr>
        <w:tab/>
      </w:r>
      <w:r>
        <w:rPr>
          <w:noProof/>
          <w:webHidden/>
        </w:rPr>
        <w:fldChar w:fldCharType="begin"/>
      </w:r>
      <w:r>
        <w:rPr>
          <w:noProof/>
          <w:webHidden/>
        </w:rPr>
        <w:instrText xml:space="preserve"> PAGEREF _Toc15369142 \h </w:instrText>
      </w:r>
      <w:r>
        <w:rPr>
          <w:noProof/>
          <w:webHidden/>
        </w:rPr>
      </w:r>
      <w:r>
        <w:rPr>
          <w:noProof/>
          <w:webHidden/>
        </w:rPr>
        <w:fldChar w:fldCharType="separate"/>
      </w:r>
      <w:ins w:id="833" w:author="Jeremie Giraud" w:date="2019-08-08T12:43:00Z">
        <w:r w:rsidR="007D2A24">
          <w:rPr>
            <w:noProof/>
            <w:webHidden/>
          </w:rPr>
          <w:t>36</w:t>
        </w:r>
      </w:ins>
      <w:del w:id="834" w:author="Jeremie Giraud" w:date="2019-08-08T12:43:00Z">
        <w:r w:rsidDel="007D2A24">
          <w:rPr>
            <w:noProof/>
            <w:webHidden/>
          </w:rPr>
          <w:delText>35</w:delText>
        </w:r>
      </w:del>
      <w:r>
        <w:rPr>
          <w:noProof/>
          <w:webHidden/>
        </w:rPr>
        <w:fldChar w:fldCharType="end"/>
      </w:r>
      <w:r w:rsidRPr="004E0949">
        <w:rPr>
          <w:rStyle w:val="Hyperlink"/>
          <w:noProof/>
        </w:rPr>
        <w:fldChar w:fldCharType="end"/>
      </w:r>
    </w:p>
    <w:p w14:paraId="3292DD1B" w14:textId="11DAE802"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"_Toc15369143"</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30 Output File of Cluster Data</w:t>
      </w:r>
      <w:r>
        <w:rPr>
          <w:noProof/>
          <w:webHidden/>
        </w:rPr>
        <w:tab/>
      </w:r>
      <w:r>
        <w:rPr>
          <w:noProof/>
          <w:webHidden/>
        </w:rPr>
        <w:fldChar w:fldCharType="begin"/>
      </w:r>
      <w:r>
        <w:rPr>
          <w:noProof/>
          <w:webHidden/>
        </w:rPr>
        <w:instrText xml:space="preserve"> PAGEREF _Toc15369143 \h </w:instrText>
      </w:r>
      <w:r>
        <w:rPr>
          <w:noProof/>
          <w:webHidden/>
        </w:rPr>
      </w:r>
      <w:r>
        <w:rPr>
          <w:noProof/>
          <w:webHidden/>
        </w:rPr>
        <w:fldChar w:fldCharType="separate"/>
      </w:r>
      <w:ins w:id="835" w:author="Jeremie Giraud" w:date="2019-08-08T12:43:00Z">
        <w:r w:rsidR="007D2A24">
          <w:rPr>
            <w:noProof/>
            <w:webHidden/>
          </w:rPr>
          <w:t>37</w:t>
        </w:r>
      </w:ins>
      <w:del w:id="836" w:author="Jeremie Giraud" w:date="2019-08-08T12:43:00Z">
        <w:r w:rsidDel="007D2A24">
          <w:rPr>
            <w:noProof/>
            <w:webHidden/>
          </w:rPr>
          <w:delText>36</w:delText>
        </w:r>
      </w:del>
      <w:r>
        <w:rPr>
          <w:noProof/>
          <w:webHidden/>
        </w:rPr>
        <w:fldChar w:fldCharType="end"/>
      </w:r>
      <w:r w:rsidRPr="004E0949">
        <w:rPr>
          <w:rStyle w:val="Hyperlink"/>
          <w:noProof/>
        </w:rPr>
        <w:fldChar w:fldCharType="end"/>
      </w:r>
    </w:p>
    <w:p w14:paraId="47393145" w14:textId="1554F751"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"_Toc15369144"</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31 Snapshot of Cluster voxet output file</w:t>
      </w:r>
      <w:r>
        <w:rPr>
          <w:noProof/>
          <w:webHidden/>
        </w:rPr>
        <w:tab/>
      </w:r>
      <w:r>
        <w:rPr>
          <w:noProof/>
          <w:webHidden/>
        </w:rPr>
        <w:fldChar w:fldCharType="begin"/>
      </w:r>
      <w:r>
        <w:rPr>
          <w:noProof/>
          <w:webHidden/>
        </w:rPr>
        <w:instrText xml:space="preserve"> PAGEREF _Toc15369144 \h </w:instrText>
      </w:r>
      <w:r>
        <w:rPr>
          <w:noProof/>
          <w:webHidden/>
        </w:rPr>
      </w:r>
      <w:r>
        <w:rPr>
          <w:noProof/>
          <w:webHidden/>
        </w:rPr>
        <w:fldChar w:fldCharType="separate"/>
      </w:r>
      <w:ins w:id="837" w:author="Jeremie Giraud" w:date="2019-08-08T12:43:00Z">
        <w:r w:rsidR="007D2A24">
          <w:rPr>
            <w:noProof/>
            <w:webHidden/>
          </w:rPr>
          <w:t>38</w:t>
        </w:r>
      </w:ins>
      <w:del w:id="838" w:author="Jeremie Giraud" w:date="2019-08-08T12:43:00Z">
        <w:r w:rsidDel="007D2A24">
          <w:rPr>
            <w:noProof/>
            <w:webHidden/>
          </w:rPr>
          <w:delText>37</w:delText>
        </w:r>
      </w:del>
      <w:r>
        <w:rPr>
          <w:noProof/>
          <w:webHidden/>
        </w:rPr>
        <w:fldChar w:fldCharType="end"/>
      </w:r>
      <w:r w:rsidRPr="004E0949">
        <w:rPr>
          <w:rStyle w:val="Hyperlink"/>
          <w:noProof/>
        </w:rPr>
        <w:fldChar w:fldCharType="end"/>
      </w:r>
    </w:p>
    <w:p w14:paraId="78240372" w14:textId="6948D736"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"_Toc15369145"</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32 Snapshot of gravity voxet output file</w:t>
      </w:r>
      <w:r>
        <w:rPr>
          <w:noProof/>
          <w:webHidden/>
        </w:rPr>
        <w:tab/>
      </w:r>
      <w:r>
        <w:rPr>
          <w:noProof/>
          <w:webHidden/>
        </w:rPr>
        <w:fldChar w:fldCharType="begin"/>
      </w:r>
      <w:r>
        <w:rPr>
          <w:noProof/>
          <w:webHidden/>
        </w:rPr>
        <w:instrText xml:space="preserve"> PAGEREF _Toc15369145 \h </w:instrText>
      </w:r>
      <w:r>
        <w:rPr>
          <w:noProof/>
          <w:webHidden/>
        </w:rPr>
      </w:r>
      <w:r>
        <w:rPr>
          <w:noProof/>
          <w:webHidden/>
        </w:rPr>
        <w:fldChar w:fldCharType="separate"/>
      </w:r>
      <w:ins w:id="839" w:author="Jeremie Giraud" w:date="2019-08-08T12:43:00Z">
        <w:r w:rsidR="007D2A24">
          <w:rPr>
            <w:noProof/>
            <w:webHidden/>
          </w:rPr>
          <w:t>39</w:t>
        </w:r>
      </w:ins>
      <w:del w:id="840" w:author="Jeremie Giraud" w:date="2019-08-08T12:43:00Z">
        <w:r w:rsidDel="007D2A24">
          <w:rPr>
            <w:noProof/>
            <w:webHidden/>
          </w:rPr>
          <w:delText>38</w:delText>
        </w:r>
      </w:del>
      <w:r>
        <w:rPr>
          <w:noProof/>
          <w:webHidden/>
        </w:rPr>
        <w:fldChar w:fldCharType="end"/>
      </w:r>
      <w:r w:rsidRPr="004E0949">
        <w:rPr>
          <w:rStyle w:val="Hyperlink"/>
          <w:noProof/>
        </w:rPr>
        <w:fldChar w:fldCharType="end"/>
      </w:r>
    </w:p>
    <w:p w14:paraId="18A53563" w14:textId="6CDAF794"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"_Toc15369146"</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33 Location of the cost file in output folder</w:t>
      </w:r>
      <w:r>
        <w:rPr>
          <w:noProof/>
          <w:webHidden/>
        </w:rPr>
        <w:tab/>
      </w:r>
      <w:r>
        <w:rPr>
          <w:noProof/>
          <w:webHidden/>
        </w:rPr>
        <w:fldChar w:fldCharType="begin"/>
      </w:r>
      <w:r>
        <w:rPr>
          <w:noProof/>
          <w:webHidden/>
        </w:rPr>
        <w:instrText xml:space="preserve"> PAGEREF _Toc15369146 \h </w:instrText>
      </w:r>
      <w:r>
        <w:rPr>
          <w:noProof/>
          <w:webHidden/>
        </w:rPr>
      </w:r>
      <w:r>
        <w:rPr>
          <w:noProof/>
          <w:webHidden/>
        </w:rPr>
        <w:fldChar w:fldCharType="separate"/>
      </w:r>
      <w:ins w:id="841" w:author="Jeremie Giraud" w:date="2019-08-08T12:43:00Z">
        <w:r w:rsidR="007D2A24">
          <w:rPr>
            <w:noProof/>
            <w:webHidden/>
          </w:rPr>
          <w:t>40</w:t>
        </w:r>
      </w:ins>
      <w:del w:id="842" w:author="Jeremie Giraud" w:date="2019-08-08T12:43:00Z">
        <w:r w:rsidDel="007D2A24">
          <w:rPr>
            <w:noProof/>
            <w:webHidden/>
          </w:rPr>
          <w:delText>39</w:delText>
        </w:r>
      </w:del>
      <w:r>
        <w:rPr>
          <w:noProof/>
          <w:webHidden/>
        </w:rPr>
        <w:fldChar w:fldCharType="end"/>
      </w:r>
      <w:r w:rsidRPr="004E0949">
        <w:rPr>
          <w:rStyle w:val="Hyperlink"/>
          <w:noProof/>
        </w:rPr>
        <w:fldChar w:fldCharType="end"/>
      </w:r>
    </w:p>
    <w:p w14:paraId="14FDCBF1" w14:textId="18E8841A"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"_Toc15369147"</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34 output of cost file</w:t>
      </w:r>
      <w:r>
        <w:rPr>
          <w:noProof/>
          <w:webHidden/>
        </w:rPr>
        <w:tab/>
      </w:r>
      <w:r>
        <w:rPr>
          <w:noProof/>
          <w:webHidden/>
        </w:rPr>
        <w:fldChar w:fldCharType="begin"/>
      </w:r>
      <w:r>
        <w:rPr>
          <w:noProof/>
          <w:webHidden/>
        </w:rPr>
        <w:instrText xml:space="preserve"> PAGEREF _Toc15369147 \h </w:instrText>
      </w:r>
      <w:r>
        <w:rPr>
          <w:noProof/>
          <w:webHidden/>
        </w:rPr>
      </w:r>
      <w:r>
        <w:rPr>
          <w:noProof/>
          <w:webHidden/>
        </w:rPr>
        <w:fldChar w:fldCharType="separate"/>
      </w:r>
      <w:ins w:id="843" w:author="Jeremie Giraud" w:date="2019-08-08T12:43:00Z">
        <w:r w:rsidR="007D2A24">
          <w:rPr>
            <w:noProof/>
            <w:webHidden/>
          </w:rPr>
          <w:t>41</w:t>
        </w:r>
      </w:ins>
      <w:del w:id="844" w:author="Jeremie Giraud" w:date="2019-08-08T12:43:00Z">
        <w:r w:rsidDel="007D2A24">
          <w:rPr>
            <w:noProof/>
            <w:webHidden/>
          </w:rPr>
          <w:delText>40</w:delText>
        </w:r>
      </w:del>
      <w:r>
        <w:rPr>
          <w:noProof/>
          <w:webHidden/>
        </w:rPr>
        <w:fldChar w:fldCharType="end"/>
      </w:r>
      <w:r w:rsidRPr="004E0949">
        <w:rPr>
          <w:rStyle w:val="Hyperlink"/>
          <w:noProof/>
        </w:rPr>
        <w:fldChar w:fldCharType="end"/>
      </w:r>
    </w:p>
    <w:p w14:paraId="6785A022" w14:textId="1D0151EE"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"_Toc15369148"</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35 Snapshot of command screen output</w:t>
      </w:r>
      <w:r>
        <w:rPr>
          <w:noProof/>
          <w:webHidden/>
        </w:rPr>
        <w:tab/>
      </w:r>
      <w:r>
        <w:rPr>
          <w:noProof/>
          <w:webHidden/>
        </w:rPr>
        <w:fldChar w:fldCharType="begin"/>
      </w:r>
      <w:r>
        <w:rPr>
          <w:noProof/>
          <w:webHidden/>
        </w:rPr>
        <w:instrText xml:space="preserve"> PAGEREF _Toc15369148 \h </w:instrText>
      </w:r>
      <w:r>
        <w:rPr>
          <w:noProof/>
          <w:webHidden/>
        </w:rPr>
      </w:r>
      <w:r>
        <w:rPr>
          <w:noProof/>
          <w:webHidden/>
        </w:rPr>
        <w:fldChar w:fldCharType="separate"/>
      </w:r>
      <w:ins w:id="845" w:author="Jeremie Giraud" w:date="2019-08-08T12:43:00Z">
        <w:r w:rsidR="007D2A24">
          <w:rPr>
            <w:noProof/>
            <w:webHidden/>
          </w:rPr>
          <w:t>41</w:t>
        </w:r>
      </w:ins>
      <w:del w:id="846" w:author="Jeremie Giraud" w:date="2019-08-08T12:43:00Z">
        <w:r w:rsidDel="007D2A24">
          <w:rPr>
            <w:noProof/>
            <w:webHidden/>
          </w:rPr>
          <w:delText>40</w:delText>
        </w:r>
      </w:del>
      <w:r>
        <w:rPr>
          <w:noProof/>
          <w:webHidden/>
        </w:rPr>
        <w:fldChar w:fldCharType="end"/>
      </w:r>
      <w:r w:rsidRPr="004E0949">
        <w:rPr>
          <w:rStyle w:val="Hyperlink"/>
          <w:noProof/>
        </w:rPr>
        <w:fldChar w:fldCharType="end"/>
      </w:r>
    </w:p>
    <w:p w14:paraId="0C5D326A" w14:textId="5C261427"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"_Toc15369149"</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36 Terminal output – reading the parameter file</w:t>
      </w:r>
      <w:r>
        <w:rPr>
          <w:noProof/>
          <w:webHidden/>
        </w:rPr>
        <w:tab/>
      </w:r>
      <w:r>
        <w:rPr>
          <w:noProof/>
          <w:webHidden/>
        </w:rPr>
        <w:fldChar w:fldCharType="begin"/>
      </w:r>
      <w:r>
        <w:rPr>
          <w:noProof/>
          <w:webHidden/>
        </w:rPr>
        <w:instrText xml:space="preserve"> PAGEREF _Toc15369149 \h </w:instrText>
      </w:r>
      <w:r>
        <w:rPr>
          <w:noProof/>
          <w:webHidden/>
        </w:rPr>
      </w:r>
      <w:r>
        <w:rPr>
          <w:noProof/>
          <w:webHidden/>
        </w:rPr>
        <w:fldChar w:fldCharType="separate"/>
      </w:r>
      <w:ins w:id="847" w:author="Jeremie Giraud" w:date="2019-08-08T12:43:00Z">
        <w:r w:rsidR="007D2A24">
          <w:rPr>
            <w:noProof/>
            <w:webHidden/>
          </w:rPr>
          <w:t>42</w:t>
        </w:r>
      </w:ins>
      <w:del w:id="848" w:author="Jeremie Giraud" w:date="2019-08-08T12:43:00Z">
        <w:r w:rsidDel="007D2A24">
          <w:rPr>
            <w:noProof/>
            <w:webHidden/>
          </w:rPr>
          <w:delText>41</w:delText>
        </w:r>
      </w:del>
      <w:r>
        <w:rPr>
          <w:noProof/>
          <w:webHidden/>
        </w:rPr>
        <w:fldChar w:fldCharType="end"/>
      </w:r>
      <w:r w:rsidRPr="004E0949">
        <w:rPr>
          <w:rStyle w:val="Hyperlink"/>
          <w:noProof/>
        </w:rPr>
        <w:fldChar w:fldCharType="end"/>
      </w:r>
    </w:p>
    <w:p w14:paraId="6E63BBDC" w14:textId="1D15380F"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"_Toc15369150"</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37 Terminal output – reading the parameter file</w:t>
      </w:r>
      <w:r>
        <w:rPr>
          <w:noProof/>
          <w:webHidden/>
        </w:rPr>
        <w:tab/>
      </w:r>
      <w:r>
        <w:rPr>
          <w:noProof/>
          <w:webHidden/>
        </w:rPr>
        <w:fldChar w:fldCharType="begin"/>
      </w:r>
      <w:r>
        <w:rPr>
          <w:noProof/>
          <w:webHidden/>
        </w:rPr>
        <w:instrText xml:space="preserve"> PAGEREF _Toc15369150 \h </w:instrText>
      </w:r>
      <w:r>
        <w:rPr>
          <w:noProof/>
          <w:webHidden/>
        </w:rPr>
      </w:r>
      <w:r>
        <w:rPr>
          <w:noProof/>
          <w:webHidden/>
        </w:rPr>
        <w:fldChar w:fldCharType="separate"/>
      </w:r>
      <w:ins w:id="849" w:author="Jeremie Giraud" w:date="2019-08-08T12:43:00Z">
        <w:r w:rsidR="007D2A24">
          <w:rPr>
            <w:noProof/>
            <w:webHidden/>
          </w:rPr>
          <w:t>43</w:t>
        </w:r>
      </w:ins>
      <w:del w:id="850" w:author="Jeremie Giraud" w:date="2019-08-08T12:43:00Z">
        <w:r w:rsidDel="007D2A24">
          <w:rPr>
            <w:noProof/>
            <w:webHidden/>
          </w:rPr>
          <w:delText>41</w:delText>
        </w:r>
      </w:del>
      <w:r>
        <w:rPr>
          <w:noProof/>
          <w:webHidden/>
        </w:rPr>
        <w:fldChar w:fldCharType="end"/>
      </w:r>
      <w:r w:rsidRPr="004E0949">
        <w:rPr>
          <w:rStyle w:val="Hyperlink"/>
          <w:noProof/>
        </w:rPr>
        <w:fldChar w:fldCharType="end"/>
      </w:r>
    </w:p>
    <w:p w14:paraId="032ADF56" w14:textId="7428A29D"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"_Toc15369151"</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38 Terminal output – reading the parameter file</w:t>
      </w:r>
      <w:r>
        <w:rPr>
          <w:noProof/>
          <w:webHidden/>
        </w:rPr>
        <w:tab/>
      </w:r>
      <w:r>
        <w:rPr>
          <w:noProof/>
          <w:webHidden/>
        </w:rPr>
        <w:fldChar w:fldCharType="begin"/>
      </w:r>
      <w:r>
        <w:rPr>
          <w:noProof/>
          <w:webHidden/>
        </w:rPr>
        <w:instrText xml:space="preserve"> PAGEREF _Toc15369151 \h </w:instrText>
      </w:r>
      <w:r>
        <w:rPr>
          <w:noProof/>
          <w:webHidden/>
        </w:rPr>
      </w:r>
      <w:r>
        <w:rPr>
          <w:noProof/>
          <w:webHidden/>
        </w:rPr>
        <w:fldChar w:fldCharType="separate"/>
      </w:r>
      <w:ins w:id="851" w:author="Jeremie Giraud" w:date="2019-08-08T12:43:00Z">
        <w:r w:rsidR="007D2A24">
          <w:rPr>
            <w:noProof/>
            <w:webHidden/>
          </w:rPr>
          <w:t>44</w:t>
        </w:r>
      </w:ins>
      <w:del w:id="852" w:author="Jeremie Giraud" w:date="2019-08-08T12:43:00Z">
        <w:r w:rsidDel="007D2A24">
          <w:rPr>
            <w:noProof/>
            <w:webHidden/>
          </w:rPr>
          <w:delText>42</w:delText>
        </w:r>
      </w:del>
      <w:r>
        <w:rPr>
          <w:noProof/>
          <w:webHidden/>
        </w:rPr>
        <w:fldChar w:fldCharType="end"/>
      </w:r>
      <w:r w:rsidRPr="004E0949">
        <w:rPr>
          <w:rStyle w:val="Hyperlink"/>
          <w:noProof/>
        </w:rPr>
        <w:fldChar w:fldCharType="end"/>
      </w:r>
    </w:p>
    <w:p w14:paraId="1EC695D3" w14:textId="73F79D90"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"_Toc15369152"</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39 Terminal output – reading the parameter file</w:t>
      </w:r>
      <w:r>
        <w:rPr>
          <w:noProof/>
          <w:webHidden/>
        </w:rPr>
        <w:tab/>
      </w:r>
      <w:r>
        <w:rPr>
          <w:noProof/>
          <w:webHidden/>
        </w:rPr>
        <w:fldChar w:fldCharType="begin"/>
      </w:r>
      <w:r>
        <w:rPr>
          <w:noProof/>
          <w:webHidden/>
        </w:rPr>
        <w:instrText xml:space="preserve"> PAGEREF _Toc15369152 \h </w:instrText>
      </w:r>
      <w:r>
        <w:rPr>
          <w:noProof/>
          <w:webHidden/>
        </w:rPr>
      </w:r>
      <w:r>
        <w:rPr>
          <w:noProof/>
          <w:webHidden/>
        </w:rPr>
        <w:fldChar w:fldCharType="separate"/>
      </w:r>
      <w:ins w:id="853" w:author="Jeremie Giraud" w:date="2019-08-08T12:43:00Z">
        <w:r w:rsidR="007D2A24">
          <w:rPr>
            <w:noProof/>
            <w:webHidden/>
          </w:rPr>
          <w:t>44</w:t>
        </w:r>
      </w:ins>
      <w:del w:id="854" w:author="Jeremie Giraud" w:date="2019-08-08T12:43:00Z">
        <w:r w:rsidDel="007D2A24">
          <w:rPr>
            <w:noProof/>
            <w:webHidden/>
          </w:rPr>
          <w:delText>42</w:delText>
        </w:r>
      </w:del>
      <w:r>
        <w:rPr>
          <w:noProof/>
          <w:webHidden/>
        </w:rPr>
        <w:fldChar w:fldCharType="end"/>
      </w:r>
      <w:r w:rsidRPr="004E0949">
        <w:rPr>
          <w:rStyle w:val="Hyperlink"/>
          <w:noProof/>
        </w:rPr>
        <w:fldChar w:fldCharType="end"/>
      </w:r>
    </w:p>
    <w:p w14:paraId="436E803E" w14:textId="176EC91D"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"_Toc15369153"</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40 Working of the TOMOFAST-x</w:t>
      </w:r>
      <w:r>
        <w:rPr>
          <w:noProof/>
          <w:webHidden/>
        </w:rPr>
        <w:tab/>
      </w:r>
      <w:r>
        <w:rPr>
          <w:noProof/>
          <w:webHidden/>
        </w:rPr>
        <w:fldChar w:fldCharType="begin"/>
      </w:r>
      <w:r>
        <w:rPr>
          <w:noProof/>
          <w:webHidden/>
        </w:rPr>
        <w:instrText xml:space="preserve"> PAGEREF _Toc15369153 \h </w:instrText>
      </w:r>
      <w:r>
        <w:rPr>
          <w:noProof/>
          <w:webHidden/>
        </w:rPr>
      </w:r>
      <w:r>
        <w:rPr>
          <w:noProof/>
          <w:webHidden/>
        </w:rPr>
        <w:fldChar w:fldCharType="separate"/>
      </w:r>
      <w:ins w:id="855" w:author="Jeremie Giraud" w:date="2019-08-08T12:43:00Z">
        <w:r w:rsidR="007D2A24">
          <w:rPr>
            <w:noProof/>
            <w:webHidden/>
          </w:rPr>
          <w:t>45</w:t>
        </w:r>
      </w:ins>
      <w:del w:id="856" w:author="Jeremie Giraud" w:date="2019-08-08T12:43:00Z">
        <w:r w:rsidDel="007D2A24">
          <w:rPr>
            <w:noProof/>
            <w:webHidden/>
          </w:rPr>
          <w:delText>43</w:delText>
        </w:r>
      </w:del>
      <w:r>
        <w:rPr>
          <w:noProof/>
          <w:webHidden/>
        </w:rPr>
        <w:fldChar w:fldCharType="end"/>
      </w:r>
      <w:r w:rsidRPr="004E0949">
        <w:rPr>
          <w:rStyle w:val="Hyperlink"/>
          <w:noProof/>
        </w:rPr>
        <w:fldChar w:fldCharType="end"/>
      </w:r>
    </w:p>
    <w:p w14:paraId="013AAB09" w14:textId="22F3C8E6"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"_Toc15369154"</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41 Working of the TOMOFAST-x</w:t>
      </w:r>
      <w:r>
        <w:rPr>
          <w:noProof/>
          <w:webHidden/>
        </w:rPr>
        <w:tab/>
      </w:r>
      <w:r>
        <w:rPr>
          <w:noProof/>
          <w:webHidden/>
        </w:rPr>
        <w:fldChar w:fldCharType="begin"/>
      </w:r>
      <w:r>
        <w:rPr>
          <w:noProof/>
          <w:webHidden/>
        </w:rPr>
        <w:instrText xml:space="preserve"> PAGEREF _Toc15369154 \h </w:instrText>
      </w:r>
      <w:r>
        <w:rPr>
          <w:noProof/>
          <w:webHidden/>
        </w:rPr>
      </w:r>
      <w:r>
        <w:rPr>
          <w:noProof/>
          <w:webHidden/>
        </w:rPr>
        <w:fldChar w:fldCharType="separate"/>
      </w:r>
      <w:ins w:id="857" w:author="Jeremie Giraud" w:date="2019-08-08T12:43:00Z">
        <w:r w:rsidR="007D2A24">
          <w:rPr>
            <w:noProof/>
            <w:webHidden/>
          </w:rPr>
          <w:t>46</w:t>
        </w:r>
      </w:ins>
      <w:del w:id="858" w:author="Jeremie Giraud" w:date="2019-08-08T12:43:00Z">
        <w:r w:rsidDel="007D2A24">
          <w:rPr>
            <w:noProof/>
            <w:webHidden/>
          </w:rPr>
          <w:delText>44</w:delText>
        </w:r>
      </w:del>
      <w:r>
        <w:rPr>
          <w:noProof/>
          <w:webHidden/>
        </w:rPr>
        <w:fldChar w:fldCharType="end"/>
      </w:r>
      <w:r w:rsidRPr="004E0949">
        <w:rPr>
          <w:rStyle w:val="Hyperlink"/>
          <w:noProof/>
        </w:rPr>
        <w:fldChar w:fldCharType="end"/>
      </w:r>
    </w:p>
    <w:p w14:paraId="42C029F2" w14:textId="1FE1E8BC"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"_Toc15369155"</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42 Working of the TOMOFAST-x</w:t>
      </w:r>
      <w:r>
        <w:rPr>
          <w:noProof/>
          <w:webHidden/>
        </w:rPr>
        <w:tab/>
      </w:r>
      <w:r>
        <w:rPr>
          <w:noProof/>
          <w:webHidden/>
        </w:rPr>
        <w:fldChar w:fldCharType="begin"/>
      </w:r>
      <w:r>
        <w:rPr>
          <w:noProof/>
          <w:webHidden/>
        </w:rPr>
        <w:instrText xml:space="preserve"> PAGEREF _Toc15369155 \h </w:instrText>
      </w:r>
      <w:r>
        <w:rPr>
          <w:noProof/>
          <w:webHidden/>
        </w:rPr>
      </w:r>
      <w:r>
        <w:rPr>
          <w:noProof/>
          <w:webHidden/>
        </w:rPr>
        <w:fldChar w:fldCharType="separate"/>
      </w:r>
      <w:ins w:id="859" w:author="Jeremie Giraud" w:date="2019-08-08T12:43:00Z">
        <w:r w:rsidR="007D2A24">
          <w:rPr>
            <w:noProof/>
            <w:webHidden/>
          </w:rPr>
          <w:t>47</w:t>
        </w:r>
      </w:ins>
      <w:del w:id="860" w:author="Jeremie Giraud" w:date="2019-08-08T12:43:00Z">
        <w:r w:rsidDel="007D2A24">
          <w:rPr>
            <w:noProof/>
            <w:webHidden/>
          </w:rPr>
          <w:delText>45</w:delText>
        </w:r>
      </w:del>
      <w:r>
        <w:rPr>
          <w:noProof/>
          <w:webHidden/>
        </w:rPr>
        <w:fldChar w:fldCharType="end"/>
      </w:r>
      <w:r w:rsidRPr="004E0949">
        <w:rPr>
          <w:rStyle w:val="Hyperlink"/>
          <w:noProof/>
        </w:rPr>
        <w:fldChar w:fldCharType="end"/>
      </w:r>
    </w:p>
    <w:p w14:paraId="61161329" w14:textId="765C7F37" w:rsidR="00526A8E" w:rsidRDefault="00526A8E">
      <w:pPr>
        <w:pStyle w:val="TableofFigures"/>
        <w:tabs>
          <w:tab w:val="right" w:leader="dot" w:pos="9016"/>
        </w:tabs>
        <w:rPr>
          <w:rFonts w:eastAsiaTheme="minorEastAsia"/>
          <w:noProof/>
          <w:lang w:eastAsia="en-AU"/>
        </w:rPr>
      </w:pPr>
      <w:r w:rsidRPr="004E0949">
        <w:rPr>
          <w:rStyle w:val="Hyperlink"/>
          <w:noProof/>
        </w:rPr>
        <w:fldChar w:fldCharType="begin"/>
      </w:r>
      <w:r w:rsidRPr="004E0949">
        <w:rPr>
          <w:rStyle w:val="Hyperlink"/>
          <w:noProof/>
        </w:rPr>
        <w:instrText xml:space="preserve"> </w:instrText>
      </w:r>
      <w:r>
        <w:rPr>
          <w:noProof/>
        </w:rPr>
        <w:instrText>HYPERLINK \l "_Toc15369156"</w:instrText>
      </w:r>
      <w:r w:rsidRPr="004E0949">
        <w:rPr>
          <w:rStyle w:val="Hyperlink"/>
          <w:noProof/>
        </w:rPr>
        <w:instrText xml:space="preserve"> </w:instrText>
      </w:r>
      <w:r w:rsidRPr="004E0949">
        <w:rPr>
          <w:rStyle w:val="Hyperlink"/>
          <w:noProof/>
        </w:rPr>
        <w:fldChar w:fldCharType="separate"/>
      </w:r>
      <w:r w:rsidRPr="004E0949">
        <w:rPr>
          <w:rStyle w:val="Hyperlink"/>
          <w:noProof/>
        </w:rPr>
        <w:t>Figure 43 Working of the TOMOFAST-x</w:t>
      </w:r>
      <w:r>
        <w:rPr>
          <w:noProof/>
          <w:webHidden/>
        </w:rPr>
        <w:tab/>
      </w:r>
      <w:r>
        <w:rPr>
          <w:noProof/>
          <w:webHidden/>
        </w:rPr>
        <w:fldChar w:fldCharType="begin"/>
      </w:r>
      <w:r>
        <w:rPr>
          <w:noProof/>
          <w:webHidden/>
        </w:rPr>
        <w:instrText xml:space="preserve"> PAGEREF _Toc15369156 \h </w:instrText>
      </w:r>
      <w:r>
        <w:rPr>
          <w:noProof/>
          <w:webHidden/>
        </w:rPr>
      </w:r>
      <w:r>
        <w:rPr>
          <w:noProof/>
          <w:webHidden/>
        </w:rPr>
        <w:fldChar w:fldCharType="separate"/>
      </w:r>
      <w:ins w:id="861" w:author="Jeremie Giraud" w:date="2019-08-08T12:43:00Z">
        <w:r w:rsidR="007D2A24">
          <w:rPr>
            <w:noProof/>
            <w:webHidden/>
          </w:rPr>
          <w:t>48</w:t>
        </w:r>
      </w:ins>
      <w:del w:id="862" w:author="Jeremie Giraud" w:date="2019-08-08T12:43:00Z">
        <w:r w:rsidDel="007D2A24">
          <w:rPr>
            <w:noProof/>
            <w:webHidden/>
          </w:rPr>
          <w:delText>46</w:delText>
        </w:r>
      </w:del>
      <w:r>
        <w:rPr>
          <w:noProof/>
          <w:webHidden/>
        </w:rPr>
        <w:fldChar w:fldCharType="end"/>
      </w:r>
      <w:r w:rsidRPr="004E0949">
        <w:rPr>
          <w:rStyle w:val="Hyperlink"/>
          <w:noProof/>
        </w:rPr>
        <w:fldChar w:fldCharType="end"/>
      </w:r>
    </w:p>
    <w:p w14:paraId="4E506C95" w14:textId="54730449" w:rsidR="00F005C8" w:rsidRPr="005A7E00" w:rsidRDefault="00285083" w:rsidP="0059016E">
      <w:pPr>
        <w:jc w:val="center"/>
        <w:rPr>
          <w:sz w:val="28"/>
          <w:szCs w:val="28"/>
        </w:rPr>
      </w:pPr>
      <w:ins w:id="863" w:author="Jeremie Giraud" w:date="2019-07-29T13:26:00Z">
        <w:r>
          <w:rPr>
            <w:sz w:val="28"/>
            <w:szCs w:val="28"/>
          </w:rPr>
          <w:lastRenderedPageBreak/>
          <w:fldChar w:fldCharType="end"/>
        </w:r>
      </w:ins>
    </w:p>
    <w:p w14:paraId="20F530F5" w14:textId="7F5CFF79" w:rsidR="0053549E" w:rsidRPr="00F14A1C" w:rsidRDefault="0053549E" w:rsidP="0053549E">
      <w:pPr>
        <w:pStyle w:val="TOCHeading"/>
        <w:outlineLvl w:val="1"/>
        <w:rPr>
          <w:ins w:id="864" w:author="Jeremie Giraud" w:date="2019-08-08T12:49:00Z"/>
        </w:rPr>
      </w:pPr>
      <w:bookmarkStart w:id="865" w:name="_Toc16161001"/>
      <w:ins w:id="866" w:author="Jeremie Giraud" w:date="2019-08-08T12:49:00Z">
        <w:r>
          <w:t>List of Tables</w:t>
        </w:r>
        <w:bookmarkEnd w:id="865"/>
      </w:ins>
    </w:p>
    <w:p w14:paraId="22915D31" w14:textId="1A349D24" w:rsidR="0053549E" w:rsidRDefault="0053549E">
      <w:pPr>
        <w:pStyle w:val="TableofFigures"/>
        <w:tabs>
          <w:tab w:val="right" w:leader="dot" w:pos="9016"/>
        </w:tabs>
        <w:rPr>
          <w:ins w:id="867" w:author="Jeremie Giraud" w:date="2019-08-08T12:49:00Z"/>
          <w:rFonts w:eastAsiaTheme="minorEastAsia"/>
          <w:noProof/>
          <w:lang w:eastAsia="en-AU"/>
        </w:rPr>
      </w:pPr>
      <w:ins w:id="868" w:author="Jeremie Giraud" w:date="2019-08-08T12:49:00Z">
        <w:r>
          <w:rPr>
            <w:sz w:val="28"/>
            <w:szCs w:val="28"/>
          </w:rPr>
          <w:fldChar w:fldCharType="begin"/>
        </w:r>
        <w:r>
          <w:rPr>
            <w:sz w:val="28"/>
            <w:szCs w:val="28"/>
          </w:rPr>
          <w:instrText xml:space="preserve"> TOC \h \z \c "Table" </w:instrText>
        </w:r>
      </w:ins>
      <w:r>
        <w:rPr>
          <w:sz w:val="28"/>
          <w:szCs w:val="28"/>
        </w:rPr>
        <w:fldChar w:fldCharType="separate"/>
      </w:r>
      <w:ins w:id="869" w:author="Jeremie Giraud" w:date="2019-08-08T12:49:00Z">
        <w:r w:rsidRPr="00CE5F54">
          <w:rPr>
            <w:rStyle w:val="Hyperlink"/>
            <w:noProof/>
          </w:rPr>
          <w:fldChar w:fldCharType="begin"/>
        </w:r>
        <w:r w:rsidRPr="00CE5F54">
          <w:rPr>
            <w:rStyle w:val="Hyperlink"/>
            <w:noProof/>
          </w:rPr>
          <w:instrText xml:space="preserve"> </w:instrText>
        </w:r>
        <w:r>
          <w:rPr>
            <w:noProof/>
          </w:rPr>
          <w:instrText>HYPERLINK \l "_Toc16160969"</w:instrText>
        </w:r>
        <w:r w:rsidRPr="00CE5F54">
          <w:rPr>
            <w:rStyle w:val="Hyperlink"/>
            <w:noProof/>
          </w:rPr>
          <w:instrText xml:space="preserve"> </w:instrText>
        </w:r>
        <w:r w:rsidRPr="00CE5F54">
          <w:rPr>
            <w:rStyle w:val="Hyperlink"/>
            <w:noProof/>
          </w:rPr>
          <w:fldChar w:fldCharType="separate"/>
        </w:r>
        <w:r w:rsidRPr="00CE5F54">
          <w:rPr>
            <w:rStyle w:val="Hyperlink"/>
            <w:noProof/>
          </w:rPr>
          <w:t>Table 1. GLOBAL section of parfile.</w:t>
        </w:r>
        <w:r>
          <w:rPr>
            <w:noProof/>
            <w:webHidden/>
          </w:rPr>
          <w:tab/>
        </w:r>
        <w:r>
          <w:rPr>
            <w:noProof/>
            <w:webHidden/>
          </w:rPr>
          <w:fldChar w:fldCharType="begin"/>
        </w:r>
        <w:r>
          <w:rPr>
            <w:noProof/>
            <w:webHidden/>
          </w:rPr>
          <w:instrText xml:space="preserve"> PAGEREF _Toc16160969 \h </w:instrText>
        </w:r>
      </w:ins>
      <w:r>
        <w:rPr>
          <w:noProof/>
          <w:webHidden/>
        </w:rPr>
      </w:r>
      <w:r>
        <w:rPr>
          <w:noProof/>
          <w:webHidden/>
        </w:rPr>
        <w:fldChar w:fldCharType="separate"/>
      </w:r>
      <w:ins w:id="870" w:author="Jeremie Giraud" w:date="2019-08-08T12:49:00Z">
        <w:r>
          <w:rPr>
            <w:noProof/>
            <w:webHidden/>
          </w:rPr>
          <w:t>20</w:t>
        </w:r>
        <w:r>
          <w:rPr>
            <w:noProof/>
            <w:webHidden/>
          </w:rPr>
          <w:fldChar w:fldCharType="end"/>
        </w:r>
        <w:r w:rsidRPr="00CE5F54">
          <w:rPr>
            <w:rStyle w:val="Hyperlink"/>
            <w:noProof/>
          </w:rPr>
          <w:fldChar w:fldCharType="end"/>
        </w:r>
      </w:ins>
    </w:p>
    <w:p w14:paraId="3DB0F505" w14:textId="5C1DA11A" w:rsidR="0053549E" w:rsidRDefault="0053549E">
      <w:pPr>
        <w:pStyle w:val="TableofFigures"/>
        <w:tabs>
          <w:tab w:val="right" w:leader="dot" w:pos="9016"/>
        </w:tabs>
        <w:rPr>
          <w:ins w:id="871" w:author="Jeremie Giraud" w:date="2019-08-08T12:49:00Z"/>
          <w:rFonts w:eastAsiaTheme="minorEastAsia"/>
          <w:noProof/>
          <w:lang w:eastAsia="en-AU"/>
        </w:rPr>
      </w:pPr>
      <w:ins w:id="872" w:author="Jeremie Giraud" w:date="2019-08-08T12:49:00Z">
        <w:r w:rsidRPr="00CE5F54">
          <w:rPr>
            <w:rStyle w:val="Hyperlink"/>
            <w:noProof/>
          </w:rPr>
          <w:fldChar w:fldCharType="begin"/>
        </w:r>
        <w:r w:rsidRPr="00CE5F54">
          <w:rPr>
            <w:rStyle w:val="Hyperlink"/>
            <w:noProof/>
          </w:rPr>
          <w:instrText xml:space="preserve"> </w:instrText>
        </w:r>
        <w:r>
          <w:rPr>
            <w:noProof/>
          </w:rPr>
          <w:instrText>HYPERLINK \l "_Toc16160970"</w:instrText>
        </w:r>
        <w:r w:rsidRPr="00CE5F54">
          <w:rPr>
            <w:rStyle w:val="Hyperlink"/>
            <w:noProof/>
          </w:rPr>
          <w:instrText xml:space="preserve"> </w:instrText>
        </w:r>
        <w:r w:rsidRPr="00CE5F54">
          <w:rPr>
            <w:rStyle w:val="Hyperlink"/>
            <w:noProof/>
          </w:rPr>
          <w:fldChar w:fldCharType="separate"/>
        </w:r>
        <w:r w:rsidRPr="00CE5F54">
          <w:rPr>
            <w:rStyle w:val="Hyperlink"/>
            <w:noProof/>
          </w:rPr>
          <w:t>Table 2. DIMENSIONS</w:t>
        </w:r>
        <w:r w:rsidRPr="00CE5F54">
          <w:rPr>
            <w:rStyle w:val="Hyperlink"/>
            <w:rFonts w:ascii="Times New Roman" w:eastAsia="Times New Roman" w:hAnsi="Times New Roman" w:cs="Times New Roman"/>
            <w:noProof/>
            <w:lang w:eastAsia="en-AU"/>
          </w:rPr>
          <w:t xml:space="preserve"> </w:t>
        </w:r>
        <w:r w:rsidRPr="00CE5F54">
          <w:rPr>
            <w:rStyle w:val="Hyperlink"/>
            <w:noProof/>
          </w:rPr>
          <w:t>section of parfile.</w:t>
        </w:r>
        <w:r>
          <w:rPr>
            <w:noProof/>
            <w:webHidden/>
          </w:rPr>
          <w:tab/>
        </w:r>
        <w:r>
          <w:rPr>
            <w:noProof/>
            <w:webHidden/>
          </w:rPr>
          <w:fldChar w:fldCharType="begin"/>
        </w:r>
        <w:r>
          <w:rPr>
            <w:noProof/>
            <w:webHidden/>
          </w:rPr>
          <w:instrText xml:space="preserve"> PAGEREF _Toc16160970 \h </w:instrText>
        </w:r>
      </w:ins>
      <w:r>
        <w:rPr>
          <w:noProof/>
          <w:webHidden/>
        </w:rPr>
      </w:r>
      <w:r>
        <w:rPr>
          <w:noProof/>
          <w:webHidden/>
        </w:rPr>
        <w:fldChar w:fldCharType="separate"/>
      </w:r>
      <w:ins w:id="873" w:author="Jeremie Giraud" w:date="2019-08-08T12:49:00Z">
        <w:r>
          <w:rPr>
            <w:noProof/>
            <w:webHidden/>
          </w:rPr>
          <w:t>20</w:t>
        </w:r>
        <w:r>
          <w:rPr>
            <w:noProof/>
            <w:webHidden/>
          </w:rPr>
          <w:fldChar w:fldCharType="end"/>
        </w:r>
        <w:r w:rsidRPr="00CE5F54">
          <w:rPr>
            <w:rStyle w:val="Hyperlink"/>
            <w:noProof/>
          </w:rPr>
          <w:fldChar w:fldCharType="end"/>
        </w:r>
      </w:ins>
    </w:p>
    <w:p w14:paraId="48B4A0F3" w14:textId="416E632E" w:rsidR="0053549E" w:rsidRDefault="0053549E">
      <w:pPr>
        <w:pStyle w:val="TableofFigures"/>
        <w:tabs>
          <w:tab w:val="right" w:leader="dot" w:pos="9016"/>
        </w:tabs>
        <w:rPr>
          <w:ins w:id="874" w:author="Jeremie Giraud" w:date="2019-08-08T12:49:00Z"/>
          <w:rFonts w:eastAsiaTheme="minorEastAsia"/>
          <w:noProof/>
          <w:lang w:eastAsia="en-AU"/>
        </w:rPr>
      </w:pPr>
      <w:ins w:id="875" w:author="Jeremie Giraud" w:date="2019-08-08T12:49:00Z">
        <w:r w:rsidRPr="00CE5F54">
          <w:rPr>
            <w:rStyle w:val="Hyperlink"/>
            <w:noProof/>
          </w:rPr>
          <w:fldChar w:fldCharType="begin"/>
        </w:r>
        <w:r w:rsidRPr="00CE5F54">
          <w:rPr>
            <w:rStyle w:val="Hyperlink"/>
            <w:noProof/>
          </w:rPr>
          <w:instrText xml:space="preserve"> </w:instrText>
        </w:r>
        <w:r>
          <w:rPr>
            <w:noProof/>
          </w:rPr>
          <w:instrText>HYPERLINK \l "_Toc16160971"</w:instrText>
        </w:r>
        <w:r w:rsidRPr="00CE5F54">
          <w:rPr>
            <w:rStyle w:val="Hyperlink"/>
            <w:noProof/>
          </w:rPr>
          <w:instrText xml:space="preserve"> </w:instrText>
        </w:r>
        <w:r w:rsidRPr="00CE5F54">
          <w:rPr>
            <w:rStyle w:val="Hyperlink"/>
            <w:noProof/>
          </w:rPr>
          <w:fldChar w:fldCharType="separate"/>
        </w:r>
        <w:r w:rsidRPr="00CE5F54">
          <w:rPr>
            <w:rStyle w:val="Hyperlink"/>
            <w:noProof/>
          </w:rPr>
          <w:t>Table 3. GEOMETRY section of parfile.</w:t>
        </w:r>
        <w:r>
          <w:rPr>
            <w:noProof/>
            <w:webHidden/>
          </w:rPr>
          <w:tab/>
        </w:r>
        <w:r>
          <w:rPr>
            <w:noProof/>
            <w:webHidden/>
          </w:rPr>
          <w:fldChar w:fldCharType="begin"/>
        </w:r>
        <w:r>
          <w:rPr>
            <w:noProof/>
            <w:webHidden/>
          </w:rPr>
          <w:instrText xml:space="preserve"> PAGEREF _Toc16160971 \h </w:instrText>
        </w:r>
      </w:ins>
      <w:r>
        <w:rPr>
          <w:noProof/>
          <w:webHidden/>
        </w:rPr>
      </w:r>
      <w:r>
        <w:rPr>
          <w:noProof/>
          <w:webHidden/>
        </w:rPr>
        <w:fldChar w:fldCharType="separate"/>
      </w:r>
      <w:ins w:id="876" w:author="Jeremie Giraud" w:date="2019-08-08T12:49:00Z">
        <w:r>
          <w:rPr>
            <w:noProof/>
            <w:webHidden/>
          </w:rPr>
          <w:t>21</w:t>
        </w:r>
        <w:r>
          <w:rPr>
            <w:noProof/>
            <w:webHidden/>
          </w:rPr>
          <w:fldChar w:fldCharType="end"/>
        </w:r>
        <w:r w:rsidRPr="00CE5F54">
          <w:rPr>
            <w:rStyle w:val="Hyperlink"/>
            <w:noProof/>
          </w:rPr>
          <w:fldChar w:fldCharType="end"/>
        </w:r>
      </w:ins>
    </w:p>
    <w:p w14:paraId="548F65D7" w14:textId="38796162" w:rsidR="0053549E" w:rsidRDefault="0053549E">
      <w:pPr>
        <w:pStyle w:val="TableofFigures"/>
        <w:tabs>
          <w:tab w:val="right" w:leader="dot" w:pos="9016"/>
        </w:tabs>
        <w:rPr>
          <w:ins w:id="877" w:author="Jeremie Giraud" w:date="2019-08-08T12:49:00Z"/>
          <w:rFonts w:eastAsiaTheme="minorEastAsia"/>
          <w:noProof/>
          <w:lang w:eastAsia="en-AU"/>
        </w:rPr>
      </w:pPr>
      <w:ins w:id="878" w:author="Jeremie Giraud" w:date="2019-08-08T12:49:00Z">
        <w:r w:rsidRPr="00CE5F54">
          <w:rPr>
            <w:rStyle w:val="Hyperlink"/>
            <w:noProof/>
          </w:rPr>
          <w:fldChar w:fldCharType="begin"/>
        </w:r>
        <w:r w:rsidRPr="00CE5F54">
          <w:rPr>
            <w:rStyle w:val="Hyperlink"/>
            <w:noProof/>
          </w:rPr>
          <w:instrText xml:space="preserve"> </w:instrText>
        </w:r>
        <w:r>
          <w:rPr>
            <w:noProof/>
          </w:rPr>
          <w:instrText>HYPERLINK \l "_Toc16160972"</w:instrText>
        </w:r>
        <w:r w:rsidRPr="00CE5F54">
          <w:rPr>
            <w:rStyle w:val="Hyperlink"/>
            <w:noProof/>
          </w:rPr>
          <w:instrText xml:space="preserve"> </w:instrText>
        </w:r>
        <w:r w:rsidRPr="00CE5F54">
          <w:rPr>
            <w:rStyle w:val="Hyperlink"/>
            <w:noProof/>
          </w:rPr>
          <w:fldChar w:fldCharType="separate"/>
        </w:r>
        <w:r w:rsidRPr="00CE5F54">
          <w:rPr>
            <w:rStyle w:val="Hyperlink"/>
            <w:noProof/>
          </w:rPr>
          <w:t>Table 4. MODEL</w:t>
        </w:r>
        <w:r w:rsidRPr="00CE5F54">
          <w:rPr>
            <w:rStyle w:val="Hyperlink"/>
            <w:rFonts w:ascii="Times New Roman" w:eastAsia="Times New Roman" w:hAnsi="Times New Roman" w:cs="Times New Roman"/>
            <w:noProof/>
            <w:lang w:eastAsia="en-AU"/>
          </w:rPr>
          <w:t xml:space="preserve"> </w:t>
        </w:r>
        <w:r w:rsidRPr="00CE5F54">
          <w:rPr>
            <w:rStyle w:val="Hyperlink"/>
            <w:noProof/>
          </w:rPr>
          <w:t>section of parfile.</w:t>
        </w:r>
        <w:r>
          <w:rPr>
            <w:noProof/>
            <w:webHidden/>
          </w:rPr>
          <w:tab/>
        </w:r>
        <w:r>
          <w:rPr>
            <w:noProof/>
            <w:webHidden/>
          </w:rPr>
          <w:fldChar w:fldCharType="begin"/>
        </w:r>
        <w:r>
          <w:rPr>
            <w:noProof/>
            <w:webHidden/>
          </w:rPr>
          <w:instrText xml:space="preserve"> PAGEREF _Toc16160972 \h </w:instrText>
        </w:r>
      </w:ins>
      <w:r>
        <w:rPr>
          <w:noProof/>
          <w:webHidden/>
        </w:rPr>
      </w:r>
      <w:r>
        <w:rPr>
          <w:noProof/>
          <w:webHidden/>
        </w:rPr>
        <w:fldChar w:fldCharType="separate"/>
      </w:r>
      <w:ins w:id="879" w:author="Jeremie Giraud" w:date="2019-08-08T12:49:00Z">
        <w:r>
          <w:rPr>
            <w:noProof/>
            <w:webHidden/>
          </w:rPr>
          <w:t>21</w:t>
        </w:r>
        <w:r>
          <w:rPr>
            <w:noProof/>
            <w:webHidden/>
          </w:rPr>
          <w:fldChar w:fldCharType="end"/>
        </w:r>
        <w:r w:rsidRPr="00CE5F54">
          <w:rPr>
            <w:rStyle w:val="Hyperlink"/>
            <w:noProof/>
          </w:rPr>
          <w:fldChar w:fldCharType="end"/>
        </w:r>
      </w:ins>
    </w:p>
    <w:p w14:paraId="1C42C199" w14:textId="25112C2D" w:rsidR="0053549E" w:rsidRDefault="0053549E">
      <w:pPr>
        <w:pStyle w:val="TableofFigures"/>
        <w:tabs>
          <w:tab w:val="right" w:leader="dot" w:pos="9016"/>
        </w:tabs>
        <w:rPr>
          <w:ins w:id="880" w:author="Jeremie Giraud" w:date="2019-08-08T12:49:00Z"/>
          <w:rFonts w:eastAsiaTheme="minorEastAsia"/>
          <w:noProof/>
          <w:lang w:eastAsia="en-AU"/>
        </w:rPr>
      </w:pPr>
      <w:ins w:id="881" w:author="Jeremie Giraud" w:date="2019-08-08T12:49:00Z">
        <w:r w:rsidRPr="00CE5F54">
          <w:rPr>
            <w:rStyle w:val="Hyperlink"/>
            <w:noProof/>
          </w:rPr>
          <w:fldChar w:fldCharType="begin"/>
        </w:r>
        <w:r w:rsidRPr="00CE5F54">
          <w:rPr>
            <w:rStyle w:val="Hyperlink"/>
            <w:noProof/>
          </w:rPr>
          <w:instrText xml:space="preserve"> </w:instrText>
        </w:r>
        <w:r>
          <w:rPr>
            <w:noProof/>
          </w:rPr>
          <w:instrText>HYPERLINK \l "_Toc16160973"</w:instrText>
        </w:r>
        <w:r w:rsidRPr="00CE5F54">
          <w:rPr>
            <w:rStyle w:val="Hyperlink"/>
            <w:noProof/>
          </w:rPr>
          <w:instrText xml:space="preserve"> </w:instrText>
        </w:r>
        <w:r w:rsidRPr="00CE5F54">
          <w:rPr>
            <w:rStyle w:val="Hyperlink"/>
            <w:noProof/>
          </w:rPr>
          <w:fldChar w:fldCharType="separate"/>
        </w:r>
        <w:r w:rsidRPr="00CE5F54">
          <w:rPr>
            <w:rStyle w:val="Hyperlink"/>
            <w:noProof/>
          </w:rPr>
          <w:t>Table 4. SOLVER section of parfile.</w:t>
        </w:r>
        <w:r>
          <w:rPr>
            <w:noProof/>
            <w:webHidden/>
          </w:rPr>
          <w:tab/>
        </w:r>
        <w:r>
          <w:rPr>
            <w:noProof/>
            <w:webHidden/>
          </w:rPr>
          <w:fldChar w:fldCharType="begin"/>
        </w:r>
        <w:r>
          <w:rPr>
            <w:noProof/>
            <w:webHidden/>
          </w:rPr>
          <w:instrText xml:space="preserve"> PAGEREF _Toc16160973 \h </w:instrText>
        </w:r>
      </w:ins>
      <w:r>
        <w:rPr>
          <w:noProof/>
          <w:webHidden/>
        </w:rPr>
      </w:r>
      <w:r>
        <w:rPr>
          <w:noProof/>
          <w:webHidden/>
        </w:rPr>
        <w:fldChar w:fldCharType="separate"/>
      </w:r>
      <w:ins w:id="882" w:author="Jeremie Giraud" w:date="2019-08-08T12:49:00Z">
        <w:r>
          <w:rPr>
            <w:noProof/>
            <w:webHidden/>
          </w:rPr>
          <w:t>22</w:t>
        </w:r>
        <w:r>
          <w:rPr>
            <w:noProof/>
            <w:webHidden/>
          </w:rPr>
          <w:fldChar w:fldCharType="end"/>
        </w:r>
        <w:r w:rsidRPr="00CE5F54">
          <w:rPr>
            <w:rStyle w:val="Hyperlink"/>
            <w:noProof/>
          </w:rPr>
          <w:fldChar w:fldCharType="end"/>
        </w:r>
      </w:ins>
    </w:p>
    <w:p w14:paraId="4809D1EA" w14:textId="7FFF6FCD" w:rsidR="0053549E" w:rsidRDefault="0053549E">
      <w:pPr>
        <w:pStyle w:val="TableofFigures"/>
        <w:tabs>
          <w:tab w:val="right" w:leader="dot" w:pos="9016"/>
        </w:tabs>
        <w:rPr>
          <w:ins w:id="883" w:author="Jeremie Giraud" w:date="2019-08-08T12:49:00Z"/>
          <w:rFonts w:eastAsiaTheme="minorEastAsia"/>
          <w:noProof/>
          <w:lang w:eastAsia="en-AU"/>
        </w:rPr>
      </w:pPr>
      <w:ins w:id="884" w:author="Jeremie Giraud" w:date="2019-08-08T12:49:00Z">
        <w:r w:rsidRPr="00CE5F54">
          <w:rPr>
            <w:rStyle w:val="Hyperlink"/>
            <w:noProof/>
          </w:rPr>
          <w:fldChar w:fldCharType="begin"/>
        </w:r>
        <w:r w:rsidRPr="00CE5F54">
          <w:rPr>
            <w:rStyle w:val="Hyperlink"/>
            <w:noProof/>
          </w:rPr>
          <w:instrText xml:space="preserve"> </w:instrText>
        </w:r>
        <w:r>
          <w:rPr>
            <w:noProof/>
          </w:rPr>
          <w:instrText>HYPERLINK \l "_Toc16160974"</w:instrText>
        </w:r>
        <w:r w:rsidRPr="00CE5F54">
          <w:rPr>
            <w:rStyle w:val="Hyperlink"/>
            <w:noProof/>
          </w:rPr>
          <w:instrText xml:space="preserve"> </w:instrText>
        </w:r>
        <w:r w:rsidRPr="00CE5F54">
          <w:rPr>
            <w:rStyle w:val="Hyperlink"/>
            <w:noProof/>
          </w:rPr>
          <w:fldChar w:fldCharType="separate"/>
        </w:r>
        <w:r w:rsidRPr="00CE5F54">
          <w:rPr>
            <w:rStyle w:val="Hyperlink"/>
            <w:noProof/>
          </w:rPr>
          <w:t>Table 6. GRAVITY / MAGNETISM parameters section of parfile.</w:t>
        </w:r>
        <w:r>
          <w:rPr>
            <w:noProof/>
            <w:webHidden/>
          </w:rPr>
          <w:tab/>
        </w:r>
        <w:r>
          <w:rPr>
            <w:noProof/>
            <w:webHidden/>
          </w:rPr>
          <w:fldChar w:fldCharType="begin"/>
        </w:r>
        <w:r>
          <w:rPr>
            <w:noProof/>
            <w:webHidden/>
          </w:rPr>
          <w:instrText xml:space="preserve"> PAGEREF _Toc16160974 \h </w:instrText>
        </w:r>
      </w:ins>
      <w:r>
        <w:rPr>
          <w:noProof/>
          <w:webHidden/>
        </w:rPr>
      </w:r>
      <w:r>
        <w:rPr>
          <w:noProof/>
          <w:webHidden/>
        </w:rPr>
        <w:fldChar w:fldCharType="separate"/>
      </w:r>
      <w:ins w:id="885" w:author="Jeremie Giraud" w:date="2019-08-08T12:49:00Z">
        <w:r>
          <w:rPr>
            <w:noProof/>
            <w:webHidden/>
          </w:rPr>
          <w:t>23</w:t>
        </w:r>
        <w:r>
          <w:rPr>
            <w:noProof/>
            <w:webHidden/>
          </w:rPr>
          <w:fldChar w:fldCharType="end"/>
        </w:r>
        <w:r w:rsidRPr="00CE5F54">
          <w:rPr>
            <w:rStyle w:val="Hyperlink"/>
            <w:noProof/>
          </w:rPr>
          <w:fldChar w:fldCharType="end"/>
        </w:r>
      </w:ins>
    </w:p>
    <w:p w14:paraId="14C013ED" w14:textId="748BF1EB" w:rsidR="006003F9" w:rsidRDefault="0053549E">
      <w:pPr>
        <w:rPr>
          <w:ins w:id="886" w:author="Jeremie Giraud" w:date="2019-08-08T12:48:00Z"/>
          <w:rFonts w:asciiTheme="majorHAnsi" w:eastAsiaTheme="majorEastAsia" w:hAnsiTheme="majorHAnsi" w:cstheme="majorBidi"/>
          <w:color w:val="2E74B5" w:themeColor="accent1" w:themeShade="BF"/>
          <w:sz w:val="28"/>
          <w:szCs w:val="28"/>
        </w:rPr>
      </w:pPr>
      <w:ins w:id="887" w:author="Jeremie Giraud" w:date="2019-08-08T12:49:00Z">
        <w:r>
          <w:rPr>
            <w:sz w:val="28"/>
            <w:szCs w:val="28"/>
          </w:rPr>
          <w:fldChar w:fldCharType="end"/>
        </w:r>
      </w:ins>
      <w:ins w:id="888" w:author="Jeremie Giraud" w:date="2019-08-08T12:48:00Z">
        <w:r w:rsidR="006003F9">
          <w:rPr>
            <w:sz w:val="28"/>
            <w:szCs w:val="28"/>
          </w:rPr>
          <w:br w:type="page"/>
        </w:r>
      </w:ins>
    </w:p>
    <w:p w14:paraId="0F03F84E" w14:textId="77777777" w:rsidR="00F005C8" w:rsidRPr="005A7E00" w:rsidRDefault="00F005C8" w:rsidP="0059016E">
      <w:pPr>
        <w:jc w:val="center"/>
        <w:rPr>
          <w:del w:id="889" w:author="Jeremie Giraud" w:date="2019-07-29T13:27:00Z"/>
          <w:sz w:val="28"/>
          <w:szCs w:val="28"/>
        </w:rPr>
      </w:pPr>
    </w:p>
    <w:p w14:paraId="29BB9928" w14:textId="3BA57058" w:rsidR="00F005C8" w:rsidDel="00B02C83" w:rsidRDefault="00F005C8" w:rsidP="00DC6810">
      <w:pPr>
        <w:rPr>
          <w:del w:id="890" w:author="Ashwani Prabhakar" w:date="2019-07-24T19:15:00Z"/>
          <w:sz w:val="28"/>
          <w:szCs w:val="28"/>
        </w:rPr>
      </w:pPr>
    </w:p>
    <w:p w14:paraId="54D3C067" w14:textId="4759A638" w:rsidR="00B02C83" w:rsidRDefault="00B02C83" w:rsidP="0059016E">
      <w:pPr>
        <w:jc w:val="center"/>
        <w:rPr>
          <w:ins w:id="891" w:author="Ashwani Prabhakar" w:date="2019-07-24T19:15:00Z"/>
          <w:del w:id="892" w:author="Jeremie Giraud" w:date="2019-07-29T13:27:00Z"/>
          <w:sz w:val="28"/>
          <w:szCs w:val="28"/>
        </w:rPr>
      </w:pPr>
    </w:p>
    <w:p w14:paraId="50BA6274" w14:textId="733C9B2B" w:rsidR="00B02C83" w:rsidRDefault="00B02C83" w:rsidP="0059016E">
      <w:pPr>
        <w:jc w:val="center"/>
        <w:rPr>
          <w:ins w:id="893" w:author="Ashwani Prabhakar" w:date="2019-07-24T19:15:00Z"/>
          <w:del w:id="894" w:author="Jeremie Giraud" w:date="2019-07-29T13:27:00Z"/>
          <w:sz w:val="28"/>
          <w:szCs w:val="28"/>
        </w:rPr>
      </w:pPr>
    </w:p>
    <w:p w14:paraId="78CD827A" w14:textId="2070FDD4" w:rsidR="00B02C83" w:rsidRPr="005A7E00" w:rsidRDefault="00B02C83" w:rsidP="0059016E">
      <w:pPr>
        <w:jc w:val="center"/>
        <w:rPr>
          <w:ins w:id="895" w:author="Ashwani Prabhakar" w:date="2019-07-24T19:15:00Z"/>
          <w:del w:id="896" w:author="Jeremie Giraud" w:date="2019-07-29T13:27:00Z"/>
          <w:sz w:val="28"/>
          <w:szCs w:val="28"/>
        </w:rPr>
      </w:pPr>
    </w:p>
    <w:p w14:paraId="29B0FD22" w14:textId="77777777" w:rsidR="00F005C8" w:rsidRPr="005A7E00" w:rsidDel="00B02C83" w:rsidRDefault="00F005C8" w:rsidP="0059016E">
      <w:pPr>
        <w:jc w:val="center"/>
        <w:rPr>
          <w:del w:id="897" w:author="Ashwani Prabhakar" w:date="2019-07-24T19:15:00Z"/>
          <w:sz w:val="28"/>
          <w:szCs w:val="28"/>
        </w:rPr>
      </w:pPr>
    </w:p>
    <w:p w14:paraId="647B1F01" w14:textId="77777777" w:rsidR="00F005C8" w:rsidRPr="005A7E00" w:rsidDel="00B02C83" w:rsidRDefault="00F005C8" w:rsidP="0059016E">
      <w:pPr>
        <w:jc w:val="center"/>
        <w:rPr>
          <w:del w:id="898" w:author="Ashwani Prabhakar" w:date="2019-07-24T19:15:00Z"/>
          <w:sz w:val="28"/>
          <w:szCs w:val="28"/>
        </w:rPr>
      </w:pPr>
    </w:p>
    <w:p w14:paraId="0FC41353" w14:textId="77777777" w:rsidR="00F005C8" w:rsidRPr="005A7E00" w:rsidDel="00B02C83" w:rsidRDefault="00F005C8" w:rsidP="0059016E">
      <w:pPr>
        <w:jc w:val="center"/>
        <w:rPr>
          <w:del w:id="899" w:author="Ashwani Prabhakar" w:date="2019-07-24T19:14:00Z"/>
          <w:sz w:val="28"/>
          <w:szCs w:val="28"/>
        </w:rPr>
      </w:pPr>
    </w:p>
    <w:p w14:paraId="01FB67D4" w14:textId="77777777" w:rsidR="00F005C8" w:rsidRPr="005A7E00" w:rsidDel="00B02C83" w:rsidRDefault="00F005C8" w:rsidP="0059016E">
      <w:pPr>
        <w:jc w:val="center"/>
        <w:rPr>
          <w:del w:id="900" w:author="Ashwani Prabhakar" w:date="2019-07-24T19:14:00Z"/>
          <w:sz w:val="28"/>
          <w:szCs w:val="28"/>
        </w:rPr>
      </w:pPr>
    </w:p>
    <w:p w14:paraId="23BE57CB" w14:textId="77777777" w:rsidR="00F005C8" w:rsidRPr="005A7E00" w:rsidDel="00B02C83" w:rsidRDefault="00F005C8" w:rsidP="0059016E">
      <w:pPr>
        <w:jc w:val="center"/>
        <w:rPr>
          <w:del w:id="901" w:author="Ashwani Prabhakar" w:date="2019-07-24T19:14:00Z"/>
          <w:sz w:val="28"/>
          <w:szCs w:val="28"/>
        </w:rPr>
      </w:pPr>
    </w:p>
    <w:p w14:paraId="3F271019" w14:textId="77777777" w:rsidR="00F005C8" w:rsidRPr="005A7E00" w:rsidDel="00B02C83" w:rsidRDefault="00F005C8" w:rsidP="0059016E">
      <w:pPr>
        <w:jc w:val="center"/>
        <w:rPr>
          <w:del w:id="902" w:author="Ashwani Prabhakar" w:date="2019-07-24T19:14:00Z"/>
          <w:sz w:val="28"/>
          <w:szCs w:val="28"/>
        </w:rPr>
      </w:pPr>
    </w:p>
    <w:p w14:paraId="71598485" w14:textId="77777777" w:rsidR="00F005C8" w:rsidRPr="005A7E00" w:rsidDel="00B02C83" w:rsidRDefault="00F005C8" w:rsidP="0059016E">
      <w:pPr>
        <w:jc w:val="center"/>
        <w:rPr>
          <w:del w:id="903" w:author="Ashwani Prabhakar" w:date="2019-07-24T19:14:00Z"/>
          <w:sz w:val="28"/>
          <w:szCs w:val="28"/>
        </w:rPr>
      </w:pPr>
    </w:p>
    <w:p w14:paraId="040E2432" w14:textId="77777777" w:rsidR="00F005C8" w:rsidRPr="005A7E00" w:rsidDel="00B02C83" w:rsidRDefault="00F005C8" w:rsidP="0059016E">
      <w:pPr>
        <w:jc w:val="center"/>
        <w:rPr>
          <w:del w:id="904" w:author="Ashwani Prabhakar" w:date="2019-07-24T19:14:00Z"/>
          <w:sz w:val="28"/>
          <w:szCs w:val="28"/>
        </w:rPr>
      </w:pPr>
    </w:p>
    <w:p w14:paraId="552EE9FA" w14:textId="77777777" w:rsidR="00F005C8" w:rsidRPr="005A7E00" w:rsidDel="00B02C83" w:rsidRDefault="00F005C8">
      <w:pPr>
        <w:rPr>
          <w:del w:id="905" w:author="Ashwani Prabhakar" w:date="2019-07-24T19:14:00Z"/>
          <w:sz w:val="28"/>
          <w:szCs w:val="28"/>
        </w:rPr>
        <w:pPrChange w:id="906" w:author="Ashwani Prabhakar" w:date="2019-07-24T19:14:00Z">
          <w:pPr>
            <w:jc w:val="center"/>
          </w:pPr>
        </w:pPrChange>
      </w:pPr>
    </w:p>
    <w:p w14:paraId="1F57D73D" w14:textId="4547AB3C" w:rsidR="00F005C8" w:rsidRPr="005A7E00" w:rsidDel="00496348" w:rsidRDefault="00F005C8" w:rsidP="00F005C8">
      <w:pPr>
        <w:rPr>
          <w:del w:id="907" w:author="Ashwani Prabhakar" w:date="2019-07-24T16:27:00Z"/>
          <w:sz w:val="28"/>
          <w:szCs w:val="28"/>
        </w:rPr>
      </w:pPr>
      <w:del w:id="908" w:author="Ashwani Prabhakar" w:date="2019-07-24T16:27:00Z">
        <w:r w:rsidRPr="005A7E00" w:rsidDel="00496348">
          <w:rPr>
            <w:sz w:val="28"/>
            <w:szCs w:val="28"/>
          </w:rPr>
          <w:delText>Table of Contents</w:delText>
        </w:r>
      </w:del>
    </w:p>
    <w:p w14:paraId="7342D2EB" w14:textId="6980E8B2" w:rsidR="00F005C8" w:rsidRPr="005A7E00" w:rsidDel="00496348" w:rsidRDefault="00F005C8" w:rsidP="00F005C8">
      <w:pPr>
        <w:rPr>
          <w:del w:id="909" w:author="Ashwani Prabhakar" w:date="2019-07-24T16:27:00Z"/>
          <w:sz w:val="28"/>
          <w:szCs w:val="28"/>
        </w:rPr>
      </w:pPr>
    </w:p>
    <w:p w14:paraId="2923B91A" w14:textId="2D481F12" w:rsidR="00D22619" w:rsidRPr="003D6535" w:rsidDel="00496348" w:rsidRDefault="00F005C8" w:rsidP="003D6535">
      <w:pPr>
        <w:pStyle w:val="ListParagraph"/>
        <w:numPr>
          <w:ilvl w:val="0"/>
          <w:numId w:val="15"/>
        </w:numPr>
        <w:rPr>
          <w:del w:id="910" w:author="Ashwani Prabhakar" w:date="2019-07-24T16:27:00Z"/>
          <w:sz w:val="28"/>
          <w:szCs w:val="28"/>
        </w:rPr>
      </w:pPr>
      <w:bookmarkStart w:id="911" w:name="_Ref14876133"/>
      <w:commentRangeStart w:id="912"/>
      <w:del w:id="913" w:author="Ashwani Prabhakar" w:date="2019-07-24T16:27:00Z">
        <w:r w:rsidRPr="003D6535" w:rsidDel="00496348">
          <w:rPr>
            <w:sz w:val="28"/>
            <w:szCs w:val="28"/>
          </w:rPr>
          <w:delText>Preface…………………………………………………………………………………………1</w:delText>
        </w:r>
        <w:commentRangeEnd w:id="912"/>
        <w:r w:rsidR="00DB6A61" w:rsidDel="00496348">
          <w:rPr>
            <w:rStyle w:val="CommentReference"/>
          </w:rPr>
          <w:commentReference w:id="912"/>
        </w:r>
        <w:bookmarkEnd w:id="911"/>
      </w:del>
    </w:p>
    <w:p w14:paraId="040771BC" w14:textId="68740247" w:rsidR="00D22619" w:rsidDel="00496348" w:rsidRDefault="00D22619" w:rsidP="003D6535">
      <w:pPr>
        <w:pStyle w:val="ListParagraph"/>
        <w:rPr>
          <w:del w:id="914" w:author="Ashwani Prabhakar" w:date="2019-07-24T16:27:00Z"/>
          <w:sz w:val="28"/>
          <w:szCs w:val="28"/>
        </w:rPr>
      </w:pPr>
      <w:del w:id="915" w:author="Ashwani Prabhakar" w:date="2019-07-24T16:27:00Z">
        <w:r w:rsidRPr="003D6535" w:rsidDel="00496348">
          <w:rPr>
            <w:sz w:val="28"/>
            <w:szCs w:val="28"/>
          </w:rPr>
          <w:delText xml:space="preserve">1.1 </w:delText>
        </w:r>
        <w:r w:rsidR="00F005C8" w:rsidRPr="003D6535" w:rsidDel="00496348">
          <w:rPr>
            <w:sz w:val="28"/>
            <w:szCs w:val="28"/>
          </w:rPr>
          <w:delText>Acknowledgement………………………………………1</w:delText>
        </w:r>
      </w:del>
    </w:p>
    <w:p w14:paraId="23AA1355" w14:textId="44E1AB97" w:rsidR="002B069F" w:rsidDel="00496348" w:rsidRDefault="00D22619" w:rsidP="003D6535">
      <w:pPr>
        <w:pStyle w:val="ListParagraph"/>
        <w:rPr>
          <w:del w:id="916" w:author="Ashwani Prabhakar" w:date="2019-07-24T16:27:00Z"/>
          <w:sz w:val="28"/>
          <w:szCs w:val="28"/>
        </w:rPr>
      </w:pPr>
      <w:del w:id="917" w:author="Ashwani Prabhakar" w:date="2019-07-24T16:27:00Z">
        <w:r w:rsidRPr="003D6535" w:rsidDel="00496348">
          <w:rPr>
            <w:sz w:val="28"/>
            <w:szCs w:val="28"/>
          </w:rPr>
          <w:delText>1.2</w:delText>
        </w:r>
        <w:r w:rsidDel="00496348">
          <w:rPr>
            <w:sz w:val="28"/>
            <w:szCs w:val="28"/>
          </w:rPr>
          <w:delText xml:space="preserve"> </w:delText>
        </w:r>
        <w:r w:rsidR="00F005C8" w:rsidRPr="003D6535" w:rsidDel="00496348">
          <w:rPr>
            <w:sz w:val="28"/>
            <w:szCs w:val="28"/>
          </w:rPr>
          <w:delText>How You Can Contribute to TO</w:delText>
        </w:r>
        <w:r w:rsidR="002B069F" w:rsidDel="00496348">
          <w:rPr>
            <w:sz w:val="28"/>
            <w:szCs w:val="28"/>
          </w:rPr>
          <w:delText>MOFAST-x………….</w:delText>
        </w:r>
      </w:del>
    </w:p>
    <w:p w14:paraId="3318EC3E" w14:textId="0DAD0562" w:rsidR="00F005C8" w:rsidRPr="00D65E66" w:rsidDel="00496348" w:rsidRDefault="002B069F" w:rsidP="003D6535">
      <w:pPr>
        <w:pStyle w:val="ListParagraph"/>
        <w:rPr>
          <w:del w:id="918" w:author="Ashwani Prabhakar" w:date="2019-07-24T16:27:00Z"/>
        </w:rPr>
      </w:pPr>
      <w:del w:id="919" w:author="Ashwani Prabhakar" w:date="2019-07-24T16:27:00Z">
        <w:r w:rsidDel="00496348">
          <w:rPr>
            <w:sz w:val="28"/>
            <w:szCs w:val="28"/>
          </w:rPr>
          <w:delText>1.3 Distribution………………………………………………………………………….</w:delText>
        </w:r>
      </w:del>
    </w:p>
    <w:p w14:paraId="4E82AB8C" w14:textId="41B448D6" w:rsidR="00F005C8" w:rsidRPr="005A7E00" w:rsidDel="00496348" w:rsidRDefault="00F005C8" w:rsidP="00DC6810">
      <w:pPr>
        <w:rPr>
          <w:del w:id="920" w:author="Ashwani Prabhakar" w:date="2019-07-24T16:27:00Z"/>
          <w:sz w:val="28"/>
          <w:szCs w:val="28"/>
        </w:rPr>
      </w:pPr>
    </w:p>
    <w:p w14:paraId="0D2A6A6A" w14:textId="0A07F784" w:rsidR="00D22619" w:rsidRPr="003D6535" w:rsidDel="00496348" w:rsidRDefault="00DC6810" w:rsidP="003D6535">
      <w:pPr>
        <w:pStyle w:val="ListParagraph"/>
        <w:numPr>
          <w:ilvl w:val="0"/>
          <w:numId w:val="15"/>
        </w:numPr>
        <w:rPr>
          <w:del w:id="921" w:author="Ashwani Prabhakar" w:date="2019-07-24T16:27:00Z"/>
          <w:sz w:val="28"/>
          <w:szCs w:val="28"/>
        </w:rPr>
      </w:pPr>
      <w:del w:id="922" w:author="Ashwani Prabhakar" w:date="2019-07-24T16:27:00Z">
        <w:r w:rsidRPr="003D6535" w:rsidDel="00496348">
          <w:rPr>
            <w:sz w:val="28"/>
            <w:szCs w:val="28"/>
          </w:rPr>
          <w:delText>A Brief Introduction to TOMOFAST-x……………………………………………………..4</w:delText>
        </w:r>
      </w:del>
    </w:p>
    <w:p w14:paraId="231B8CBB" w14:textId="2F79A5BC" w:rsidR="00D22619" w:rsidRPr="003D6535" w:rsidDel="00496348" w:rsidRDefault="00D22619" w:rsidP="003D6535">
      <w:pPr>
        <w:pStyle w:val="ListParagraph"/>
        <w:numPr>
          <w:ilvl w:val="1"/>
          <w:numId w:val="20"/>
        </w:numPr>
        <w:rPr>
          <w:del w:id="923" w:author="Ashwani Prabhakar" w:date="2019-07-24T16:27:00Z"/>
          <w:sz w:val="28"/>
          <w:szCs w:val="28"/>
        </w:rPr>
      </w:pPr>
      <w:del w:id="924" w:author="Ashwani Prabhakar" w:date="2019-07-24T16:27:00Z">
        <w:r w:rsidDel="00496348">
          <w:rPr>
            <w:sz w:val="28"/>
            <w:szCs w:val="28"/>
          </w:rPr>
          <w:delText xml:space="preserve"> </w:delText>
        </w:r>
        <w:r w:rsidR="00DC6810" w:rsidRPr="003D6535" w:rsidDel="00496348">
          <w:rPr>
            <w:sz w:val="28"/>
            <w:szCs w:val="28"/>
          </w:rPr>
          <w:delText>Running TOMOFAST-x…………………………………………………………5</w:delText>
        </w:r>
      </w:del>
    </w:p>
    <w:p w14:paraId="4535A105" w14:textId="2AD85140" w:rsidR="00D22619" w:rsidRPr="003D6535" w:rsidDel="00496348" w:rsidRDefault="00D22619" w:rsidP="003D6535">
      <w:pPr>
        <w:pStyle w:val="ListParagraph"/>
        <w:numPr>
          <w:ilvl w:val="1"/>
          <w:numId w:val="20"/>
        </w:numPr>
        <w:rPr>
          <w:del w:id="925" w:author="Ashwani Prabhakar" w:date="2019-07-24T16:27:00Z"/>
          <w:sz w:val="28"/>
          <w:szCs w:val="28"/>
        </w:rPr>
      </w:pPr>
      <w:del w:id="926" w:author="Ashwani Prabhakar" w:date="2019-07-24T16:27:00Z">
        <w:r w:rsidDel="00496348">
          <w:rPr>
            <w:sz w:val="28"/>
            <w:szCs w:val="28"/>
          </w:rPr>
          <w:delText xml:space="preserve"> </w:delText>
        </w:r>
        <w:r w:rsidR="00DC6810" w:rsidRPr="003D6535" w:rsidDel="00496348">
          <w:rPr>
            <w:sz w:val="28"/>
            <w:szCs w:val="28"/>
          </w:rPr>
          <w:delText>Basic Requirements……………………………………………….6</w:delText>
        </w:r>
      </w:del>
    </w:p>
    <w:p w14:paraId="7A7FF8A3" w14:textId="458A7153" w:rsidR="00D22619" w:rsidRPr="003D6535" w:rsidDel="00496348" w:rsidRDefault="00D22619" w:rsidP="003D6535">
      <w:pPr>
        <w:pStyle w:val="ListParagraph"/>
        <w:numPr>
          <w:ilvl w:val="1"/>
          <w:numId w:val="20"/>
        </w:numPr>
        <w:rPr>
          <w:del w:id="927" w:author="Ashwani Prabhakar" w:date="2019-07-24T16:27:00Z"/>
          <w:sz w:val="28"/>
          <w:szCs w:val="28"/>
        </w:rPr>
      </w:pPr>
      <w:del w:id="928" w:author="Ashwani Prabhakar" w:date="2019-07-24T16:27:00Z">
        <w:r w:rsidDel="00496348">
          <w:rPr>
            <w:sz w:val="28"/>
            <w:szCs w:val="28"/>
          </w:rPr>
          <w:delText xml:space="preserve"> </w:delText>
        </w:r>
        <w:r w:rsidR="00DC6810" w:rsidRPr="003D6535" w:rsidDel="00496348">
          <w:rPr>
            <w:sz w:val="28"/>
            <w:szCs w:val="28"/>
          </w:rPr>
          <w:delText>Installation………………………………………………….7</w:delText>
        </w:r>
      </w:del>
    </w:p>
    <w:p w14:paraId="691BD5CD" w14:textId="78E19389" w:rsidR="00DC6810" w:rsidRPr="003D6535" w:rsidDel="00496348" w:rsidRDefault="00D22619" w:rsidP="003D6535">
      <w:pPr>
        <w:pStyle w:val="ListParagraph"/>
        <w:numPr>
          <w:ilvl w:val="1"/>
          <w:numId w:val="20"/>
        </w:numPr>
        <w:rPr>
          <w:del w:id="929" w:author="Ashwani Prabhakar" w:date="2019-07-24T16:27:00Z"/>
          <w:sz w:val="28"/>
          <w:szCs w:val="28"/>
        </w:rPr>
      </w:pPr>
      <w:del w:id="930" w:author="Ashwani Prabhakar" w:date="2019-07-24T16:27:00Z">
        <w:r w:rsidDel="00496348">
          <w:rPr>
            <w:sz w:val="28"/>
            <w:szCs w:val="28"/>
          </w:rPr>
          <w:delText xml:space="preserve"> </w:delText>
        </w:r>
        <w:r w:rsidR="00DC6810" w:rsidRPr="003D6535" w:rsidDel="00496348">
          <w:rPr>
            <w:sz w:val="28"/>
            <w:szCs w:val="28"/>
          </w:rPr>
          <w:delText>Errors</w:delText>
        </w:r>
        <w:r w:rsidR="00AD66B2" w:rsidRPr="003D6535" w:rsidDel="00496348">
          <w:rPr>
            <w:sz w:val="28"/>
            <w:szCs w:val="28"/>
          </w:rPr>
          <w:delText xml:space="preserve"> while installation</w:delText>
        </w:r>
        <w:r w:rsidR="00DC6810" w:rsidRPr="003D6535" w:rsidDel="00496348">
          <w:rPr>
            <w:sz w:val="28"/>
            <w:szCs w:val="28"/>
          </w:rPr>
          <w:delText>……………………………………………………….8</w:delText>
        </w:r>
      </w:del>
    </w:p>
    <w:p w14:paraId="75790696" w14:textId="00E5E47C" w:rsidR="006759BB" w:rsidRPr="003D6535" w:rsidDel="00496348" w:rsidRDefault="006759BB" w:rsidP="003D6535">
      <w:pPr>
        <w:pStyle w:val="ListParagraph"/>
        <w:ind w:left="1440"/>
        <w:rPr>
          <w:del w:id="931" w:author="Ashwani Prabhakar" w:date="2019-07-24T16:27:00Z"/>
        </w:rPr>
      </w:pPr>
    </w:p>
    <w:p w14:paraId="78D418BC" w14:textId="41E3CC2C" w:rsidR="002B069F" w:rsidRPr="00BF36F7" w:rsidDel="00496348" w:rsidRDefault="002B069F" w:rsidP="003D6535">
      <w:pPr>
        <w:rPr>
          <w:del w:id="932" w:author="Ashwani Prabhakar" w:date="2019-07-24T16:27:00Z"/>
        </w:rPr>
      </w:pPr>
      <w:del w:id="933" w:author="Ashwani Prabhakar" w:date="2019-07-24T16:27:00Z">
        <w:r w:rsidDel="00496348">
          <w:delText xml:space="preserve">   </w:delText>
        </w:r>
        <w:r w:rsidR="006759BB" w:rsidRPr="003D6535" w:rsidDel="00496348">
          <w:rPr>
            <w:sz w:val="28"/>
            <w:szCs w:val="28"/>
          </w:rPr>
          <w:delText>Getting Started……………………………………………………………………………………10</w:delText>
        </w:r>
      </w:del>
    </w:p>
    <w:p w14:paraId="69662822" w14:textId="5F178BCF" w:rsidR="002B069F" w:rsidRPr="00D65E66" w:rsidDel="00496348" w:rsidRDefault="002B069F" w:rsidP="003D6535">
      <w:pPr>
        <w:pStyle w:val="ListParagraph"/>
        <w:rPr>
          <w:del w:id="934" w:author="Ashwani Prabhakar" w:date="2019-07-24T16:27:00Z"/>
        </w:rPr>
      </w:pPr>
      <w:del w:id="935" w:author="Ashwani Prabhakar" w:date="2019-07-24T16:27:00Z">
        <w:r w:rsidDel="00496348">
          <w:rPr>
            <w:sz w:val="28"/>
            <w:szCs w:val="28"/>
          </w:rPr>
          <w:delText xml:space="preserve">3.1 </w:delText>
        </w:r>
        <w:r w:rsidR="002E2A61" w:rsidRPr="003D6535" w:rsidDel="00496348">
          <w:rPr>
            <w:sz w:val="28"/>
            <w:szCs w:val="28"/>
          </w:rPr>
          <w:delText>Invoking TOMOFAST-x U</w:delText>
        </w:r>
        <w:r w:rsidR="006759BB" w:rsidRPr="003D6535" w:rsidDel="00496348">
          <w:rPr>
            <w:sz w:val="28"/>
            <w:szCs w:val="28"/>
          </w:rPr>
          <w:delText>s</w:delText>
        </w:r>
        <w:r w:rsidR="002E2A61" w:rsidRPr="003D6535" w:rsidDel="00496348">
          <w:rPr>
            <w:sz w:val="28"/>
            <w:szCs w:val="28"/>
          </w:rPr>
          <w:delText>ing a C</w:delText>
        </w:r>
        <w:r w:rsidR="006759BB" w:rsidRPr="003D6535" w:rsidDel="00496348">
          <w:rPr>
            <w:sz w:val="28"/>
            <w:szCs w:val="28"/>
          </w:rPr>
          <w:delText>omman</w:delText>
        </w:r>
        <w:r w:rsidDel="00496348">
          <w:rPr>
            <w:sz w:val="28"/>
            <w:szCs w:val="28"/>
          </w:rPr>
          <w:delText>d line………………………….</w:delText>
        </w:r>
      </w:del>
    </w:p>
    <w:p w14:paraId="66E23BCB" w14:textId="60079866" w:rsidR="002B069F" w:rsidRPr="003D6535" w:rsidDel="00496348" w:rsidRDefault="002B069F" w:rsidP="003D6535">
      <w:pPr>
        <w:pStyle w:val="ListParagraph"/>
        <w:numPr>
          <w:ilvl w:val="1"/>
          <w:numId w:val="21"/>
        </w:numPr>
        <w:rPr>
          <w:del w:id="936" w:author="Ashwani Prabhakar" w:date="2019-07-24T16:27:00Z"/>
          <w:sz w:val="28"/>
          <w:szCs w:val="28"/>
        </w:rPr>
      </w:pPr>
      <w:del w:id="937" w:author="Ashwani Prabhakar" w:date="2019-07-24T16:27:00Z">
        <w:r w:rsidDel="00496348">
          <w:rPr>
            <w:sz w:val="28"/>
            <w:szCs w:val="28"/>
          </w:rPr>
          <w:delText xml:space="preserve"> </w:delText>
        </w:r>
        <w:r w:rsidR="006759BB" w:rsidRPr="003D6535" w:rsidDel="00496348">
          <w:rPr>
            <w:sz w:val="28"/>
            <w:szCs w:val="28"/>
          </w:rPr>
          <w:delText>Quitting TOMOFAST-x………………………………………………………………….12</w:delText>
        </w:r>
      </w:del>
    </w:p>
    <w:p w14:paraId="47DE5EBC" w14:textId="632D1B7E" w:rsidR="002B069F" w:rsidRPr="003D6535" w:rsidDel="00496348" w:rsidRDefault="002B069F" w:rsidP="003D6535">
      <w:pPr>
        <w:pStyle w:val="ListParagraph"/>
        <w:numPr>
          <w:ilvl w:val="1"/>
          <w:numId w:val="21"/>
        </w:numPr>
        <w:rPr>
          <w:del w:id="938" w:author="Ashwani Prabhakar" w:date="2019-07-24T16:27:00Z"/>
          <w:sz w:val="28"/>
          <w:szCs w:val="28"/>
        </w:rPr>
      </w:pPr>
      <w:del w:id="939" w:author="Ashwani Prabhakar" w:date="2019-07-24T16:27:00Z">
        <w:r w:rsidDel="00496348">
          <w:rPr>
            <w:sz w:val="28"/>
            <w:szCs w:val="28"/>
          </w:rPr>
          <w:delText xml:space="preserve"> </w:delText>
        </w:r>
        <w:commentRangeStart w:id="940"/>
        <w:r w:rsidR="006759BB" w:rsidRPr="003D6535" w:rsidDel="00496348">
          <w:rPr>
            <w:sz w:val="28"/>
            <w:szCs w:val="28"/>
          </w:rPr>
          <w:delText>Commands for getting help (will edit if there is any)…………………..….13</w:delText>
        </w:r>
        <w:commentRangeEnd w:id="940"/>
        <w:r w:rsidR="006759BB" w:rsidRPr="005A7E00" w:rsidDel="00496348">
          <w:rPr>
            <w:rStyle w:val="CommentReference"/>
          </w:rPr>
          <w:commentReference w:id="940"/>
        </w:r>
      </w:del>
    </w:p>
    <w:p w14:paraId="03FE0670" w14:textId="62B605E7" w:rsidR="006759BB" w:rsidRPr="003D6535" w:rsidDel="00496348" w:rsidRDefault="002B069F" w:rsidP="003D6535">
      <w:pPr>
        <w:pStyle w:val="ListParagraph"/>
        <w:numPr>
          <w:ilvl w:val="1"/>
          <w:numId w:val="21"/>
        </w:numPr>
        <w:rPr>
          <w:del w:id="941" w:author="Ashwani Prabhakar" w:date="2019-07-24T16:27:00Z"/>
          <w:sz w:val="28"/>
          <w:szCs w:val="28"/>
        </w:rPr>
      </w:pPr>
      <w:del w:id="942" w:author="Ashwani Prabhakar" w:date="2019-07-24T16:27:00Z">
        <w:r w:rsidDel="00496348">
          <w:rPr>
            <w:sz w:val="28"/>
            <w:szCs w:val="28"/>
          </w:rPr>
          <w:delText xml:space="preserve"> </w:delText>
        </w:r>
        <w:r w:rsidR="006759BB" w:rsidRPr="003D6535" w:rsidDel="00496348">
          <w:rPr>
            <w:sz w:val="28"/>
            <w:szCs w:val="28"/>
          </w:rPr>
          <w:delText>Command line editing…………………………………………………………………….14</w:delText>
        </w:r>
      </w:del>
    </w:p>
    <w:p w14:paraId="6B0D2EAC" w14:textId="7FF9672A" w:rsidR="002E2A61" w:rsidRPr="005A7E00" w:rsidDel="00496348" w:rsidRDefault="002E2A61" w:rsidP="003D6535">
      <w:pPr>
        <w:pStyle w:val="ListParagraph"/>
        <w:numPr>
          <w:ilvl w:val="2"/>
          <w:numId w:val="15"/>
        </w:numPr>
        <w:rPr>
          <w:del w:id="943" w:author="Ashwani Prabhakar" w:date="2019-07-24T16:27:00Z"/>
          <w:sz w:val="28"/>
          <w:szCs w:val="28"/>
        </w:rPr>
      </w:pPr>
      <w:del w:id="944" w:author="Ashwani Prabhakar" w:date="2019-07-24T16:27:00Z">
        <w:r w:rsidRPr="005A7E00" w:rsidDel="00496348">
          <w:rPr>
            <w:sz w:val="28"/>
            <w:szCs w:val="28"/>
          </w:rPr>
          <w:delText>Commands for specific inversions</w:delText>
        </w:r>
        <w:r w:rsidR="00773E71" w:rsidRPr="005A7E00" w:rsidDel="00496348">
          <w:rPr>
            <w:sz w:val="28"/>
            <w:szCs w:val="28"/>
          </w:rPr>
          <w:delText>**</w:delText>
        </w:r>
        <w:r w:rsidRPr="005A7E00" w:rsidDel="00496348">
          <w:rPr>
            <w:sz w:val="28"/>
            <w:szCs w:val="28"/>
          </w:rPr>
          <w:delText>……………………………………15</w:delText>
        </w:r>
      </w:del>
    </w:p>
    <w:p w14:paraId="687075DA" w14:textId="1DF7ADB2" w:rsidR="002E2A61" w:rsidRPr="00BF36F7" w:rsidDel="00496348" w:rsidRDefault="002E2A61" w:rsidP="003D6535">
      <w:pPr>
        <w:pStyle w:val="ListParagraph"/>
        <w:numPr>
          <w:ilvl w:val="3"/>
          <w:numId w:val="15"/>
        </w:numPr>
        <w:rPr>
          <w:del w:id="945" w:author="Ashwani Prabhakar" w:date="2019-07-24T16:27:00Z"/>
          <w:sz w:val="28"/>
          <w:szCs w:val="28"/>
        </w:rPr>
      </w:pPr>
      <w:del w:id="946" w:author="Ashwani Prabhakar" w:date="2019-07-24T16:27:00Z">
        <w:r w:rsidRPr="00BF36F7" w:rsidDel="00496348">
          <w:rPr>
            <w:sz w:val="28"/>
            <w:szCs w:val="28"/>
          </w:rPr>
          <w:delText>For Gravity Inversion…………………………………………………16</w:delText>
        </w:r>
      </w:del>
    </w:p>
    <w:p w14:paraId="04A95304" w14:textId="41CF4DD2" w:rsidR="002E2A61" w:rsidRPr="00AD66B2" w:rsidDel="00496348" w:rsidRDefault="002E2A61" w:rsidP="003D6535">
      <w:pPr>
        <w:pStyle w:val="ListParagraph"/>
        <w:numPr>
          <w:ilvl w:val="3"/>
          <w:numId w:val="15"/>
        </w:numPr>
        <w:rPr>
          <w:del w:id="947" w:author="Ashwani Prabhakar" w:date="2019-07-24T16:27:00Z"/>
          <w:sz w:val="28"/>
          <w:szCs w:val="28"/>
        </w:rPr>
      </w:pPr>
      <w:del w:id="948" w:author="Ashwani Prabhakar" w:date="2019-07-24T16:27:00Z">
        <w:r w:rsidRPr="00AD66B2" w:rsidDel="00496348">
          <w:rPr>
            <w:sz w:val="28"/>
            <w:szCs w:val="28"/>
          </w:rPr>
          <w:delText>For Magnetic Inversion…………………………………………….16</w:delText>
        </w:r>
      </w:del>
    </w:p>
    <w:p w14:paraId="1A23FEC8" w14:textId="387E27F7" w:rsidR="002B069F" w:rsidRPr="005A7E00" w:rsidDel="00496348" w:rsidRDefault="002E2A61" w:rsidP="003D6535">
      <w:pPr>
        <w:pStyle w:val="ListParagraph"/>
        <w:numPr>
          <w:ilvl w:val="3"/>
          <w:numId w:val="15"/>
        </w:numPr>
        <w:rPr>
          <w:del w:id="949" w:author="Ashwani Prabhakar" w:date="2019-07-24T16:27:00Z"/>
          <w:sz w:val="28"/>
          <w:szCs w:val="28"/>
        </w:rPr>
      </w:pPr>
      <w:del w:id="950" w:author="Ashwani Prabhakar" w:date="2019-07-24T16:27:00Z">
        <w:r w:rsidRPr="00AD66B2" w:rsidDel="00496348">
          <w:rPr>
            <w:sz w:val="28"/>
            <w:szCs w:val="28"/>
          </w:rPr>
          <w:delText>For Joint Inversion………………………………</w:delText>
        </w:r>
      </w:del>
    </w:p>
    <w:p w14:paraId="7FA3EC85" w14:textId="0990078B" w:rsidR="00D37FC6" w:rsidRPr="003D6535" w:rsidDel="00496348" w:rsidRDefault="002B069F" w:rsidP="003D6535">
      <w:pPr>
        <w:pStyle w:val="ListParagraph"/>
        <w:numPr>
          <w:ilvl w:val="1"/>
          <w:numId w:val="21"/>
        </w:numPr>
        <w:rPr>
          <w:del w:id="951" w:author="Ashwani Prabhakar" w:date="2019-07-24T16:27:00Z"/>
          <w:sz w:val="28"/>
          <w:szCs w:val="28"/>
        </w:rPr>
      </w:pPr>
      <w:del w:id="952" w:author="Ashwani Prabhakar" w:date="2019-07-24T16:27:00Z">
        <w:r w:rsidDel="00496348">
          <w:rPr>
            <w:sz w:val="28"/>
            <w:szCs w:val="28"/>
          </w:rPr>
          <w:delText xml:space="preserve"> </w:delText>
        </w:r>
        <w:commentRangeStart w:id="953"/>
        <w:r w:rsidR="00D37FC6" w:rsidRPr="003D6535" w:rsidDel="00496348">
          <w:rPr>
            <w:sz w:val="28"/>
            <w:szCs w:val="28"/>
          </w:rPr>
          <w:delText>How TOMOFAST-x Reports Errors…………………………………………………18</w:delText>
        </w:r>
        <w:commentRangeEnd w:id="953"/>
        <w:r w:rsidR="00D37FC6" w:rsidRPr="005A7E00" w:rsidDel="00496348">
          <w:rPr>
            <w:rStyle w:val="CommentReference"/>
          </w:rPr>
          <w:commentReference w:id="953"/>
        </w:r>
      </w:del>
    </w:p>
    <w:p w14:paraId="1B9B9DC0" w14:textId="757E27E0" w:rsidR="00D37FC6" w:rsidRPr="005A7E00" w:rsidDel="00496348" w:rsidRDefault="00D37FC6" w:rsidP="00D37FC6">
      <w:pPr>
        <w:rPr>
          <w:del w:id="954" w:author="Ashwani Prabhakar" w:date="2019-07-24T16:27:00Z"/>
          <w:sz w:val="28"/>
          <w:szCs w:val="28"/>
        </w:rPr>
      </w:pPr>
    </w:p>
    <w:p w14:paraId="5695DA59" w14:textId="127A68E6" w:rsidR="00D37FC6" w:rsidRPr="005A7E00" w:rsidDel="00496348" w:rsidRDefault="00D37FC6" w:rsidP="003D6535">
      <w:pPr>
        <w:pStyle w:val="ListParagraph"/>
        <w:numPr>
          <w:ilvl w:val="0"/>
          <w:numId w:val="21"/>
        </w:numPr>
        <w:rPr>
          <w:del w:id="955" w:author="Ashwani Prabhakar" w:date="2019-07-24T16:27:00Z"/>
          <w:sz w:val="28"/>
          <w:szCs w:val="28"/>
        </w:rPr>
      </w:pPr>
      <w:commentRangeStart w:id="956"/>
      <w:del w:id="957" w:author="Ashwani Prabhakar" w:date="2019-07-24T16:27:00Z">
        <w:r w:rsidRPr="005A7E00" w:rsidDel="00496348">
          <w:rPr>
            <w:sz w:val="28"/>
            <w:szCs w:val="28"/>
          </w:rPr>
          <w:delText>About Executable…………………………………………………………………………………19</w:delText>
        </w:r>
        <w:commentRangeEnd w:id="956"/>
        <w:r w:rsidR="00C0143A" w:rsidRPr="005A7E00" w:rsidDel="00496348">
          <w:rPr>
            <w:rStyle w:val="CommentReference"/>
          </w:rPr>
          <w:commentReference w:id="956"/>
        </w:r>
      </w:del>
    </w:p>
    <w:p w14:paraId="6A04A8E5" w14:textId="7D16E7DD" w:rsidR="00D37FC6" w:rsidRPr="005A7E00" w:rsidDel="00496348" w:rsidRDefault="00D37FC6" w:rsidP="00D37FC6">
      <w:pPr>
        <w:rPr>
          <w:del w:id="958" w:author="Ashwani Prabhakar" w:date="2019-07-24T16:27:00Z"/>
          <w:sz w:val="28"/>
          <w:szCs w:val="28"/>
        </w:rPr>
      </w:pPr>
    </w:p>
    <w:p w14:paraId="47D17901" w14:textId="72C9FED8" w:rsidR="00D37FC6" w:rsidRPr="005A7E00" w:rsidDel="00496348" w:rsidRDefault="00D37FC6" w:rsidP="003D6535">
      <w:pPr>
        <w:pStyle w:val="ListParagraph"/>
        <w:numPr>
          <w:ilvl w:val="0"/>
          <w:numId w:val="21"/>
        </w:numPr>
        <w:rPr>
          <w:del w:id="959" w:author="Ashwani Prabhakar" w:date="2019-07-24T16:27:00Z"/>
          <w:sz w:val="28"/>
          <w:szCs w:val="28"/>
        </w:rPr>
      </w:pPr>
      <w:del w:id="960" w:author="Ashwani Prabhakar" w:date="2019-07-24T16:27:00Z">
        <w:r w:rsidRPr="005A7E00" w:rsidDel="00496348">
          <w:rPr>
            <w:sz w:val="28"/>
            <w:szCs w:val="28"/>
          </w:rPr>
          <w:delText>Parameter File…………………………………………………………………………………20</w:delText>
        </w:r>
      </w:del>
    </w:p>
    <w:p w14:paraId="1720897F" w14:textId="4A42A485" w:rsidR="00D37FC6" w:rsidRPr="00BF36F7" w:rsidDel="00496348" w:rsidRDefault="00D37FC6" w:rsidP="003D6535">
      <w:pPr>
        <w:pStyle w:val="ListParagraph"/>
        <w:numPr>
          <w:ilvl w:val="1"/>
          <w:numId w:val="21"/>
        </w:numPr>
        <w:rPr>
          <w:del w:id="961" w:author="Ashwani Prabhakar" w:date="2019-07-24T16:27:00Z"/>
          <w:sz w:val="28"/>
          <w:szCs w:val="28"/>
        </w:rPr>
      </w:pPr>
      <w:del w:id="962" w:author="Ashwani Prabhakar" w:date="2019-07-24T16:27:00Z">
        <w:r w:rsidRPr="00BF36F7" w:rsidDel="00496348">
          <w:rPr>
            <w:sz w:val="28"/>
            <w:szCs w:val="28"/>
          </w:rPr>
          <w:delText>Introduction to Parameter File…………………………………………………..20</w:delText>
        </w:r>
      </w:del>
    </w:p>
    <w:p w14:paraId="0C68B894" w14:textId="79AE6C7D" w:rsidR="00D37FC6" w:rsidRPr="00AD66B2" w:rsidDel="00496348" w:rsidRDefault="00D37FC6" w:rsidP="003D6535">
      <w:pPr>
        <w:pStyle w:val="ListParagraph"/>
        <w:numPr>
          <w:ilvl w:val="1"/>
          <w:numId w:val="21"/>
        </w:numPr>
        <w:rPr>
          <w:del w:id="963" w:author="Ashwani Prabhakar" w:date="2019-07-24T16:27:00Z"/>
          <w:sz w:val="28"/>
          <w:szCs w:val="28"/>
        </w:rPr>
      </w:pPr>
      <w:del w:id="964" w:author="Ashwani Prabhakar" w:date="2019-07-24T16:27:00Z">
        <w:r w:rsidRPr="00AD66B2" w:rsidDel="00496348">
          <w:rPr>
            <w:sz w:val="28"/>
            <w:szCs w:val="28"/>
          </w:rPr>
          <w:delText xml:space="preserve"> Input …………………………………………</w:delText>
        </w:r>
      </w:del>
    </w:p>
    <w:p w14:paraId="13EA719D" w14:textId="3384E003" w:rsidR="00D37FC6" w:rsidRPr="00D0037B" w:rsidDel="00496348" w:rsidRDefault="00D37FC6" w:rsidP="003D6535">
      <w:pPr>
        <w:pStyle w:val="ListParagraph"/>
        <w:numPr>
          <w:ilvl w:val="1"/>
          <w:numId w:val="21"/>
        </w:numPr>
        <w:rPr>
          <w:del w:id="965" w:author="Ashwani Prabhakar" w:date="2019-07-24T16:27:00Z"/>
          <w:sz w:val="28"/>
          <w:szCs w:val="28"/>
        </w:rPr>
      </w:pPr>
      <w:del w:id="966" w:author="Ashwani Prabhakar" w:date="2019-07-24T16:27:00Z">
        <w:r w:rsidRPr="00D0037B" w:rsidDel="00496348">
          <w:rPr>
            <w:sz w:val="28"/>
            <w:szCs w:val="28"/>
          </w:rPr>
          <w:delText>Output……………………………………………</w:delText>
        </w:r>
      </w:del>
    </w:p>
    <w:p w14:paraId="4AE5D659" w14:textId="0B929C73" w:rsidR="00D37FC6" w:rsidRPr="00D0037B" w:rsidDel="00496348" w:rsidRDefault="00D37FC6" w:rsidP="00D37FC6">
      <w:pPr>
        <w:rPr>
          <w:del w:id="967" w:author="Ashwani Prabhakar" w:date="2019-07-24T16:27:00Z"/>
          <w:sz w:val="28"/>
          <w:szCs w:val="28"/>
        </w:rPr>
      </w:pPr>
    </w:p>
    <w:p w14:paraId="7AD8ED32" w14:textId="492E29D3" w:rsidR="00D37FC6" w:rsidRPr="00D0037B" w:rsidDel="00496348" w:rsidRDefault="00D37FC6" w:rsidP="003D6535">
      <w:pPr>
        <w:pStyle w:val="ListParagraph"/>
        <w:numPr>
          <w:ilvl w:val="0"/>
          <w:numId w:val="21"/>
        </w:numPr>
        <w:rPr>
          <w:del w:id="968" w:author="Ashwani Prabhakar" w:date="2019-07-24T16:27:00Z"/>
          <w:sz w:val="28"/>
          <w:szCs w:val="28"/>
        </w:rPr>
      </w:pPr>
      <w:del w:id="969" w:author="Ashwani Prabhakar" w:date="2019-07-24T16:27:00Z">
        <w:r w:rsidRPr="00D0037B" w:rsidDel="00496348">
          <w:rPr>
            <w:sz w:val="28"/>
            <w:szCs w:val="28"/>
          </w:rPr>
          <w:delText>Input</w:delText>
        </w:r>
        <w:r w:rsidR="002B069F" w:rsidDel="00496348">
          <w:rPr>
            <w:sz w:val="28"/>
            <w:szCs w:val="28"/>
          </w:rPr>
          <w:delText xml:space="preserve"> </w:delText>
        </w:r>
        <w:r w:rsidR="00D22619" w:rsidDel="00496348">
          <w:rPr>
            <w:sz w:val="28"/>
            <w:szCs w:val="28"/>
          </w:rPr>
          <w:delText>for TOMOFAST- x</w:delText>
        </w:r>
        <w:r w:rsidRPr="00D0037B" w:rsidDel="00496348">
          <w:rPr>
            <w:sz w:val="28"/>
            <w:szCs w:val="28"/>
          </w:rPr>
          <w:delText>……………………………………………………………….21</w:delText>
        </w:r>
      </w:del>
    </w:p>
    <w:p w14:paraId="1C7CDB48" w14:textId="0B0755EE" w:rsidR="00D37FC6" w:rsidRPr="00D0037B" w:rsidDel="00496348" w:rsidRDefault="00D37FC6" w:rsidP="003D6535">
      <w:pPr>
        <w:pStyle w:val="ListParagraph"/>
        <w:numPr>
          <w:ilvl w:val="1"/>
          <w:numId w:val="21"/>
        </w:numPr>
        <w:rPr>
          <w:del w:id="970" w:author="Ashwani Prabhakar" w:date="2019-07-24T16:27:00Z"/>
          <w:sz w:val="28"/>
          <w:szCs w:val="28"/>
        </w:rPr>
      </w:pPr>
      <w:del w:id="971" w:author="Ashwani Prabhakar" w:date="2019-07-24T16:27:00Z">
        <w:r w:rsidRPr="00D0037B" w:rsidDel="00496348">
          <w:rPr>
            <w:sz w:val="28"/>
            <w:szCs w:val="28"/>
          </w:rPr>
          <w:delText>Types of Basic Input Files</w:delText>
        </w:r>
      </w:del>
    </w:p>
    <w:p w14:paraId="7AB5C745" w14:textId="274FAC25" w:rsidR="00802ADE" w:rsidRPr="00065E58" w:rsidDel="00496348" w:rsidRDefault="00802ADE" w:rsidP="00802ADE">
      <w:pPr>
        <w:pStyle w:val="ListParagraph"/>
        <w:ind w:left="1140"/>
        <w:rPr>
          <w:del w:id="972" w:author="Ashwani Prabhakar" w:date="2019-07-24T16:27:00Z"/>
          <w:sz w:val="28"/>
          <w:szCs w:val="28"/>
        </w:rPr>
      </w:pPr>
      <w:del w:id="973" w:author="Ashwani Prabhakar" w:date="2019-07-17T14:21:00Z">
        <w:r w:rsidRPr="00065E58" w:rsidDel="005E140B">
          <w:rPr>
            <w:sz w:val="28"/>
            <w:szCs w:val="28"/>
          </w:rPr>
          <w:delText>5</w:delText>
        </w:r>
      </w:del>
      <w:del w:id="974" w:author="Ashwani Prabhakar" w:date="2019-07-24T16:27:00Z">
        <w:r w:rsidRPr="00065E58" w:rsidDel="00496348">
          <w:rPr>
            <w:sz w:val="28"/>
            <w:szCs w:val="28"/>
          </w:rPr>
          <w:delText>.1.1 Sample Input files………………………………………………………………….21</w:delText>
        </w:r>
      </w:del>
    </w:p>
    <w:p w14:paraId="1E0EB7DF" w14:textId="368BD704" w:rsidR="00D37FC6" w:rsidRPr="00065E58" w:rsidDel="00496348" w:rsidRDefault="00D37FC6" w:rsidP="003D6535">
      <w:pPr>
        <w:pStyle w:val="ListParagraph"/>
        <w:numPr>
          <w:ilvl w:val="1"/>
          <w:numId w:val="21"/>
        </w:numPr>
        <w:rPr>
          <w:del w:id="975" w:author="Ashwani Prabhakar" w:date="2019-07-24T16:27:00Z"/>
          <w:sz w:val="28"/>
          <w:szCs w:val="28"/>
        </w:rPr>
      </w:pPr>
      <w:del w:id="976" w:author="Ashwani Prabhakar" w:date="2019-07-24T16:27:00Z">
        <w:r w:rsidRPr="00065E58" w:rsidDel="00496348">
          <w:rPr>
            <w:sz w:val="28"/>
            <w:szCs w:val="28"/>
          </w:rPr>
          <w:delText>Terminal Input</w:delText>
        </w:r>
      </w:del>
    </w:p>
    <w:p w14:paraId="0813D9B9" w14:textId="6803EB62" w:rsidR="00802ADE" w:rsidRPr="00D0037B" w:rsidDel="00496348" w:rsidRDefault="00D0037B" w:rsidP="003D6535">
      <w:pPr>
        <w:pStyle w:val="ListParagraph"/>
        <w:numPr>
          <w:ilvl w:val="2"/>
          <w:numId w:val="21"/>
        </w:numPr>
        <w:rPr>
          <w:del w:id="977" w:author="Ashwani Prabhakar" w:date="2019-07-24T16:27:00Z"/>
          <w:sz w:val="28"/>
          <w:szCs w:val="28"/>
        </w:rPr>
      </w:pPr>
      <w:del w:id="978" w:author="Ashwani Prabhakar" w:date="2019-07-24T16:27:00Z">
        <w:r w:rsidDel="00496348">
          <w:rPr>
            <w:sz w:val="28"/>
            <w:szCs w:val="28"/>
          </w:rPr>
          <w:delText>Input Command Line</w:delText>
        </w:r>
      </w:del>
    </w:p>
    <w:p w14:paraId="1B01C36E" w14:textId="7969F639" w:rsidR="00802ADE" w:rsidRPr="00D0037B" w:rsidDel="00496348" w:rsidRDefault="00802ADE" w:rsidP="00802ADE">
      <w:pPr>
        <w:pStyle w:val="ListParagraph"/>
        <w:ind w:left="1800"/>
        <w:rPr>
          <w:del w:id="979" w:author="Ashwani Prabhakar" w:date="2019-07-24T16:27:00Z"/>
          <w:sz w:val="28"/>
          <w:szCs w:val="28"/>
        </w:rPr>
      </w:pPr>
    </w:p>
    <w:p w14:paraId="44B2FEA4" w14:textId="7117F0ED" w:rsidR="00802ADE" w:rsidRPr="00D0037B" w:rsidDel="00496348" w:rsidRDefault="00802ADE" w:rsidP="003D6535">
      <w:pPr>
        <w:pStyle w:val="ListParagraph"/>
        <w:numPr>
          <w:ilvl w:val="0"/>
          <w:numId w:val="21"/>
        </w:numPr>
        <w:rPr>
          <w:del w:id="980" w:author="Ashwani Prabhakar" w:date="2019-07-24T16:27:00Z"/>
          <w:sz w:val="28"/>
          <w:szCs w:val="28"/>
        </w:rPr>
      </w:pPr>
      <w:del w:id="981" w:author="Ashwani Prabhakar" w:date="2019-07-24T16:27:00Z">
        <w:r w:rsidRPr="00D0037B" w:rsidDel="00496348">
          <w:rPr>
            <w:sz w:val="28"/>
            <w:szCs w:val="28"/>
          </w:rPr>
          <w:delText>Output Files…………………………………………………………………………………………24</w:delText>
        </w:r>
      </w:del>
    </w:p>
    <w:p w14:paraId="6D5B61D9" w14:textId="3E8296A1" w:rsidR="00802ADE" w:rsidRPr="00065E58" w:rsidDel="00496348" w:rsidRDefault="00802ADE" w:rsidP="003D6535">
      <w:pPr>
        <w:pStyle w:val="ListParagraph"/>
        <w:numPr>
          <w:ilvl w:val="1"/>
          <w:numId w:val="21"/>
        </w:numPr>
        <w:rPr>
          <w:del w:id="982" w:author="Ashwani Prabhakar" w:date="2019-07-24T16:27:00Z"/>
          <w:sz w:val="28"/>
          <w:szCs w:val="28"/>
        </w:rPr>
      </w:pPr>
      <w:del w:id="983" w:author="Ashwani Prabhakar" w:date="2019-07-24T16:27:00Z">
        <w:r w:rsidRPr="00065E58" w:rsidDel="00496348">
          <w:rPr>
            <w:sz w:val="28"/>
            <w:szCs w:val="28"/>
          </w:rPr>
          <w:delText>How to get Output…………………………………………………………………………25</w:delText>
        </w:r>
      </w:del>
    </w:p>
    <w:p w14:paraId="30BB5151" w14:textId="32D972EF" w:rsidR="00802ADE" w:rsidRPr="005A7E00" w:rsidDel="00496348" w:rsidRDefault="00802ADE" w:rsidP="003D6535">
      <w:pPr>
        <w:pStyle w:val="ListParagraph"/>
        <w:numPr>
          <w:ilvl w:val="1"/>
          <w:numId w:val="21"/>
        </w:numPr>
        <w:rPr>
          <w:del w:id="984" w:author="Ashwani Prabhakar" w:date="2019-07-24T16:27:00Z"/>
          <w:sz w:val="28"/>
          <w:szCs w:val="28"/>
        </w:rPr>
      </w:pPr>
      <w:del w:id="985" w:author="Ashwani Prabhakar" w:date="2019-07-24T16:27:00Z">
        <w:r w:rsidRPr="005A7E00" w:rsidDel="00496348">
          <w:rPr>
            <w:sz w:val="28"/>
            <w:szCs w:val="28"/>
          </w:rPr>
          <w:delText>Types of Output Files…………………………………………………………………….25</w:delText>
        </w:r>
      </w:del>
    </w:p>
    <w:p w14:paraId="2FECC48E" w14:textId="374842B3" w:rsidR="00802ADE" w:rsidRPr="005A7E00" w:rsidDel="00496348" w:rsidRDefault="00802ADE" w:rsidP="003D6535">
      <w:pPr>
        <w:pStyle w:val="ListParagraph"/>
        <w:numPr>
          <w:ilvl w:val="2"/>
          <w:numId w:val="21"/>
        </w:numPr>
        <w:rPr>
          <w:del w:id="986" w:author="Ashwani Prabhakar" w:date="2019-07-24T16:27:00Z"/>
          <w:sz w:val="28"/>
          <w:szCs w:val="28"/>
        </w:rPr>
      </w:pPr>
      <w:del w:id="987" w:author="Ashwani Prabhakar" w:date="2019-07-24T16:27:00Z">
        <w:r w:rsidRPr="005A7E00" w:rsidDel="00496348">
          <w:rPr>
            <w:sz w:val="28"/>
            <w:szCs w:val="28"/>
          </w:rPr>
          <w:delText>Sample Output Files………………………………………………………..26</w:delText>
        </w:r>
      </w:del>
    </w:p>
    <w:p w14:paraId="61D9A61C" w14:textId="6A33A6A4" w:rsidR="00802ADE" w:rsidRPr="005A7E00" w:rsidDel="00496348" w:rsidRDefault="00802ADE" w:rsidP="003D6535">
      <w:pPr>
        <w:pStyle w:val="ListParagraph"/>
        <w:numPr>
          <w:ilvl w:val="1"/>
          <w:numId w:val="21"/>
        </w:numPr>
        <w:rPr>
          <w:del w:id="988" w:author="Ashwani Prabhakar" w:date="2019-07-24T16:27:00Z"/>
          <w:sz w:val="28"/>
          <w:szCs w:val="28"/>
        </w:rPr>
      </w:pPr>
      <w:del w:id="989" w:author="Ashwani Prabhakar" w:date="2019-07-24T16:27:00Z">
        <w:r w:rsidRPr="005A7E00" w:rsidDel="00496348">
          <w:rPr>
            <w:sz w:val="28"/>
            <w:szCs w:val="28"/>
          </w:rPr>
          <w:delText>Terminal Output…………………………………………………………………………….27</w:delText>
        </w:r>
      </w:del>
    </w:p>
    <w:p w14:paraId="2694E252" w14:textId="5A8CC4B5" w:rsidR="00802ADE" w:rsidRPr="005A7E00" w:rsidDel="00496348" w:rsidRDefault="00802ADE" w:rsidP="003D6535">
      <w:pPr>
        <w:pStyle w:val="ListParagraph"/>
        <w:numPr>
          <w:ilvl w:val="1"/>
          <w:numId w:val="21"/>
        </w:numPr>
        <w:rPr>
          <w:del w:id="990" w:author="Ashwani Prabhakar" w:date="2019-07-24T16:27:00Z"/>
          <w:sz w:val="28"/>
          <w:szCs w:val="28"/>
        </w:rPr>
      </w:pPr>
      <w:del w:id="991" w:author="Ashwani Prabhakar" w:date="2019-07-24T16:27:00Z">
        <w:r w:rsidRPr="005A7E00" w:rsidDel="00496348">
          <w:rPr>
            <w:sz w:val="28"/>
            <w:szCs w:val="28"/>
          </w:rPr>
          <w:delText>Command Screen Output………………………………………………………..27</w:delText>
        </w:r>
      </w:del>
    </w:p>
    <w:p w14:paraId="215E1055" w14:textId="65633981" w:rsidR="00802ADE" w:rsidRPr="005A7E00" w:rsidDel="00496348" w:rsidRDefault="00802ADE" w:rsidP="00802ADE">
      <w:pPr>
        <w:rPr>
          <w:del w:id="992" w:author="Ashwani Prabhakar" w:date="2019-07-24T16:27:00Z"/>
          <w:sz w:val="28"/>
          <w:szCs w:val="28"/>
        </w:rPr>
      </w:pPr>
    </w:p>
    <w:p w14:paraId="66CB6ABE" w14:textId="518DB4AB" w:rsidR="00802ADE" w:rsidRPr="00D0037B" w:rsidDel="005A24BC" w:rsidRDefault="00D0037B" w:rsidP="003D6535">
      <w:pPr>
        <w:pStyle w:val="ListParagraph"/>
        <w:numPr>
          <w:ilvl w:val="0"/>
          <w:numId w:val="21"/>
        </w:numPr>
        <w:rPr>
          <w:del w:id="993" w:author="Ashwani Prabhakar" w:date="2019-07-24T15:09:00Z"/>
          <w:sz w:val="28"/>
          <w:szCs w:val="28"/>
        </w:rPr>
      </w:pPr>
      <w:del w:id="994" w:author="Ashwani Prabhakar" w:date="2019-07-24T15:09:00Z">
        <w:r w:rsidDel="005A24BC">
          <w:rPr>
            <w:sz w:val="28"/>
            <w:szCs w:val="28"/>
          </w:rPr>
          <w:delText xml:space="preserve">Geophysical </w:delText>
        </w:r>
        <w:r w:rsidR="00747928" w:rsidRPr="00D0037B" w:rsidDel="005A24BC">
          <w:rPr>
            <w:sz w:val="28"/>
            <w:szCs w:val="28"/>
          </w:rPr>
          <w:delText>Inversions</w:delText>
        </w:r>
        <w:r w:rsidR="00774B2F" w:rsidRPr="00D0037B" w:rsidDel="005A24BC">
          <w:rPr>
            <w:sz w:val="28"/>
            <w:szCs w:val="28"/>
          </w:rPr>
          <w:delText>………………………………………………………………………….29</w:delText>
        </w:r>
      </w:del>
    </w:p>
    <w:p w14:paraId="3928D354" w14:textId="714D2ECE" w:rsidR="00F32881" w:rsidRPr="003D6535" w:rsidDel="005A24BC" w:rsidRDefault="002B069F" w:rsidP="003D6535">
      <w:pPr>
        <w:pStyle w:val="ListParagraph"/>
        <w:numPr>
          <w:ilvl w:val="1"/>
          <w:numId w:val="21"/>
        </w:numPr>
        <w:rPr>
          <w:del w:id="995" w:author="Ashwani Prabhakar" w:date="2019-07-24T15:09:00Z"/>
          <w:sz w:val="28"/>
          <w:szCs w:val="28"/>
        </w:rPr>
      </w:pPr>
      <w:del w:id="996" w:author="Ashwani Prabhakar" w:date="2019-07-24T15:09:00Z">
        <w:r w:rsidDel="005A24BC">
          <w:delText xml:space="preserve"> </w:delText>
        </w:r>
        <w:r w:rsidR="00F32881" w:rsidRPr="003D6535" w:rsidDel="005A24BC">
          <w:rPr>
            <w:sz w:val="28"/>
            <w:szCs w:val="28"/>
          </w:rPr>
          <w:delText>Introduction</w:delText>
        </w:r>
        <w:r w:rsidR="00774B2F" w:rsidRPr="003D6535" w:rsidDel="005A24BC">
          <w:rPr>
            <w:sz w:val="28"/>
            <w:szCs w:val="28"/>
          </w:rPr>
          <w:delText>…………………………………………………………………………………30</w:delText>
        </w:r>
      </w:del>
    </w:p>
    <w:p w14:paraId="7C48B5E9" w14:textId="30473C65" w:rsidR="00F32881" w:rsidRPr="005A7E00" w:rsidDel="005A24BC" w:rsidRDefault="002B069F" w:rsidP="003D6535">
      <w:pPr>
        <w:pStyle w:val="ListParagraph"/>
        <w:numPr>
          <w:ilvl w:val="1"/>
          <w:numId w:val="21"/>
        </w:numPr>
        <w:rPr>
          <w:del w:id="997" w:author="Ashwani Prabhakar" w:date="2019-07-24T15:09:00Z"/>
          <w:sz w:val="28"/>
          <w:szCs w:val="28"/>
        </w:rPr>
      </w:pPr>
      <w:del w:id="998" w:author="Ashwani Prabhakar" w:date="2019-07-24T15:09:00Z">
        <w:r w:rsidDel="005A24BC">
          <w:rPr>
            <w:sz w:val="28"/>
            <w:szCs w:val="28"/>
          </w:rPr>
          <w:delText xml:space="preserve"> </w:delText>
        </w:r>
        <w:r w:rsidR="00F32881" w:rsidRPr="00065E58" w:rsidDel="005A24BC">
          <w:rPr>
            <w:sz w:val="28"/>
            <w:szCs w:val="28"/>
          </w:rPr>
          <w:delText>Types of Inversion</w:delText>
        </w:r>
        <w:r w:rsidR="00774B2F" w:rsidRPr="005A7E00" w:rsidDel="005A24BC">
          <w:rPr>
            <w:sz w:val="28"/>
            <w:szCs w:val="28"/>
          </w:rPr>
          <w:delText>………………………………………………………………………….30</w:delText>
        </w:r>
      </w:del>
    </w:p>
    <w:p w14:paraId="6EB0A0D5" w14:textId="37E4B101" w:rsidR="00774B2F" w:rsidRPr="005A7E00" w:rsidDel="005A24BC" w:rsidRDefault="00774B2F" w:rsidP="003D6535">
      <w:pPr>
        <w:pStyle w:val="ListParagraph"/>
        <w:numPr>
          <w:ilvl w:val="2"/>
          <w:numId w:val="21"/>
        </w:numPr>
        <w:rPr>
          <w:del w:id="999" w:author="Ashwani Prabhakar" w:date="2019-07-24T15:09:00Z"/>
          <w:sz w:val="28"/>
          <w:szCs w:val="28"/>
        </w:rPr>
      </w:pPr>
      <w:del w:id="1000" w:author="Ashwani Prabhakar" w:date="2019-07-24T15:09:00Z">
        <w:r w:rsidRPr="005A7E00" w:rsidDel="005A24BC">
          <w:rPr>
            <w:sz w:val="28"/>
            <w:szCs w:val="28"/>
          </w:rPr>
          <w:delText>Gravity Inversion………………………………………………………….30</w:delText>
        </w:r>
      </w:del>
    </w:p>
    <w:p w14:paraId="023513EE" w14:textId="5B6743AF" w:rsidR="00774B2F" w:rsidRPr="005A7E00" w:rsidDel="005A24BC" w:rsidRDefault="00774B2F" w:rsidP="003D6535">
      <w:pPr>
        <w:pStyle w:val="ListParagraph"/>
        <w:numPr>
          <w:ilvl w:val="2"/>
          <w:numId w:val="21"/>
        </w:numPr>
        <w:rPr>
          <w:del w:id="1001" w:author="Ashwani Prabhakar" w:date="2019-07-24T15:09:00Z"/>
          <w:sz w:val="28"/>
          <w:szCs w:val="28"/>
        </w:rPr>
      </w:pPr>
      <w:del w:id="1002" w:author="Ashwani Prabhakar" w:date="2019-07-24T15:09:00Z">
        <w:r w:rsidRPr="005A7E00" w:rsidDel="005A24BC">
          <w:rPr>
            <w:sz w:val="28"/>
            <w:szCs w:val="28"/>
          </w:rPr>
          <w:delText>Magnetic Inversion……………………………………………………….31</w:delText>
        </w:r>
      </w:del>
    </w:p>
    <w:p w14:paraId="250C2A39" w14:textId="46CD0696" w:rsidR="00195860" w:rsidRPr="005A24BC" w:rsidDel="005A24BC" w:rsidRDefault="0094705A">
      <w:pPr>
        <w:pStyle w:val="ListParagraph"/>
        <w:numPr>
          <w:ilvl w:val="0"/>
          <w:numId w:val="74"/>
        </w:numPr>
        <w:rPr>
          <w:del w:id="1003" w:author="Ashwani Prabhakar" w:date="2019-07-24T15:09:00Z"/>
          <w:sz w:val="28"/>
          <w:szCs w:val="28"/>
          <w:rPrChange w:id="1004" w:author="Ashwani Prabhakar" w:date="2019-07-24T15:09:00Z">
            <w:rPr>
              <w:del w:id="1005" w:author="Ashwani Prabhakar" w:date="2019-07-24T15:09:00Z"/>
            </w:rPr>
          </w:rPrChange>
        </w:rPr>
        <w:pPrChange w:id="1006" w:author="Ashwani Prabhakar" w:date="2019-07-24T15:09:00Z">
          <w:pPr>
            <w:pStyle w:val="ListParagraph"/>
            <w:numPr>
              <w:ilvl w:val="2"/>
              <w:numId w:val="21"/>
            </w:numPr>
            <w:ind w:left="2160" w:hanging="720"/>
          </w:pPr>
        </w:pPrChange>
      </w:pPr>
      <w:del w:id="1007" w:author="Ashwani Prabhakar" w:date="2019-07-24T15:09:00Z">
        <w:r w:rsidRPr="005A24BC" w:rsidDel="005A24BC">
          <w:rPr>
            <w:sz w:val="28"/>
            <w:szCs w:val="28"/>
            <w:rPrChange w:id="1008" w:author="Ashwani Prabhakar" w:date="2019-07-24T15:09:00Z">
              <w:rPr/>
            </w:rPrChange>
          </w:rPr>
          <w:delText>Joint Inversion……………………………………………………………….32</w:delText>
        </w:r>
      </w:del>
    </w:p>
    <w:p w14:paraId="1750B6E3" w14:textId="1C7C58DA" w:rsidR="00612D0C" w:rsidRPr="005A24BC" w:rsidDel="00496348" w:rsidRDefault="002B069F">
      <w:pPr>
        <w:pStyle w:val="ListParagraph"/>
        <w:numPr>
          <w:ilvl w:val="0"/>
          <w:numId w:val="21"/>
        </w:numPr>
        <w:rPr>
          <w:del w:id="1009" w:author="Ashwani Prabhakar" w:date="2019-07-24T16:27:00Z"/>
        </w:rPr>
        <w:pPrChange w:id="1010" w:author="Ashwani Prabhakar" w:date="2019-07-24T15:09:00Z">
          <w:pPr>
            <w:pStyle w:val="ListParagraph"/>
            <w:numPr>
              <w:ilvl w:val="1"/>
              <w:numId w:val="21"/>
            </w:numPr>
            <w:ind w:left="1080" w:hanging="360"/>
          </w:pPr>
        </w:pPrChange>
      </w:pPr>
      <w:del w:id="1011" w:author="Ashwani Prabhakar" w:date="2019-07-24T15:09:00Z">
        <w:r w:rsidRPr="005A24BC" w:rsidDel="005A24BC">
          <w:delText xml:space="preserve"> </w:delText>
        </w:r>
      </w:del>
      <w:del w:id="1012" w:author="Ashwani Prabhakar" w:date="2019-07-24T16:27:00Z">
        <w:r w:rsidR="00612D0C" w:rsidRPr="005A24BC" w:rsidDel="00496348">
          <w:delText>How to Run Invers</w:delText>
        </w:r>
        <w:r w:rsidRPr="005A24BC" w:rsidDel="00496348">
          <w:delText>ions in TOMOFAST- x……………………</w:delText>
        </w:r>
        <w:r w:rsidR="00612D0C" w:rsidRPr="005A24BC" w:rsidDel="00496348">
          <w:delText>…...</w:delText>
        </w:r>
        <w:r w:rsidR="005F3BF2" w:rsidRPr="005A24BC" w:rsidDel="00496348">
          <w:delText>33</w:delText>
        </w:r>
      </w:del>
    </w:p>
    <w:p w14:paraId="439AEDEF" w14:textId="696954A5" w:rsidR="005A7E00" w:rsidRPr="005A7E00" w:rsidDel="00496348" w:rsidRDefault="005A7E00" w:rsidP="003D6535">
      <w:pPr>
        <w:pStyle w:val="ListParagraph"/>
        <w:rPr>
          <w:del w:id="1013" w:author="Ashwani Prabhakar" w:date="2019-07-24T16:27:00Z"/>
          <w:sz w:val="28"/>
          <w:szCs w:val="28"/>
        </w:rPr>
      </w:pPr>
    </w:p>
    <w:p w14:paraId="69C19565" w14:textId="41A673C4" w:rsidR="005A7E00" w:rsidRPr="005A24BC" w:rsidDel="00496348" w:rsidRDefault="005A7E00" w:rsidP="005A24BC">
      <w:pPr>
        <w:pStyle w:val="ListParagraph"/>
        <w:numPr>
          <w:ilvl w:val="0"/>
          <w:numId w:val="21"/>
        </w:numPr>
        <w:rPr>
          <w:del w:id="1014" w:author="Ashwani Prabhakar" w:date="2019-07-24T16:27:00Z"/>
          <w:sz w:val="28"/>
          <w:szCs w:val="28"/>
          <w:rPrChange w:id="1015" w:author="Ashwani Prabhakar" w:date="2019-07-24T15:09:00Z">
            <w:rPr>
              <w:del w:id="1016" w:author="Ashwani Prabhakar" w:date="2019-07-24T16:27:00Z"/>
            </w:rPr>
          </w:rPrChange>
        </w:rPr>
      </w:pPr>
      <w:del w:id="1017" w:author="Ashwani Prabhakar" w:date="2019-07-24T16:27:00Z">
        <w:r w:rsidRPr="005A24BC" w:rsidDel="00496348">
          <w:rPr>
            <w:sz w:val="28"/>
            <w:szCs w:val="28"/>
            <w:rPrChange w:id="1018" w:author="Ashwani Prabhakar" w:date="2019-07-24T15:09:00Z">
              <w:rPr/>
            </w:rPrChange>
          </w:rPr>
          <w:delText>Combinations…………………………………………………………………………………….34</w:delText>
        </w:r>
      </w:del>
    </w:p>
    <w:p w14:paraId="3F30E205" w14:textId="5A040A9B" w:rsidR="005A7E00" w:rsidDel="00496348" w:rsidRDefault="005A7E00" w:rsidP="003D6535">
      <w:pPr>
        <w:pStyle w:val="ListParagraph"/>
        <w:numPr>
          <w:ilvl w:val="1"/>
          <w:numId w:val="21"/>
        </w:numPr>
        <w:rPr>
          <w:del w:id="1019" w:author="Ashwani Prabhakar" w:date="2019-07-24T16:27:00Z"/>
          <w:sz w:val="28"/>
          <w:szCs w:val="28"/>
        </w:rPr>
      </w:pPr>
      <w:del w:id="1020" w:author="Ashwani Prabhakar" w:date="2019-07-24T16:27:00Z">
        <w:r w:rsidRPr="00896E18" w:rsidDel="00496348">
          <w:rPr>
            <w:sz w:val="28"/>
            <w:szCs w:val="28"/>
          </w:rPr>
          <w:delText>Types of Combinations</w:delText>
        </w:r>
        <w:r w:rsidR="00D0037B" w:rsidDel="00496348">
          <w:rPr>
            <w:sz w:val="28"/>
            <w:szCs w:val="28"/>
          </w:rPr>
          <w:delText xml:space="preserve"> in Geophysical Inversion</w:delText>
        </w:r>
        <w:r w:rsidRPr="00F21785" w:rsidDel="00496348">
          <w:rPr>
            <w:sz w:val="28"/>
            <w:szCs w:val="28"/>
          </w:rPr>
          <w:delText>…</w:delText>
        </w:r>
        <w:r w:rsidRPr="00D0037B" w:rsidDel="00496348">
          <w:rPr>
            <w:sz w:val="28"/>
            <w:szCs w:val="28"/>
          </w:rPr>
          <w:delText>………………………</w:delText>
        </w:r>
        <w:r w:rsidR="00D0037B" w:rsidDel="00496348">
          <w:rPr>
            <w:sz w:val="28"/>
            <w:szCs w:val="28"/>
          </w:rPr>
          <w:delText xml:space="preserve"> </w:delText>
        </w:r>
        <w:r w:rsidRPr="00D0037B" w:rsidDel="00496348">
          <w:rPr>
            <w:sz w:val="28"/>
            <w:szCs w:val="28"/>
          </w:rPr>
          <w:delText>35</w:delText>
        </w:r>
      </w:del>
    </w:p>
    <w:p w14:paraId="3E6FE89A" w14:textId="6817B34C" w:rsidR="005A7E00" w:rsidRPr="005A7E00" w:rsidDel="00496348" w:rsidRDefault="005A7E00" w:rsidP="003D6535">
      <w:pPr>
        <w:pStyle w:val="ListParagraph"/>
        <w:rPr>
          <w:del w:id="1021" w:author="Ashwani Prabhakar" w:date="2019-07-24T16:27:00Z"/>
          <w:sz w:val="28"/>
          <w:szCs w:val="28"/>
        </w:rPr>
      </w:pPr>
    </w:p>
    <w:p w14:paraId="265BD845" w14:textId="70466663" w:rsidR="005A7E00" w:rsidRPr="005A7E00" w:rsidDel="00496348" w:rsidRDefault="005A7E00" w:rsidP="003D6535">
      <w:pPr>
        <w:pStyle w:val="ListParagraph"/>
        <w:numPr>
          <w:ilvl w:val="0"/>
          <w:numId w:val="21"/>
        </w:numPr>
        <w:rPr>
          <w:del w:id="1022" w:author="Ashwani Prabhakar" w:date="2019-07-24T16:27:00Z"/>
          <w:sz w:val="28"/>
          <w:szCs w:val="28"/>
        </w:rPr>
      </w:pPr>
      <w:del w:id="1023" w:author="Ashwani Prabhakar" w:date="2019-07-24T16:27:00Z">
        <w:r w:rsidRPr="005A7E00" w:rsidDel="00496348">
          <w:rPr>
            <w:sz w:val="28"/>
            <w:szCs w:val="28"/>
          </w:rPr>
          <w:delText>Simple Examples………………………………………………………………………………….36</w:delText>
        </w:r>
      </w:del>
    </w:p>
    <w:p w14:paraId="2D97153A" w14:textId="78CD4795" w:rsidR="008A271A" w:rsidRPr="003D6535" w:rsidDel="00496348" w:rsidRDefault="008A271A">
      <w:pPr>
        <w:rPr>
          <w:del w:id="1024" w:author="Ashwani Prabhakar" w:date="2019-07-24T16:27:00Z"/>
          <w:sz w:val="28"/>
          <w:szCs w:val="28"/>
        </w:rPr>
        <w:pPrChange w:id="1025" w:author="Ashwani Prabhakar" w:date="2019-07-24T15:47:00Z">
          <w:pPr>
            <w:ind w:left="360"/>
          </w:pPr>
        </w:pPrChange>
      </w:pPr>
    </w:p>
    <w:p w14:paraId="0B853A22" w14:textId="3A432B3C" w:rsidR="00195860" w:rsidRPr="003D6535" w:rsidDel="00B02C83" w:rsidRDefault="00195860" w:rsidP="003D6535">
      <w:pPr>
        <w:rPr>
          <w:del w:id="1026" w:author="Ashwani Prabhakar" w:date="2019-07-24T19:14:00Z"/>
          <w:sz w:val="28"/>
          <w:szCs w:val="28"/>
        </w:rPr>
      </w:pPr>
    </w:p>
    <w:p w14:paraId="5876F2FA" w14:textId="77777777" w:rsidR="00F32881" w:rsidRPr="005A7E00" w:rsidDel="00B02C83" w:rsidRDefault="00F32881" w:rsidP="00774B2F">
      <w:pPr>
        <w:ind w:left="720"/>
        <w:rPr>
          <w:del w:id="1027" w:author="Ashwani Prabhakar" w:date="2019-07-24T19:14:00Z"/>
          <w:sz w:val="28"/>
          <w:szCs w:val="28"/>
        </w:rPr>
      </w:pPr>
    </w:p>
    <w:p w14:paraId="0517943A" w14:textId="77777777" w:rsidR="00D37FC6" w:rsidRPr="005A7E00" w:rsidDel="00B02C83" w:rsidRDefault="00D37FC6" w:rsidP="00D37FC6">
      <w:pPr>
        <w:rPr>
          <w:del w:id="1028" w:author="Ashwani Prabhakar" w:date="2019-07-24T19:14:00Z"/>
          <w:sz w:val="28"/>
          <w:szCs w:val="28"/>
        </w:rPr>
      </w:pPr>
    </w:p>
    <w:p w14:paraId="4A6F9531" w14:textId="77777777" w:rsidR="00D37FC6" w:rsidRPr="005A7E00" w:rsidDel="00B02C83" w:rsidRDefault="00D37FC6" w:rsidP="00D37FC6">
      <w:pPr>
        <w:ind w:left="720"/>
        <w:rPr>
          <w:del w:id="1029" w:author="Ashwani Prabhakar" w:date="2019-07-24T19:14:00Z"/>
          <w:sz w:val="28"/>
          <w:szCs w:val="28"/>
        </w:rPr>
      </w:pPr>
    </w:p>
    <w:p w14:paraId="305ECE35" w14:textId="34435B7F" w:rsidR="00DC6810" w:rsidRPr="00BF36F7" w:rsidDel="00B02C83" w:rsidRDefault="00DC6810" w:rsidP="006759BB">
      <w:pPr>
        <w:pStyle w:val="ListParagraph"/>
        <w:rPr>
          <w:del w:id="1030" w:author="Ashwani Prabhakar" w:date="2019-07-24T19:14:00Z"/>
          <w:sz w:val="28"/>
          <w:szCs w:val="28"/>
        </w:rPr>
      </w:pPr>
    </w:p>
    <w:p w14:paraId="1A6AC66F" w14:textId="6547FF1E" w:rsidR="00DC6810" w:rsidRPr="005A7E00" w:rsidDel="00B02C83" w:rsidRDefault="00DC6810" w:rsidP="00DC6810">
      <w:pPr>
        <w:rPr>
          <w:del w:id="1031" w:author="Ashwani Prabhakar" w:date="2019-07-24T19:14:00Z"/>
          <w:sz w:val="28"/>
          <w:szCs w:val="28"/>
        </w:rPr>
      </w:pPr>
      <w:del w:id="1032" w:author="Ashwani Prabhakar" w:date="2019-07-24T19:14:00Z">
        <w:r w:rsidRPr="005A7E00" w:rsidDel="00B02C83">
          <w:rPr>
            <w:sz w:val="28"/>
            <w:szCs w:val="28"/>
          </w:rPr>
          <w:tab/>
        </w:r>
      </w:del>
    </w:p>
    <w:p w14:paraId="1C200785" w14:textId="12139211" w:rsidR="00F54345" w:rsidRPr="005A7E00" w:rsidDel="00B02C83" w:rsidRDefault="00F54345" w:rsidP="00DC6810">
      <w:pPr>
        <w:rPr>
          <w:del w:id="1033" w:author="Ashwani Prabhakar" w:date="2019-07-24T19:14:00Z"/>
          <w:sz w:val="28"/>
          <w:szCs w:val="28"/>
        </w:rPr>
      </w:pPr>
    </w:p>
    <w:p w14:paraId="13D75D5C" w14:textId="5ACCED0D" w:rsidR="00F54345" w:rsidRPr="005A7E00" w:rsidRDefault="00F54345" w:rsidP="00DC6810">
      <w:pPr>
        <w:rPr>
          <w:del w:id="1034" w:author="Jeremie Giraud" w:date="2019-07-29T13:27:00Z"/>
          <w:sz w:val="28"/>
          <w:szCs w:val="28"/>
        </w:rPr>
      </w:pPr>
    </w:p>
    <w:p w14:paraId="517F8833" w14:textId="1F22CD69" w:rsidR="00F54345" w:rsidRPr="005A7E00" w:rsidRDefault="00F54345">
      <w:pPr>
        <w:pStyle w:val="Heading1"/>
        <w:pPrChange w:id="1035" w:author="Ashwani Prabhakar" w:date="2019-07-24T16:59:00Z">
          <w:pPr>
            <w:ind w:firstLine="720"/>
          </w:pPr>
        </w:pPrChange>
      </w:pPr>
      <w:bookmarkStart w:id="1036" w:name="_Toc15055918"/>
      <w:bookmarkStart w:id="1037" w:name="_Toc15299734"/>
      <w:bookmarkStart w:id="1038" w:name="_Toc15328570"/>
      <w:bookmarkStart w:id="1039" w:name="_Toc16161002"/>
      <w:r w:rsidRPr="005A7E00">
        <w:t>P</w:t>
      </w:r>
      <w:ins w:id="1040" w:author="Ashwani Prabhakar" w:date="2019-07-26T14:55:00Z">
        <w:r w:rsidR="00602B92">
          <w:t>REFACE</w:t>
        </w:r>
      </w:ins>
      <w:bookmarkEnd w:id="1036"/>
      <w:bookmarkEnd w:id="1037"/>
      <w:bookmarkEnd w:id="1038"/>
      <w:bookmarkEnd w:id="1039"/>
      <w:del w:id="1041" w:author="Ashwani Prabhakar" w:date="2019-07-26T14:55:00Z">
        <w:r w:rsidRPr="005A7E00" w:rsidDel="00602B92">
          <w:delText>reface</w:delText>
        </w:r>
      </w:del>
    </w:p>
    <w:p w14:paraId="1B14788B" w14:textId="626B50E2" w:rsidR="00F54345" w:rsidRPr="005A7E00" w:rsidRDefault="00F54345" w:rsidP="00DC6810">
      <w:pPr>
        <w:rPr>
          <w:sz w:val="28"/>
          <w:szCs w:val="28"/>
        </w:rPr>
      </w:pPr>
    </w:p>
    <w:p w14:paraId="3890292C" w14:textId="6071F493" w:rsidR="00FF09B2" w:rsidRPr="006A0FF7" w:rsidRDefault="002834AE" w:rsidP="00DC6810">
      <w:pPr>
        <w:rPr>
          <w:ins w:id="1042" w:author="Ashwani Prabhakar" w:date="2019-07-24T21:08:00Z"/>
          <w:rPrChange w:id="1043" w:author="Ashwani Prabhakar" w:date="2019-07-25T14:57:00Z">
            <w:rPr>
              <w:ins w:id="1044" w:author="Ashwani Prabhakar" w:date="2019-07-24T21:08:00Z"/>
              <w:sz w:val="28"/>
              <w:szCs w:val="28"/>
            </w:rPr>
          </w:rPrChange>
        </w:rPr>
      </w:pPr>
      <w:commentRangeStart w:id="1045"/>
      <w:commentRangeStart w:id="1046"/>
      <w:ins w:id="1047" w:author="Ashwani Prabhakar" w:date="2019-07-24T21:00:00Z">
        <w:r w:rsidRPr="006A0FF7">
          <w:rPr>
            <w:rPrChange w:id="1048" w:author="Ashwani Prabhakar" w:date="2019-07-25T14:57:00Z">
              <w:rPr>
                <w:sz w:val="28"/>
                <w:szCs w:val="28"/>
              </w:rPr>
            </w:rPrChange>
          </w:rPr>
          <w:t xml:space="preserve">This </w:t>
        </w:r>
        <w:del w:id="1049" w:author="Jeremie Giraud" w:date="2019-07-29T21:26:00Z">
          <w:r w:rsidRPr="006A0FF7">
            <w:rPr>
              <w:rPrChange w:id="1050" w:author="Ashwani Prabhakar" w:date="2019-07-25T14:57:00Z">
                <w:rPr>
                  <w:sz w:val="28"/>
                  <w:szCs w:val="28"/>
                </w:rPr>
              </w:rPrChange>
            </w:rPr>
            <w:delText>user</w:delText>
          </w:r>
        </w:del>
        <w:del w:id="1051" w:author="Jeremie Giraud" w:date="2019-08-08T12:25:00Z">
          <w:r w:rsidRPr="006A0FF7" w:rsidDel="009A5B53">
            <w:rPr>
              <w:rPrChange w:id="1052" w:author="Ashwani Prabhakar" w:date="2019-07-25T14:57:00Z">
                <w:rPr>
                  <w:sz w:val="28"/>
                  <w:szCs w:val="28"/>
                </w:rPr>
              </w:rPrChange>
            </w:rPr>
            <w:delText xml:space="preserve"> </w:delText>
          </w:r>
        </w:del>
      </w:ins>
      <w:ins w:id="1053" w:author="Jeremie Giraud" w:date="2019-08-08T12:25:00Z">
        <w:r w:rsidR="009A5B53">
          <w:t xml:space="preserve">User </w:t>
        </w:r>
      </w:ins>
      <w:ins w:id="1054" w:author="Ashwani Prabhakar" w:date="2019-07-24T21:00:00Z">
        <w:r w:rsidRPr="006A0FF7">
          <w:rPr>
            <w:rPrChange w:id="1055" w:author="Ashwani Prabhakar" w:date="2019-07-25T14:57:00Z">
              <w:rPr>
                <w:sz w:val="28"/>
                <w:szCs w:val="28"/>
              </w:rPr>
            </w:rPrChange>
          </w:rPr>
          <w:t xml:space="preserve">manual is intended for new </w:t>
        </w:r>
        <w:del w:id="1056" w:author="Jeremie Giraud" w:date="2019-07-29T21:26:00Z">
          <w:r w:rsidRPr="006A0FF7" w:rsidDel="009C1EA6">
            <w:rPr>
              <w:rPrChange w:id="1057" w:author="Ashwani Prabhakar" w:date="2019-07-25T14:57:00Z">
                <w:rPr>
                  <w:sz w:val="28"/>
                  <w:szCs w:val="28"/>
                </w:rPr>
              </w:rPrChange>
            </w:rPr>
            <w:delText>user</w:delText>
          </w:r>
        </w:del>
      </w:ins>
      <w:ins w:id="1058" w:author="Jeremie Giraud" w:date="2019-08-08T12:19:00Z">
        <w:r w:rsidR="009A5B53">
          <w:t>User</w:t>
        </w:r>
      </w:ins>
      <w:ins w:id="1059" w:author="Ashwani Prabhakar" w:date="2019-07-24T21:00:00Z">
        <w:r w:rsidRPr="006A0FF7">
          <w:rPr>
            <w:rPrChange w:id="1060" w:author="Ashwani Prabhakar" w:date="2019-07-25T14:57:00Z">
              <w:rPr>
                <w:sz w:val="28"/>
                <w:szCs w:val="28"/>
              </w:rPr>
            </w:rPrChange>
          </w:rPr>
          <w:t>s with l</w:t>
        </w:r>
        <w:r w:rsidR="00FF09B2" w:rsidRPr="006A0FF7">
          <w:rPr>
            <w:rPrChange w:id="1061" w:author="Ashwani Prabhakar" w:date="2019-07-25T14:57:00Z">
              <w:rPr>
                <w:sz w:val="28"/>
                <w:szCs w:val="28"/>
              </w:rPr>
            </w:rPrChange>
          </w:rPr>
          <w:t>ittle or no experience using</w:t>
        </w:r>
        <w:r w:rsidRPr="006A0FF7">
          <w:rPr>
            <w:rPrChange w:id="1062" w:author="Ashwani Prabhakar" w:date="2019-07-25T14:57:00Z">
              <w:rPr>
                <w:sz w:val="28"/>
                <w:szCs w:val="28"/>
              </w:rPr>
            </w:rPrChange>
          </w:rPr>
          <w:t xml:space="preserve"> TOMOFAST-x. The goal of this </w:t>
        </w:r>
      </w:ins>
      <w:ins w:id="1063" w:author="Ashwani Prabhakar" w:date="2019-07-24T21:01:00Z">
        <w:r w:rsidRPr="006A0FF7">
          <w:rPr>
            <w:rPrChange w:id="1064" w:author="Ashwani Prabhakar" w:date="2019-07-25T14:57:00Z">
              <w:rPr>
                <w:sz w:val="28"/>
                <w:szCs w:val="28"/>
              </w:rPr>
            </w:rPrChange>
          </w:rPr>
          <w:t>documentation is to give a broad overview of the main functions of TOMOFAST-x and some basic i</w:t>
        </w:r>
      </w:ins>
      <w:ins w:id="1065" w:author="Ashwani Prabhakar" w:date="2019-07-24T21:06:00Z">
        <w:r w:rsidRPr="006A0FF7">
          <w:rPr>
            <w:rPrChange w:id="1066" w:author="Ashwani Prabhakar" w:date="2019-07-25T14:57:00Z">
              <w:rPr>
                <w:sz w:val="28"/>
                <w:szCs w:val="28"/>
              </w:rPr>
            </w:rPrChange>
          </w:rPr>
          <w:t>nstructions on how to set up and admin</w:t>
        </w:r>
      </w:ins>
      <w:ins w:id="1067" w:author="Ashwani Prabhakar" w:date="2019-07-24T21:07:00Z">
        <w:r w:rsidR="00FF09B2" w:rsidRPr="006A0FF7">
          <w:rPr>
            <w:rPrChange w:id="1068" w:author="Ashwani Prabhakar" w:date="2019-07-25T14:57:00Z">
              <w:rPr>
                <w:sz w:val="28"/>
                <w:szCs w:val="28"/>
              </w:rPr>
            </w:rPrChange>
          </w:rPr>
          <w:t xml:space="preserve">ister its functionality. </w:t>
        </w:r>
      </w:ins>
      <w:ins w:id="1069" w:author="Ashwani Prabhakar" w:date="2019-07-24T21:17:00Z">
        <w:r w:rsidR="007844B7" w:rsidRPr="006A0FF7">
          <w:rPr>
            <w:rPrChange w:id="1070" w:author="Ashwani Prabhakar" w:date="2019-07-25T14:57:00Z">
              <w:rPr>
                <w:sz w:val="28"/>
                <w:szCs w:val="28"/>
              </w:rPr>
            </w:rPrChange>
          </w:rPr>
          <w:t xml:space="preserve">This </w:t>
        </w:r>
        <w:del w:id="1071" w:author="Jeremie Giraud" w:date="2019-07-29T21:26:00Z">
          <w:r w:rsidR="007844B7" w:rsidRPr="006A0FF7">
            <w:rPr>
              <w:rPrChange w:id="1072" w:author="Ashwani Prabhakar" w:date="2019-07-25T14:57:00Z">
                <w:rPr>
                  <w:sz w:val="28"/>
                  <w:szCs w:val="28"/>
                </w:rPr>
              </w:rPrChange>
            </w:rPr>
            <w:delText>user</w:delText>
          </w:r>
        </w:del>
        <w:del w:id="1073" w:author="Jeremie Giraud" w:date="2019-08-08T12:25:00Z">
          <w:r w:rsidR="007844B7" w:rsidRPr="006A0FF7" w:rsidDel="009A5B53">
            <w:rPr>
              <w:rPrChange w:id="1074" w:author="Ashwani Prabhakar" w:date="2019-07-25T14:57:00Z">
                <w:rPr>
                  <w:sz w:val="28"/>
                  <w:szCs w:val="28"/>
                </w:rPr>
              </w:rPrChange>
            </w:rPr>
            <w:delText xml:space="preserve"> </w:delText>
          </w:r>
        </w:del>
      </w:ins>
      <w:ins w:id="1075" w:author="Jeremie Giraud" w:date="2019-08-08T12:25:00Z">
        <w:r w:rsidR="009A5B53">
          <w:t xml:space="preserve">User </w:t>
        </w:r>
      </w:ins>
      <w:ins w:id="1076" w:author="Ashwani Prabhakar" w:date="2019-07-24T21:17:00Z">
        <w:r w:rsidR="007844B7" w:rsidRPr="006A0FF7">
          <w:rPr>
            <w:rPrChange w:id="1077" w:author="Ashwani Prabhakar" w:date="2019-07-25T14:57:00Z">
              <w:rPr>
                <w:sz w:val="28"/>
                <w:szCs w:val="28"/>
              </w:rPr>
            </w:rPrChange>
          </w:rPr>
          <w:t>manu</w:t>
        </w:r>
        <w:r w:rsidR="00240653" w:rsidRPr="006A0FF7">
          <w:rPr>
            <w:rPrChange w:id="1078" w:author="Ashwani Prabhakar" w:date="2019-07-25T14:57:00Z">
              <w:rPr>
                <w:sz w:val="24"/>
                <w:szCs w:val="24"/>
              </w:rPr>
            </w:rPrChange>
          </w:rPr>
          <w:t>al includes a description of</w:t>
        </w:r>
        <w:r w:rsidR="007844B7" w:rsidRPr="006A0FF7">
          <w:rPr>
            <w:rPrChange w:id="1079" w:author="Ashwani Prabhakar" w:date="2019-07-25T14:57:00Z">
              <w:rPr>
                <w:sz w:val="28"/>
                <w:szCs w:val="28"/>
              </w:rPr>
            </w:rPrChange>
          </w:rPr>
          <w:t xml:space="preserve"> TOMOFAST-x functions and capabilities, cont</w:t>
        </w:r>
      </w:ins>
      <w:ins w:id="1080" w:author="Ashwani Prabhakar" w:date="2019-07-24T21:18:00Z">
        <w:r w:rsidR="007844B7" w:rsidRPr="006A0FF7">
          <w:rPr>
            <w:rPrChange w:id="1081" w:author="Ashwani Prabhakar" w:date="2019-07-25T14:57:00Z">
              <w:rPr>
                <w:sz w:val="28"/>
                <w:szCs w:val="28"/>
              </w:rPr>
            </w:rPrChange>
          </w:rPr>
          <w:t xml:space="preserve">ingencies, and step-by-step procedures for its access and use. </w:t>
        </w:r>
      </w:ins>
      <w:ins w:id="1082" w:author="Ashwani Prabhakar" w:date="2019-07-24T21:07:00Z">
        <w:r w:rsidR="00FF09B2" w:rsidRPr="006A0FF7">
          <w:rPr>
            <w:rPrChange w:id="1083" w:author="Ashwani Prabhakar" w:date="2019-07-25T14:57:00Z">
              <w:rPr>
                <w:sz w:val="28"/>
                <w:szCs w:val="28"/>
              </w:rPr>
            </w:rPrChange>
          </w:rPr>
          <w:t xml:space="preserve">This documentation will concentrate on demonstrating interaction </w:t>
        </w:r>
      </w:ins>
      <w:ins w:id="1084" w:author="Ashwani Prabhakar" w:date="2019-07-24T21:08:00Z">
        <w:r w:rsidR="00FF09B2" w:rsidRPr="006A0FF7">
          <w:rPr>
            <w:rPrChange w:id="1085" w:author="Ashwani Prabhakar" w:date="2019-07-25T14:57:00Z">
              <w:rPr>
                <w:sz w:val="28"/>
                <w:szCs w:val="28"/>
              </w:rPr>
            </w:rPrChange>
          </w:rPr>
          <w:t>with TOMOFAST-x.</w:t>
        </w:r>
      </w:ins>
    </w:p>
    <w:p w14:paraId="0C538EF8" w14:textId="425417FA" w:rsidR="00FF09B2" w:rsidRPr="006A0FF7" w:rsidRDefault="00FF09B2" w:rsidP="00DC6810">
      <w:pPr>
        <w:rPr>
          <w:ins w:id="1086" w:author="Ashwani Prabhakar" w:date="2019-07-24T21:24:00Z"/>
          <w:rPrChange w:id="1087" w:author="Ashwani Prabhakar" w:date="2019-07-25T14:57:00Z">
            <w:rPr>
              <w:ins w:id="1088" w:author="Ashwani Prabhakar" w:date="2019-07-24T21:24:00Z"/>
              <w:sz w:val="28"/>
              <w:szCs w:val="28"/>
            </w:rPr>
          </w:rPrChange>
        </w:rPr>
      </w:pPr>
      <w:ins w:id="1089" w:author="Ashwani Prabhakar" w:date="2019-07-24T21:08:00Z">
        <w:r w:rsidRPr="006A0FF7">
          <w:rPr>
            <w:rPrChange w:id="1090" w:author="Ashwani Prabhakar" w:date="2019-07-25T14:57:00Z">
              <w:rPr>
                <w:sz w:val="28"/>
                <w:szCs w:val="28"/>
              </w:rPr>
            </w:rPrChange>
          </w:rPr>
          <w:t xml:space="preserve">Every effort has been made </w:t>
        </w:r>
      </w:ins>
      <w:ins w:id="1091" w:author="Ashwani Prabhakar" w:date="2019-07-24T21:20:00Z">
        <w:r w:rsidR="007844B7" w:rsidRPr="006A0FF7">
          <w:rPr>
            <w:rPrChange w:id="1092" w:author="Ashwani Prabhakar" w:date="2019-07-25T14:57:00Z">
              <w:rPr>
                <w:sz w:val="28"/>
                <w:szCs w:val="28"/>
              </w:rPr>
            </w:rPrChange>
          </w:rPr>
          <w:t xml:space="preserve">to ensure that this documentation remains an accurate representation of the functionality of TOMOFAST-x. </w:t>
        </w:r>
      </w:ins>
      <w:ins w:id="1093" w:author="Ashwani Prabhakar" w:date="2019-07-24T21:21:00Z">
        <w:r w:rsidR="007844B7" w:rsidRPr="006A0FF7">
          <w:rPr>
            <w:rPrChange w:id="1094" w:author="Ashwani Prabhakar" w:date="2019-07-25T14:57:00Z">
              <w:rPr>
                <w:sz w:val="28"/>
                <w:szCs w:val="28"/>
              </w:rPr>
            </w:rPrChange>
          </w:rPr>
          <w:t xml:space="preserve">As we all are familiar about the development of the </w:t>
        </w:r>
      </w:ins>
      <w:ins w:id="1095" w:author="Ashwani Prabhakar" w:date="2019-07-24T21:22:00Z">
        <w:r w:rsidR="007844B7" w:rsidRPr="006A0FF7">
          <w:rPr>
            <w:rPrChange w:id="1096" w:author="Ashwani Prabhakar" w:date="2019-07-25T14:57:00Z">
              <w:rPr>
                <w:sz w:val="28"/>
                <w:szCs w:val="28"/>
              </w:rPr>
            </w:rPrChange>
          </w:rPr>
          <w:t>software</w:t>
        </w:r>
      </w:ins>
      <w:ins w:id="1097" w:author="Ashwani Prabhakar" w:date="2019-07-24T21:21:00Z">
        <w:r w:rsidR="007844B7" w:rsidRPr="006A0FF7">
          <w:rPr>
            <w:rPrChange w:id="1098" w:author="Ashwani Prabhakar" w:date="2019-07-25T14:57:00Z">
              <w:rPr>
                <w:sz w:val="28"/>
                <w:szCs w:val="28"/>
              </w:rPr>
            </w:rPrChange>
          </w:rPr>
          <w:t xml:space="preserve"> which continues even after it</w:t>
        </w:r>
      </w:ins>
      <w:ins w:id="1099" w:author="Ashwani Prabhakar" w:date="2019-07-24T21:22:00Z">
        <w:r w:rsidR="007844B7" w:rsidRPr="006A0FF7">
          <w:rPr>
            <w:rPrChange w:id="1100" w:author="Ashwani Prabhakar" w:date="2019-07-25T14:57:00Z">
              <w:rPr>
                <w:sz w:val="28"/>
                <w:szCs w:val="28"/>
              </w:rPr>
            </w:rPrChange>
          </w:rPr>
          <w:t xml:space="preserve">s release, same goes with TOMOFAST-x. Our team is working on its </w:t>
        </w:r>
      </w:ins>
      <w:ins w:id="1101" w:author="Ashwani Prabhakar" w:date="2019-07-24T21:23:00Z">
        <w:r w:rsidR="007844B7" w:rsidRPr="006A0FF7">
          <w:rPr>
            <w:rPrChange w:id="1102" w:author="Ashwani Prabhakar" w:date="2019-07-25T14:57:00Z">
              <w:rPr>
                <w:sz w:val="28"/>
                <w:szCs w:val="28"/>
              </w:rPr>
            </w:rPrChange>
          </w:rPr>
          <w:t>development</w:t>
        </w:r>
      </w:ins>
      <w:ins w:id="1103" w:author="Ashwani Prabhakar" w:date="2019-07-24T21:22:00Z">
        <w:r w:rsidR="007844B7" w:rsidRPr="006A0FF7">
          <w:rPr>
            <w:rPrChange w:id="1104" w:author="Ashwani Prabhakar" w:date="2019-07-25T14:57:00Z">
              <w:rPr>
                <w:sz w:val="28"/>
                <w:szCs w:val="28"/>
              </w:rPr>
            </w:rPrChange>
          </w:rPr>
          <w:t xml:space="preserve"> </w:t>
        </w:r>
      </w:ins>
      <w:ins w:id="1105" w:author="Ashwani Prabhakar" w:date="2019-07-24T21:23:00Z">
        <w:r w:rsidR="007844B7" w:rsidRPr="006A0FF7">
          <w:rPr>
            <w:rPrChange w:id="1106" w:author="Ashwani Prabhakar" w:date="2019-07-25T14:57:00Z">
              <w:rPr>
                <w:sz w:val="28"/>
                <w:szCs w:val="28"/>
              </w:rPr>
            </w:rPrChange>
          </w:rPr>
          <w:t xml:space="preserve">and will </w:t>
        </w:r>
      </w:ins>
      <w:ins w:id="1107" w:author="Ashwani Prabhakar" w:date="2019-07-24T21:24:00Z">
        <w:r w:rsidR="007844B7" w:rsidRPr="006A0FF7">
          <w:rPr>
            <w:rPrChange w:id="1108" w:author="Ashwani Prabhakar" w:date="2019-07-25T14:57:00Z">
              <w:rPr>
                <w:sz w:val="28"/>
                <w:szCs w:val="28"/>
              </w:rPr>
            </w:rPrChange>
          </w:rPr>
          <w:t xml:space="preserve">be </w:t>
        </w:r>
      </w:ins>
      <w:ins w:id="1109" w:author="Jeremie Giraud" w:date="2019-07-26T17:37:00Z">
        <w:r w:rsidR="00057D7D">
          <w:t xml:space="preserve">doing its best to </w:t>
        </w:r>
      </w:ins>
      <w:ins w:id="1110" w:author="Ashwani Prabhakar" w:date="2019-07-24T21:23:00Z">
        <w:del w:id="1111" w:author="Jeremie Giraud" w:date="2019-07-26T17:37:00Z">
          <w:r w:rsidR="007844B7" w:rsidRPr="006A0FF7">
            <w:rPr>
              <w:rPrChange w:id="1112" w:author="Ashwani Prabhakar" w:date="2019-07-25T14:57:00Z">
                <w:rPr>
                  <w:sz w:val="28"/>
                  <w:szCs w:val="28"/>
                </w:rPr>
              </w:rPrChange>
            </w:rPr>
            <w:delText xml:space="preserve">responsible for </w:delText>
          </w:r>
        </w:del>
      </w:ins>
      <w:ins w:id="1113" w:author="Ashwani Prabhakar" w:date="2019-07-24T21:24:00Z">
        <w:r w:rsidR="007844B7" w:rsidRPr="006A0FF7">
          <w:rPr>
            <w:rPrChange w:id="1114" w:author="Ashwani Prabhakar" w:date="2019-07-25T14:57:00Z">
              <w:rPr>
                <w:sz w:val="28"/>
                <w:szCs w:val="28"/>
              </w:rPr>
            </w:rPrChange>
          </w:rPr>
          <w:t>updat</w:t>
        </w:r>
        <w:del w:id="1115" w:author="Jeremie Giraud" w:date="2019-07-26T17:37:00Z">
          <w:r w:rsidR="007844B7" w:rsidRPr="006A0FF7">
            <w:rPr>
              <w:rPrChange w:id="1116" w:author="Ashwani Prabhakar" w:date="2019-07-25T14:57:00Z">
                <w:rPr>
                  <w:sz w:val="28"/>
                  <w:szCs w:val="28"/>
                </w:rPr>
              </w:rPrChange>
            </w:rPr>
            <w:delText>ing</w:delText>
          </w:r>
        </w:del>
      </w:ins>
      <w:ins w:id="1117" w:author="Jeremie Giraud" w:date="2019-07-26T17:37:00Z">
        <w:r w:rsidR="00057D7D">
          <w:t>e</w:t>
        </w:r>
      </w:ins>
      <w:ins w:id="1118" w:author="Ashwani Prabhakar" w:date="2019-07-24T21:23:00Z">
        <w:r w:rsidR="007844B7" w:rsidRPr="006A0FF7">
          <w:rPr>
            <w:rPrChange w:id="1119" w:author="Ashwani Prabhakar" w:date="2019-07-25T14:57:00Z">
              <w:rPr>
                <w:sz w:val="28"/>
                <w:szCs w:val="28"/>
              </w:rPr>
            </w:rPrChange>
          </w:rPr>
          <w:t xml:space="preserve"> </w:t>
        </w:r>
      </w:ins>
      <w:ins w:id="1120" w:author="Ashwani Prabhakar" w:date="2019-07-24T21:24:00Z">
        <w:r w:rsidR="007844B7" w:rsidRPr="006A0FF7">
          <w:rPr>
            <w:rPrChange w:id="1121" w:author="Ashwani Prabhakar" w:date="2019-07-25T14:57:00Z">
              <w:rPr>
                <w:sz w:val="28"/>
                <w:szCs w:val="28"/>
              </w:rPr>
            </w:rPrChange>
          </w:rPr>
          <w:t xml:space="preserve">this documentation </w:t>
        </w:r>
      </w:ins>
      <w:ins w:id="1122" w:author="Jeremie Giraud" w:date="2019-07-26T17:37:00Z">
        <w:r w:rsidR="00057D7D">
          <w:t>in</w:t>
        </w:r>
      </w:ins>
      <w:ins w:id="1123" w:author="Ashwani Prabhakar" w:date="2019-07-24T21:24:00Z">
        <w:del w:id="1124" w:author="Jeremie Giraud" w:date="2019-07-26T17:37:00Z">
          <w:r w:rsidR="007844B7" w:rsidRPr="006A0FF7">
            <w:rPr>
              <w:rPrChange w:id="1125" w:author="Ashwani Prabhakar" w:date="2019-07-25T14:57:00Z">
                <w:rPr>
                  <w:sz w:val="28"/>
                  <w:szCs w:val="28"/>
                </w:rPr>
              </w:rPrChange>
            </w:rPr>
            <w:delText>with</w:delText>
          </w:r>
        </w:del>
        <w:r w:rsidR="007844B7" w:rsidRPr="006A0FF7">
          <w:rPr>
            <w:rPrChange w:id="1126" w:author="Ashwani Prabhakar" w:date="2019-07-25T14:57:00Z">
              <w:rPr>
                <w:sz w:val="28"/>
                <w:szCs w:val="28"/>
              </w:rPr>
            </w:rPrChange>
          </w:rPr>
          <w:t xml:space="preserve"> time. </w:t>
        </w:r>
      </w:ins>
    </w:p>
    <w:p w14:paraId="2FE2BF4D" w14:textId="0E4DE476" w:rsidR="007844B7" w:rsidRPr="006A0FF7" w:rsidRDefault="007844B7" w:rsidP="00DC6810">
      <w:pPr>
        <w:rPr>
          <w:rPrChange w:id="1127" w:author="Ashwani Prabhakar" w:date="2019-07-25T14:57:00Z">
            <w:rPr>
              <w:sz w:val="28"/>
              <w:szCs w:val="28"/>
            </w:rPr>
          </w:rPrChange>
        </w:rPr>
      </w:pPr>
      <w:ins w:id="1128" w:author="Ashwani Prabhakar" w:date="2019-07-24T21:24:00Z">
        <w:r w:rsidRPr="006A0FF7">
          <w:rPr>
            <w:rPrChange w:id="1129" w:author="Ashwani Prabhakar" w:date="2019-07-25T14:57:00Z">
              <w:rPr>
                <w:sz w:val="28"/>
                <w:szCs w:val="28"/>
              </w:rPr>
            </w:rPrChange>
          </w:rPr>
          <w:t xml:space="preserve">We would highly appreciate any feedback on this </w:t>
        </w:r>
        <w:del w:id="1130" w:author="Jeremie Giraud" w:date="2019-07-29T21:26:00Z">
          <w:r w:rsidRPr="006A0FF7">
            <w:rPr>
              <w:rPrChange w:id="1131" w:author="Ashwani Prabhakar" w:date="2019-07-25T14:57:00Z">
                <w:rPr>
                  <w:sz w:val="28"/>
                  <w:szCs w:val="28"/>
                </w:rPr>
              </w:rPrChange>
            </w:rPr>
            <w:delText>user</w:delText>
          </w:r>
        </w:del>
        <w:del w:id="1132" w:author="Jeremie Giraud" w:date="2019-08-08T12:25:00Z">
          <w:r w:rsidRPr="006A0FF7" w:rsidDel="009A5B53">
            <w:rPr>
              <w:rPrChange w:id="1133" w:author="Ashwani Prabhakar" w:date="2019-07-25T14:57:00Z">
                <w:rPr>
                  <w:sz w:val="28"/>
                  <w:szCs w:val="28"/>
                </w:rPr>
              </w:rPrChange>
            </w:rPr>
            <w:delText xml:space="preserve"> </w:delText>
          </w:r>
        </w:del>
      </w:ins>
      <w:ins w:id="1134" w:author="Jeremie Giraud" w:date="2019-08-08T12:25:00Z">
        <w:r w:rsidR="009A5B53">
          <w:t xml:space="preserve">User </w:t>
        </w:r>
      </w:ins>
      <w:ins w:id="1135" w:author="Ashwani Prabhakar" w:date="2019-07-24T21:24:00Z">
        <w:r w:rsidRPr="006A0FF7">
          <w:rPr>
            <w:rPrChange w:id="1136" w:author="Ashwani Prabhakar" w:date="2019-07-25T14:57:00Z">
              <w:rPr>
                <w:sz w:val="28"/>
                <w:szCs w:val="28"/>
              </w:rPr>
            </w:rPrChange>
          </w:rPr>
          <w:t>manual.</w:t>
        </w:r>
      </w:ins>
      <w:commentRangeEnd w:id="1045"/>
      <w:ins w:id="1137" w:author="Ashwani Prabhakar" w:date="2019-07-24T21:25:00Z">
        <w:r w:rsidRPr="006A0FF7">
          <w:rPr>
            <w:rStyle w:val="CommentReference"/>
            <w:sz w:val="22"/>
            <w:szCs w:val="22"/>
            <w:rPrChange w:id="1138" w:author="Ashwani Prabhakar" w:date="2019-07-25T14:57:00Z">
              <w:rPr>
                <w:rStyle w:val="CommentReference"/>
              </w:rPr>
            </w:rPrChange>
          </w:rPr>
          <w:commentReference w:id="1045"/>
        </w:r>
      </w:ins>
      <w:commentRangeEnd w:id="1046"/>
      <w:r w:rsidR="00057D7D">
        <w:rPr>
          <w:rStyle w:val="CommentReference"/>
        </w:rPr>
        <w:commentReference w:id="1046"/>
      </w:r>
      <w:ins w:id="1139" w:author="Ashwani Prabhakar" w:date="2019-07-24T21:26:00Z">
        <w:r w:rsidR="00BC4CBA" w:rsidRPr="006A0FF7">
          <w:rPr>
            <w:rPrChange w:id="1140" w:author="Ashwani Prabhakar" w:date="2019-07-25T14:57:00Z">
              <w:rPr>
                <w:sz w:val="24"/>
                <w:szCs w:val="24"/>
              </w:rPr>
            </w:rPrChange>
          </w:rPr>
          <w:t xml:space="preserve"> For any suggestion, please contact</w:t>
        </w:r>
      </w:ins>
      <w:ins w:id="1141" w:author="Ashwani Prabhakar" w:date="2019-07-24T21:27:00Z">
        <w:r w:rsidR="00BC4CBA" w:rsidRPr="006A0FF7">
          <w:rPr>
            <w:rPrChange w:id="1142" w:author="Ashwani Prabhakar" w:date="2019-07-25T14:57:00Z">
              <w:rPr>
                <w:sz w:val="24"/>
                <w:szCs w:val="24"/>
              </w:rPr>
            </w:rPrChange>
          </w:rPr>
          <w:t xml:space="preserve"> </w:t>
        </w:r>
      </w:ins>
      <w:ins w:id="1143" w:author="Ashwani Prabhakar" w:date="2019-07-24T21:26:00Z">
        <w:r w:rsidR="00BC4CBA" w:rsidRPr="006A0FF7">
          <w:rPr>
            <w:b/>
            <w:rPrChange w:id="1144" w:author="Ashwani Prabhakar" w:date="2019-07-25T14:57:00Z">
              <w:rPr>
                <w:b/>
                <w:sz w:val="24"/>
                <w:szCs w:val="24"/>
              </w:rPr>
            </w:rPrChange>
          </w:rPr>
          <w:t>Jérémie Giraud</w:t>
        </w:r>
        <w:r w:rsidR="00BC4CBA" w:rsidRPr="006A0FF7">
          <w:rPr>
            <w:rPrChange w:id="1145" w:author="Ashwani Prabhakar" w:date="2019-07-25T14:57:00Z">
              <w:rPr>
                <w:sz w:val="24"/>
                <w:szCs w:val="24"/>
              </w:rPr>
            </w:rPrChange>
          </w:rPr>
          <w:t>, Research Fellow, Centre for Exploration Targeting, SES, The University of Western Australia, Perth, WA 6009, Australia</w:t>
        </w:r>
      </w:ins>
      <w:ins w:id="1146" w:author="Ashwani Prabhakar" w:date="2019-07-24T21:27:00Z">
        <w:r w:rsidR="001F7155" w:rsidRPr="006A0FF7">
          <w:rPr>
            <w:rPrChange w:id="1147" w:author="Ashwani Prabhakar" w:date="2019-07-25T14:57:00Z">
              <w:rPr>
                <w:sz w:val="24"/>
                <w:szCs w:val="24"/>
              </w:rPr>
            </w:rPrChange>
          </w:rPr>
          <w:t>.</w:t>
        </w:r>
        <w:r w:rsidR="00240C46" w:rsidRPr="006A0FF7">
          <w:rPr>
            <w:rPrChange w:id="1148" w:author="Ashwani Prabhakar" w:date="2019-07-25T14:57:00Z">
              <w:rPr>
                <w:sz w:val="24"/>
                <w:szCs w:val="24"/>
              </w:rPr>
            </w:rPrChange>
          </w:rPr>
          <w:t xml:space="preserve"> Email Address as follows - </w:t>
        </w:r>
      </w:ins>
      <w:ins w:id="1149" w:author="Ashwani Prabhakar" w:date="2019-07-24T21:28:00Z">
        <w:r w:rsidR="00240C46" w:rsidRPr="006A0FF7">
          <w:rPr>
            <w:rPrChange w:id="1150" w:author="Ashwani Prabhakar" w:date="2019-07-25T14:57:00Z">
              <w:rPr>
                <w:sz w:val="24"/>
                <w:szCs w:val="24"/>
              </w:rPr>
            </w:rPrChange>
          </w:rPr>
          <w:t>jeremie.giraud@uwa.edu.au</w:t>
        </w:r>
      </w:ins>
    </w:p>
    <w:p w14:paraId="661D8760" w14:textId="2F9F0872" w:rsidR="00F54345" w:rsidRPr="00BF36F7" w:rsidRDefault="00F54345" w:rsidP="00DC6810">
      <w:pPr>
        <w:rPr>
          <w:del w:id="1151" w:author="Jeremie Giraud" w:date="2019-07-29T13:27:00Z"/>
          <w:sz w:val="28"/>
          <w:szCs w:val="28"/>
        </w:rPr>
      </w:pPr>
    </w:p>
    <w:p w14:paraId="1B7E4054" w14:textId="54BDCD25" w:rsidR="00F54345" w:rsidRPr="00AD66B2" w:rsidRDefault="00F54345" w:rsidP="00DC6810">
      <w:pPr>
        <w:rPr>
          <w:del w:id="1152" w:author="Jeremie Giraud" w:date="2019-07-29T13:27:00Z"/>
          <w:sz w:val="28"/>
          <w:szCs w:val="28"/>
        </w:rPr>
      </w:pPr>
    </w:p>
    <w:p w14:paraId="072DC525" w14:textId="32C43C86" w:rsidR="00F54345" w:rsidRPr="00065E58" w:rsidRDefault="00F54345" w:rsidP="00DC6810">
      <w:pPr>
        <w:rPr>
          <w:del w:id="1153" w:author="Jeremie Giraud" w:date="2019-07-29T13:27:00Z"/>
          <w:sz w:val="28"/>
          <w:szCs w:val="28"/>
        </w:rPr>
      </w:pPr>
    </w:p>
    <w:p w14:paraId="48E4D5C3" w14:textId="37A2F7B3" w:rsidR="00F54345" w:rsidRPr="005A7E00" w:rsidRDefault="00F54345" w:rsidP="00DC6810">
      <w:pPr>
        <w:rPr>
          <w:del w:id="1154" w:author="Jeremie Giraud" w:date="2019-07-29T13:27:00Z"/>
          <w:sz w:val="28"/>
          <w:szCs w:val="28"/>
        </w:rPr>
      </w:pPr>
    </w:p>
    <w:p w14:paraId="045DED57" w14:textId="413E9850" w:rsidR="00F54345" w:rsidRPr="005A7E00" w:rsidRDefault="00F54345" w:rsidP="00DC6810">
      <w:pPr>
        <w:rPr>
          <w:del w:id="1155" w:author="Jeremie Giraud" w:date="2019-07-29T13:27:00Z"/>
          <w:sz w:val="28"/>
          <w:szCs w:val="28"/>
        </w:rPr>
      </w:pPr>
    </w:p>
    <w:p w14:paraId="5580F204" w14:textId="7E1963F0" w:rsidR="00F54345" w:rsidRPr="005A7E00" w:rsidRDefault="00F54345" w:rsidP="00DC6810">
      <w:pPr>
        <w:rPr>
          <w:del w:id="1156" w:author="Jeremie Giraud" w:date="2019-07-29T13:27:00Z"/>
          <w:sz w:val="28"/>
          <w:szCs w:val="28"/>
        </w:rPr>
      </w:pPr>
    </w:p>
    <w:p w14:paraId="63F64AB1" w14:textId="30BC61CB" w:rsidR="00F54345" w:rsidRPr="005A7E00" w:rsidRDefault="00F54345" w:rsidP="00DC6810">
      <w:pPr>
        <w:rPr>
          <w:del w:id="1157" w:author="Jeremie Giraud" w:date="2019-07-29T13:27:00Z"/>
          <w:sz w:val="28"/>
          <w:szCs w:val="28"/>
        </w:rPr>
      </w:pPr>
    </w:p>
    <w:p w14:paraId="7C40E61F" w14:textId="4303B9FC" w:rsidR="00F54345" w:rsidRPr="005A7E00" w:rsidRDefault="00F54345" w:rsidP="00DC6810">
      <w:pPr>
        <w:rPr>
          <w:del w:id="1158" w:author="Jeremie Giraud" w:date="2019-07-29T13:27:00Z"/>
          <w:sz w:val="28"/>
          <w:szCs w:val="28"/>
        </w:rPr>
      </w:pPr>
    </w:p>
    <w:p w14:paraId="13FF63F0" w14:textId="46889A81" w:rsidR="00F54345" w:rsidRPr="005A7E00" w:rsidRDefault="00F54345" w:rsidP="00DC6810">
      <w:pPr>
        <w:rPr>
          <w:del w:id="1159" w:author="Jeremie Giraud" w:date="2019-07-29T13:27:00Z"/>
          <w:sz w:val="28"/>
          <w:szCs w:val="28"/>
        </w:rPr>
      </w:pPr>
    </w:p>
    <w:p w14:paraId="1239D47E" w14:textId="734AB964" w:rsidR="00F54345" w:rsidRPr="005A7E00" w:rsidDel="00240C46" w:rsidRDefault="00F54345" w:rsidP="00DC6810">
      <w:pPr>
        <w:rPr>
          <w:del w:id="1160" w:author="Ashwani Prabhakar" w:date="2019-07-24T21:27:00Z"/>
          <w:sz w:val="28"/>
          <w:szCs w:val="28"/>
        </w:rPr>
      </w:pPr>
    </w:p>
    <w:p w14:paraId="14B71B94" w14:textId="27790A45" w:rsidR="00F54345" w:rsidRPr="005A7E00" w:rsidDel="00240C46" w:rsidRDefault="00F54345" w:rsidP="00DC6810">
      <w:pPr>
        <w:rPr>
          <w:del w:id="1161" w:author="Ashwani Prabhakar" w:date="2019-07-24T21:27:00Z"/>
          <w:sz w:val="28"/>
          <w:szCs w:val="28"/>
        </w:rPr>
      </w:pPr>
    </w:p>
    <w:p w14:paraId="698BD108" w14:textId="3CBBE0B7" w:rsidR="00F54345" w:rsidRPr="005A7E00" w:rsidDel="00240C46" w:rsidRDefault="00F54345" w:rsidP="00DC6810">
      <w:pPr>
        <w:rPr>
          <w:del w:id="1162" w:author="Ashwani Prabhakar" w:date="2019-07-24T21:27:00Z"/>
          <w:sz w:val="28"/>
          <w:szCs w:val="28"/>
        </w:rPr>
      </w:pPr>
    </w:p>
    <w:p w14:paraId="0EA8B083" w14:textId="547BB94F" w:rsidR="00F54345" w:rsidRPr="005A7E00" w:rsidDel="00240C46" w:rsidRDefault="00F54345" w:rsidP="00DC6810">
      <w:pPr>
        <w:rPr>
          <w:del w:id="1163" w:author="Ashwani Prabhakar" w:date="2019-07-24T21:27:00Z"/>
          <w:sz w:val="28"/>
          <w:szCs w:val="28"/>
        </w:rPr>
      </w:pPr>
    </w:p>
    <w:p w14:paraId="2980EED5" w14:textId="21BA11DE" w:rsidR="00F54345" w:rsidRPr="005A7E00" w:rsidDel="00240C46" w:rsidRDefault="00F54345" w:rsidP="00DC6810">
      <w:pPr>
        <w:rPr>
          <w:del w:id="1164" w:author="Ashwani Prabhakar" w:date="2019-07-24T21:27:00Z"/>
          <w:sz w:val="28"/>
          <w:szCs w:val="28"/>
        </w:rPr>
      </w:pPr>
    </w:p>
    <w:p w14:paraId="7A4C2A84" w14:textId="0BCC12D8" w:rsidR="00F54345" w:rsidRPr="005A7E00" w:rsidDel="00240C46" w:rsidRDefault="00F54345" w:rsidP="00DC6810">
      <w:pPr>
        <w:rPr>
          <w:del w:id="1165" w:author="Ashwani Prabhakar" w:date="2019-07-24T21:27:00Z"/>
          <w:sz w:val="28"/>
          <w:szCs w:val="28"/>
        </w:rPr>
      </w:pPr>
    </w:p>
    <w:p w14:paraId="2EFBA77C" w14:textId="1685D252" w:rsidR="00F54345" w:rsidRPr="005A7E00" w:rsidDel="00240C46" w:rsidRDefault="00F54345" w:rsidP="00DC6810">
      <w:pPr>
        <w:rPr>
          <w:del w:id="1166" w:author="Ashwani Prabhakar" w:date="2019-07-24T21:27:00Z"/>
          <w:sz w:val="28"/>
          <w:szCs w:val="28"/>
        </w:rPr>
      </w:pPr>
    </w:p>
    <w:p w14:paraId="26E251D5" w14:textId="0B48C789" w:rsidR="00F54345" w:rsidRPr="005A7E00" w:rsidDel="00240C46" w:rsidRDefault="00F54345" w:rsidP="00DC6810">
      <w:pPr>
        <w:rPr>
          <w:del w:id="1167" w:author="Ashwani Prabhakar" w:date="2019-07-24T21:27:00Z"/>
          <w:sz w:val="28"/>
          <w:szCs w:val="28"/>
        </w:rPr>
      </w:pPr>
    </w:p>
    <w:p w14:paraId="021B807B" w14:textId="0A6BFAD4" w:rsidR="00F54345" w:rsidRPr="005A7E00" w:rsidDel="00240C46" w:rsidRDefault="00F54345" w:rsidP="00DC6810">
      <w:pPr>
        <w:rPr>
          <w:del w:id="1168" w:author="Ashwani Prabhakar" w:date="2019-07-24T21:27:00Z"/>
          <w:sz w:val="28"/>
          <w:szCs w:val="28"/>
        </w:rPr>
      </w:pPr>
    </w:p>
    <w:p w14:paraId="6B825834" w14:textId="5BFB3B8E" w:rsidR="00F54345" w:rsidRPr="005A7E00" w:rsidDel="00240C46" w:rsidRDefault="00F54345" w:rsidP="00DC6810">
      <w:pPr>
        <w:rPr>
          <w:del w:id="1169" w:author="Ashwani Prabhakar" w:date="2019-07-24T21:27:00Z"/>
          <w:sz w:val="28"/>
          <w:szCs w:val="28"/>
        </w:rPr>
      </w:pPr>
    </w:p>
    <w:p w14:paraId="50289DC3" w14:textId="21F67E44" w:rsidR="00F54345" w:rsidRPr="005A7E00" w:rsidDel="00240C46" w:rsidRDefault="00F54345" w:rsidP="00DC6810">
      <w:pPr>
        <w:rPr>
          <w:del w:id="1170" w:author="Ashwani Prabhakar" w:date="2019-07-24T21:27:00Z"/>
          <w:sz w:val="28"/>
          <w:szCs w:val="28"/>
        </w:rPr>
      </w:pPr>
    </w:p>
    <w:p w14:paraId="0856B592" w14:textId="759701F4" w:rsidR="00F54345" w:rsidRPr="005A7E00" w:rsidDel="00240C46" w:rsidRDefault="00F54345" w:rsidP="00DC6810">
      <w:pPr>
        <w:rPr>
          <w:del w:id="1171" w:author="Ashwani Prabhakar" w:date="2019-07-24T21:27:00Z"/>
          <w:sz w:val="28"/>
          <w:szCs w:val="28"/>
        </w:rPr>
      </w:pPr>
    </w:p>
    <w:p w14:paraId="3D32DC29" w14:textId="51A51F64" w:rsidR="00F54345" w:rsidRPr="005A7E00" w:rsidDel="00240C46" w:rsidRDefault="00F54345" w:rsidP="00DC6810">
      <w:pPr>
        <w:rPr>
          <w:del w:id="1172" w:author="Ashwani Prabhakar" w:date="2019-07-24T21:27:00Z"/>
          <w:sz w:val="28"/>
          <w:szCs w:val="28"/>
        </w:rPr>
      </w:pPr>
    </w:p>
    <w:p w14:paraId="0FAD09C0" w14:textId="73A8622D" w:rsidR="00F54345" w:rsidRPr="005A7E00" w:rsidRDefault="00F54345" w:rsidP="00DC6810">
      <w:pPr>
        <w:rPr>
          <w:sz w:val="28"/>
          <w:szCs w:val="28"/>
        </w:rPr>
      </w:pPr>
    </w:p>
    <w:p w14:paraId="1DCB4D77" w14:textId="6318A498" w:rsidR="00F54345" w:rsidRPr="005A7E00" w:rsidRDefault="00F54345">
      <w:pPr>
        <w:pStyle w:val="Heading2"/>
        <w:pPrChange w:id="1173" w:author="Ashwani Prabhakar" w:date="2019-07-24T16:59:00Z">
          <w:pPr>
            <w:jc w:val="center"/>
          </w:pPr>
        </w:pPrChange>
      </w:pPr>
      <w:bookmarkStart w:id="1174" w:name="_Toc15055919"/>
      <w:bookmarkStart w:id="1175" w:name="_Toc15299735"/>
      <w:bookmarkStart w:id="1176" w:name="_Toc15328571"/>
      <w:bookmarkStart w:id="1177" w:name="_Toc16161003"/>
      <w:r w:rsidRPr="005A7E00">
        <w:t>Acknowledgement</w:t>
      </w:r>
      <w:ins w:id="1178" w:author="Ashwani Prabhakar" w:date="2019-07-25T15:02:00Z">
        <w:r w:rsidR="00471EEC">
          <w:t>s</w:t>
        </w:r>
      </w:ins>
      <w:bookmarkEnd w:id="1174"/>
      <w:bookmarkEnd w:id="1175"/>
      <w:bookmarkEnd w:id="1176"/>
      <w:bookmarkEnd w:id="1177"/>
      <w:del w:id="1179" w:author="Ashwani Prabhakar" w:date="2019-07-25T15:00:00Z">
        <w:r w:rsidR="00D765AE" w:rsidDel="007158BC">
          <w:delText>s</w:delText>
        </w:r>
      </w:del>
    </w:p>
    <w:p w14:paraId="75006FB3" w14:textId="4B16D9E1" w:rsidR="00F54345" w:rsidRPr="005A7E00" w:rsidRDefault="00F54345" w:rsidP="003D6535">
      <w:pPr>
        <w:jc w:val="center"/>
        <w:rPr>
          <w:sz w:val="28"/>
          <w:szCs w:val="28"/>
        </w:rPr>
      </w:pPr>
    </w:p>
    <w:p w14:paraId="01108F0D" w14:textId="0FE6CEB5" w:rsidR="00F54345" w:rsidRPr="006A0FF7" w:rsidDel="009F6236" w:rsidRDefault="00F54345" w:rsidP="003D6535">
      <w:pPr>
        <w:jc w:val="center"/>
        <w:rPr>
          <w:ins w:id="1180" w:author="Ashwani Prabhakar" w:date="2019-07-25T14:40:00Z"/>
          <w:del w:id="1181" w:author="Jeremie Giraud" w:date="2019-08-08T12:15:00Z"/>
          <w:rPrChange w:id="1182" w:author="Ashwani Prabhakar" w:date="2019-07-25T14:57:00Z">
            <w:rPr>
              <w:ins w:id="1183" w:author="Ashwani Prabhakar" w:date="2019-07-25T14:40:00Z"/>
              <w:del w:id="1184" w:author="Jeremie Giraud" w:date="2019-08-08T12:15:00Z"/>
              <w:sz w:val="28"/>
              <w:szCs w:val="28"/>
            </w:rPr>
          </w:rPrChange>
        </w:rPr>
      </w:pPr>
    </w:p>
    <w:p w14:paraId="37F9E647" w14:textId="5FA5BED9" w:rsidR="00057D7D" w:rsidRDefault="00551B52">
      <w:pPr>
        <w:rPr>
          <w:ins w:id="1185" w:author="Ashwani Prabhakar" w:date="2019-07-30T08:56:00Z"/>
        </w:rPr>
        <w:pPrChange w:id="1186" w:author="Jeremie Giraud" w:date="2019-07-26T17:43:00Z">
          <w:pPr>
            <w:jc w:val="center"/>
          </w:pPr>
        </w:pPrChange>
      </w:pPr>
      <w:ins w:id="1187" w:author="Jeremie Giraud" w:date="2019-07-26T17:43:00Z">
        <w:r w:rsidRPr="00CC3AE5">
          <w:t>We would like to thank</w:t>
        </w:r>
        <w:r w:rsidR="002A7C9B">
          <w:t xml:space="preserve"> </w:t>
        </w:r>
        <w:del w:id="1188" w:author="Jeremie Giraud" w:date="2019-07-26T17:43:00Z">
          <w:r w:rsidRPr="00CC3AE5">
            <w:delText xml:space="preserve">…’our sponsors’…………………….. </w:delText>
          </w:r>
        </w:del>
        <w:r w:rsidRPr="00CC3AE5">
          <w:t>our sponsors and our funding bodies who participated directly</w:t>
        </w:r>
        <w:r w:rsidR="002A7C9B">
          <w:t xml:space="preserve"> or </w:t>
        </w:r>
        <w:del w:id="1189" w:author="Jeremie Giraud" w:date="2019-07-26T17:43:00Z">
          <w:r w:rsidRPr="00CC3AE5">
            <w:delText xml:space="preserve">/ </w:delText>
          </w:r>
        </w:del>
        <w:r w:rsidRPr="00CC3AE5">
          <w:t>indirectly</w:t>
        </w:r>
        <w:r w:rsidR="002A7C9B">
          <w:t xml:space="preserve"> to the development of T</w:t>
        </w:r>
      </w:ins>
      <w:ins w:id="1190" w:author="Ashwani Prabhakar" w:date="2019-07-27T18:32:00Z">
        <w:r w:rsidR="00580FB7">
          <w:t>OMOFAST</w:t>
        </w:r>
      </w:ins>
      <w:ins w:id="1191" w:author="Jeremie Giraud" w:date="2019-07-26T17:43:00Z">
        <w:del w:id="1192" w:author="Ashwani Prabhakar" w:date="2019-07-27T18:32:00Z">
          <w:r w:rsidR="002A7C9B" w:rsidDel="00580FB7">
            <w:delText>omofast</w:delText>
          </w:r>
        </w:del>
        <w:r w:rsidR="002A7C9B">
          <w:t>-x and the redaction of this manual</w:t>
        </w:r>
        <w:r w:rsidR="002A7C9B" w:rsidRPr="00CC3AE5">
          <w:t>.</w:t>
        </w:r>
        <w:r w:rsidRPr="00CC3AE5">
          <w:t xml:space="preserve"> Without them, it would not be possible to achieve this</w:t>
        </w:r>
        <w:del w:id="1193" w:author="Jeremie Giraud" w:date="2019-07-29T20:41:00Z">
          <w:r w:rsidRPr="00CC3AE5">
            <w:delText xml:space="preserve"> feat</w:delText>
          </w:r>
        </w:del>
        <w:r w:rsidRPr="00CC3AE5">
          <w:t>.</w:t>
        </w:r>
        <w:r>
          <w:t xml:space="preserve"> </w:t>
        </w:r>
      </w:ins>
      <w:ins w:id="1194" w:author="Jeremie Giraud" w:date="2019-07-26T17:38:00Z">
        <w:r w:rsidR="00057D7D" w:rsidRPr="00057D7D">
          <w:rPr>
            <w:rPrChange w:id="1195" w:author="Jeremie Giraud" w:date="2019-07-26T17:38:00Z">
              <w:rPr>
                <w:rFonts w:ascii="CMU Serif" w:hAnsi="CMU Serif"/>
              </w:rPr>
            </w:rPrChange>
          </w:rPr>
          <w:t>Appreciation is expressed to the CALMIP supercomputing centre (Toulouse, France), for their support through Roland Martin’s computing projects no. P1138_2017 and no. P1138_2018 and for the computing time provided on the</w:t>
        </w:r>
        <w:r w:rsidR="00057D7D">
          <w:t xml:space="preserve"> </w:t>
        </w:r>
        <w:r w:rsidR="00057D7D" w:rsidRPr="00057D7D">
          <w:rPr>
            <w:rPrChange w:id="1196" w:author="Jeremie Giraud" w:date="2019-07-26T17:38:00Z">
              <w:rPr>
                <w:rFonts w:ascii="CMU Serif" w:hAnsi="CMU Serif"/>
              </w:rPr>
            </w:rPrChange>
          </w:rPr>
          <w:t>EOS</w:t>
        </w:r>
        <w:r w:rsidR="00057D7D">
          <w:t xml:space="preserve"> and Olympe</w:t>
        </w:r>
        <w:r w:rsidR="00057D7D" w:rsidRPr="00057D7D">
          <w:rPr>
            <w:rPrChange w:id="1197" w:author="Jeremie Giraud" w:date="2019-07-26T17:38:00Z">
              <w:rPr>
                <w:rFonts w:ascii="CMU Serif" w:hAnsi="CMU Serif"/>
              </w:rPr>
            </w:rPrChange>
          </w:rPr>
          <w:t xml:space="preserve"> machine</w:t>
        </w:r>
        <w:r w:rsidR="00057D7D">
          <w:t>s</w:t>
        </w:r>
      </w:ins>
      <w:ins w:id="1198" w:author="Jeremie Giraud" w:date="2019-07-26T17:44:00Z">
        <w:r w:rsidR="002A7C9B">
          <w:t xml:space="preserve"> when testing Tomofast on large 3D models</w:t>
        </w:r>
      </w:ins>
      <w:ins w:id="1199" w:author="Jeremie Giraud" w:date="2019-07-26T17:38:00Z">
        <w:r w:rsidR="00057D7D" w:rsidRPr="00057D7D">
          <w:rPr>
            <w:rPrChange w:id="1200" w:author="Jeremie Giraud" w:date="2019-07-26T17:38:00Z">
              <w:rPr>
                <w:rFonts w:ascii="CMU Serif" w:hAnsi="CMU Serif"/>
              </w:rPr>
            </w:rPrChange>
          </w:rPr>
          <w:t>.</w:t>
        </w:r>
        <w:r w:rsidR="00057D7D">
          <w:t xml:space="preserve"> </w:t>
        </w:r>
        <w:r w:rsidR="00057D7D" w:rsidRPr="00057D7D">
          <w:rPr>
            <w:rPrChange w:id="1201" w:author="Jeremie Giraud" w:date="2019-07-26T17:38:00Z">
              <w:rPr>
                <w:rFonts w:ascii="CMU Serif" w:hAnsi="CMU Serif"/>
              </w:rPr>
            </w:rPrChange>
          </w:rPr>
          <w:t>The work has been supported by the Mineral Exploration Cooperative Research Centre whose activities are funded by the Australian Government's Cooperative Research Centre Programme. This is MinEx CRC Document 20*</w:t>
        </w:r>
        <w:commentRangeStart w:id="1202"/>
        <w:r w:rsidR="00057D7D" w:rsidRPr="00057D7D">
          <w:rPr>
            <w:rPrChange w:id="1203" w:author="Jeremie Giraud" w:date="2019-07-26T17:38:00Z">
              <w:rPr>
                <w:rFonts w:ascii="CMU Serif" w:hAnsi="CMU Serif"/>
              </w:rPr>
            </w:rPrChange>
          </w:rPr>
          <w:t>*/***</w:t>
        </w:r>
        <w:commentRangeEnd w:id="1202"/>
        <w:r w:rsidR="00057D7D" w:rsidRPr="00CC3AE5">
          <w:commentReference w:id="1202"/>
        </w:r>
        <w:r w:rsidR="00057D7D">
          <w:t xml:space="preserve">. </w:t>
        </w:r>
      </w:ins>
      <w:ins w:id="1204" w:author="Jeremie Giraud" w:date="2019-07-26T17:40:00Z">
        <w:r w:rsidR="00057D7D">
          <w:t>The authors of this document and the develo</w:t>
        </w:r>
      </w:ins>
      <w:ins w:id="1205" w:author="Jeremie Giraud" w:date="2019-07-26T17:41:00Z">
        <w:r w:rsidR="00057D7D">
          <w:t>pers of T</w:t>
        </w:r>
      </w:ins>
      <w:ins w:id="1206" w:author="Ashwani Prabhakar" w:date="2019-07-27T18:33:00Z">
        <w:r w:rsidR="00580FB7">
          <w:t>OMOFAST</w:t>
        </w:r>
      </w:ins>
      <w:ins w:id="1207" w:author="Jeremie Giraud" w:date="2019-07-26T17:41:00Z">
        <w:del w:id="1208" w:author="Ashwani Prabhakar" w:date="2019-07-27T18:33:00Z">
          <w:r w:rsidR="00057D7D" w:rsidDel="00580FB7">
            <w:delText>omofast</w:delText>
          </w:r>
        </w:del>
        <w:r w:rsidR="00057D7D">
          <w:t xml:space="preserve">-x </w:t>
        </w:r>
      </w:ins>
      <w:ins w:id="1209" w:author="Jeremie Giraud" w:date="2019-07-26T17:40:00Z">
        <w:r w:rsidR="00057D7D">
          <w:t xml:space="preserve">are thankful to the Australian </w:t>
        </w:r>
      </w:ins>
      <w:ins w:id="1210" w:author="Ashwani Prabhakar" w:date="2019-07-27T18:33:00Z">
        <w:r w:rsidR="00580FB7">
          <w:t>F</w:t>
        </w:r>
      </w:ins>
      <w:ins w:id="1211" w:author="Jeremie Giraud" w:date="2019-07-26T17:40:00Z">
        <w:del w:id="1212" w:author="Ashwani Prabhakar" w:date="2019-07-27T18:33:00Z">
          <w:r w:rsidR="00057D7D" w:rsidDel="00580FB7">
            <w:delText>f</w:delText>
          </w:r>
        </w:del>
        <w:r w:rsidR="00057D7D">
          <w:t xml:space="preserve">ederal </w:t>
        </w:r>
      </w:ins>
      <w:ins w:id="1213" w:author="Ashwani Prabhakar" w:date="2019-07-27T18:33:00Z">
        <w:r w:rsidR="00580FB7">
          <w:t>G</w:t>
        </w:r>
      </w:ins>
      <w:ins w:id="1214" w:author="Jeremie Giraud" w:date="2019-07-26T17:40:00Z">
        <w:del w:id="1215" w:author="Ashwani Prabhakar" w:date="2019-07-27T18:33:00Z">
          <w:r w:rsidR="00057D7D" w:rsidDel="00580FB7">
            <w:delText>g</w:delText>
          </w:r>
        </w:del>
        <w:r w:rsidR="00057D7D">
          <w:t xml:space="preserve">overnment for granting an International Postgraduate Research Scholarship to </w:t>
        </w:r>
      </w:ins>
      <w:ins w:id="1216" w:author="Jeremie Giraud" w:date="2019-07-26T17:41:00Z">
        <w:r w:rsidR="00057D7D">
          <w:t xml:space="preserve">Jeremie Giraud. Vitaliy Ogarko acknowledges the Australian Research Council Centre of Excellence for All Sky Astrophysics in 3-D (ASTRO 3-D) for supporting some of his research efforts. They acknowledge the state government of Western Australia for supporting </w:t>
        </w:r>
      </w:ins>
      <w:ins w:id="1217" w:author="Jeremie Giraud" w:date="2019-07-26T17:42:00Z">
        <w:r w:rsidR="00057D7D">
          <w:t xml:space="preserve">Mark Jessell </w:t>
        </w:r>
      </w:ins>
      <w:ins w:id="1218" w:author="Jeremie Giraud" w:date="2019-07-26T17:41:00Z">
        <w:r w:rsidR="00057D7D">
          <w:t>through the Geological Survey of Western Australia, Royalties for Regions and the Exploration Incentive Scheme</w:t>
        </w:r>
      </w:ins>
      <w:ins w:id="1219" w:author="Jeremie Giraud" w:date="2019-07-26T17:42:00Z">
        <w:r w:rsidR="00057D7D">
          <w:t>.</w:t>
        </w:r>
      </w:ins>
    </w:p>
    <w:p w14:paraId="74977FCB" w14:textId="41D61D2C" w:rsidR="002D7D69" w:rsidRDefault="002D7D69">
      <w:pPr>
        <w:rPr>
          <w:ins w:id="1220" w:author="Ashwani Prabhakar" w:date="2019-07-30T08:56:00Z"/>
        </w:rPr>
        <w:pPrChange w:id="1221" w:author="Jeremie Giraud" w:date="2019-07-26T17:43:00Z">
          <w:pPr>
            <w:jc w:val="center"/>
          </w:pPr>
        </w:pPrChange>
      </w:pPr>
    </w:p>
    <w:p w14:paraId="61C35F4F" w14:textId="77777777" w:rsidR="002D7D69" w:rsidRDefault="002D7D69">
      <w:pPr>
        <w:rPr>
          <w:ins w:id="1222" w:author="Jeremie Giraud" w:date="2019-07-26T17:41:00Z"/>
        </w:rPr>
        <w:pPrChange w:id="1223" w:author="Jeremie Giraud" w:date="2019-07-26T17:43:00Z">
          <w:pPr>
            <w:jc w:val="center"/>
          </w:pPr>
        </w:pPrChange>
      </w:pPr>
    </w:p>
    <w:p w14:paraId="5A89B848" w14:textId="25496942" w:rsidR="00551B52" w:rsidRPr="002D7D69" w:rsidRDefault="007441C5">
      <w:pPr>
        <w:rPr>
          <w:ins w:id="1224" w:author="Ashwani Prabhakar" w:date="2019-07-25T15:03:00Z"/>
          <w:del w:id="1225" w:author="Jeremie Giraud" w:date="2019-07-29T13:29:00Z"/>
          <w:strike/>
          <w:rPrChange w:id="1226" w:author="Ashwani Prabhakar" w:date="2019-07-30T08:56:00Z">
            <w:rPr>
              <w:ins w:id="1227" w:author="Ashwani Prabhakar" w:date="2019-07-25T15:03:00Z"/>
              <w:del w:id="1228" w:author="Jeremie Giraud" w:date="2019-07-29T13:29:00Z"/>
            </w:rPr>
          </w:rPrChange>
        </w:rPr>
        <w:pPrChange w:id="1229" w:author="Ashwani Prabhakar" w:date="2019-07-25T14:40:00Z">
          <w:pPr>
            <w:jc w:val="center"/>
          </w:pPr>
        </w:pPrChange>
      </w:pPr>
      <w:commentRangeStart w:id="1230"/>
      <w:ins w:id="1231" w:author="Jeremie Giraud" w:date="2019-07-26T17:44:00Z">
        <w:del w:id="1232" w:author="Ashwani Prabhakar" w:date="2019-07-30T08:56:00Z">
          <w:r w:rsidRPr="002C702F" w:rsidDel="002D7D69">
            <w:rPr>
              <w:strike/>
              <w:rPrChange w:id="1233" w:author="Jeremie Giraud" w:date="2019-07-29T21:24:00Z">
                <w:rPr/>
              </w:rPrChange>
            </w:rPr>
            <w:delText>The authors of this document</w:delText>
          </w:r>
          <w:r w:rsidR="00C31B3C" w:rsidRPr="002C702F" w:rsidDel="002D7D69">
            <w:rPr>
              <w:b/>
              <w:strike/>
              <w:rPrChange w:id="1234" w:author="Jeremie Giraud" w:date="2019-07-29T21:24:00Z">
                <w:rPr>
                  <w:b/>
                </w:rPr>
              </w:rPrChange>
            </w:rPr>
            <w:delText>essor</w:delText>
          </w:r>
        </w:del>
      </w:ins>
      <w:ins w:id="1235" w:author="Jeremie Giraud" w:date="2019-07-29T20:42:00Z">
        <w:del w:id="1236" w:author="Ashwani Prabhakar" w:date="2019-07-30T08:56:00Z">
          <w:r w:rsidR="002C702F" w:rsidRPr="002C702F" w:rsidDel="002D7D69">
            <w:rPr>
              <w:strike/>
              <w:rPrChange w:id="1237" w:author="Jeremie Giraud" w:date="2019-07-29T20:45:00Z">
                <w:rPr/>
              </w:rPrChange>
            </w:rPr>
            <w:delText>,</w:delText>
          </w:r>
        </w:del>
      </w:ins>
      <w:commentRangeEnd w:id="1230"/>
      <w:del w:id="1238" w:author="Ashwani Prabhakar" w:date="2019-07-30T08:56:00Z">
        <w:r w:rsidR="002C702F" w:rsidRPr="002C702F" w:rsidDel="002D7D69">
          <w:rPr>
            <w:rStyle w:val="CommentReference"/>
            <w:strike/>
            <w:rPrChange w:id="1239" w:author="Jeremie Giraud" w:date="2019-07-29T20:45:00Z">
              <w:rPr>
                <w:rStyle w:val="CommentReference"/>
              </w:rPr>
            </w:rPrChange>
          </w:rPr>
          <w:commentReference w:id="1230"/>
        </w:r>
      </w:del>
      <w:ins w:id="1240" w:author="Ashwani Prabhakar" w:date="2019-07-25T15:03:00Z">
        <w:del w:id="1241" w:author="Jeremie Giraud" w:date="2019-07-29T13:29:00Z">
          <w:r w:rsidR="00471EEC">
            <w:delText>………………….</w:delText>
          </w:r>
        </w:del>
      </w:ins>
    </w:p>
    <w:p w14:paraId="625485D3" w14:textId="207A3A6C" w:rsidR="00471EEC" w:rsidRDefault="00471EEC">
      <w:pPr>
        <w:rPr>
          <w:ins w:id="1242" w:author="Ashwani Prabhakar" w:date="2019-07-25T15:03:00Z"/>
          <w:del w:id="1243" w:author="Jeremie Giraud" w:date="2019-07-29T13:29:00Z"/>
        </w:rPr>
        <w:pPrChange w:id="1244" w:author="Ashwani Prabhakar" w:date="2019-07-25T14:40:00Z">
          <w:pPr>
            <w:jc w:val="center"/>
          </w:pPr>
        </w:pPrChange>
      </w:pPr>
      <w:ins w:id="1245" w:author="Ashwani Prabhakar" w:date="2019-07-25T15:03:00Z">
        <w:del w:id="1246" w:author="Jeremie Giraud" w:date="2019-07-29T13:29:00Z">
          <w:r>
            <w:delText>………………………………….</w:delText>
          </w:r>
        </w:del>
      </w:ins>
    </w:p>
    <w:p w14:paraId="64F30F42" w14:textId="422F4DF4" w:rsidR="00471EEC" w:rsidRPr="006A0FF7" w:rsidRDefault="00471EEC">
      <w:pPr>
        <w:rPr>
          <w:del w:id="1247" w:author="Jeremie Giraud" w:date="2019-07-29T13:29:00Z"/>
          <w:rPrChange w:id="1248" w:author="Ashwani Prabhakar" w:date="2019-07-25T14:57:00Z">
            <w:rPr>
              <w:del w:id="1249" w:author="Jeremie Giraud" w:date="2019-07-29T13:29:00Z"/>
              <w:sz w:val="28"/>
              <w:szCs w:val="28"/>
            </w:rPr>
          </w:rPrChange>
        </w:rPr>
        <w:pPrChange w:id="1250" w:author="Ashwani Prabhakar" w:date="2019-07-25T14:40:00Z">
          <w:pPr>
            <w:jc w:val="center"/>
          </w:pPr>
        </w:pPrChange>
      </w:pPr>
      <w:ins w:id="1251" w:author="Ashwani Prabhakar" w:date="2019-07-25T15:03:00Z">
        <w:del w:id="1252" w:author="Jeremie Giraud" w:date="2019-07-29T13:29:00Z">
          <w:r>
            <w:delText>…………………………………….</w:delText>
          </w:r>
        </w:del>
      </w:ins>
    </w:p>
    <w:p w14:paraId="32413364" w14:textId="09CB41C4" w:rsidR="00F54345" w:rsidRPr="005A7E00" w:rsidRDefault="00F54345" w:rsidP="003D6535">
      <w:pPr>
        <w:jc w:val="center"/>
        <w:rPr>
          <w:del w:id="1253" w:author="Jeremie Giraud" w:date="2019-07-29T13:27:00Z"/>
          <w:sz w:val="28"/>
          <w:szCs w:val="28"/>
        </w:rPr>
      </w:pPr>
    </w:p>
    <w:p w14:paraId="11410FDE" w14:textId="3D38FC27" w:rsidR="00F54345" w:rsidRPr="005A7E00" w:rsidRDefault="00F54345" w:rsidP="003D6535">
      <w:pPr>
        <w:jc w:val="center"/>
        <w:rPr>
          <w:del w:id="1254" w:author="Jeremie Giraud" w:date="2019-07-29T13:27:00Z"/>
          <w:sz w:val="28"/>
          <w:szCs w:val="28"/>
        </w:rPr>
      </w:pPr>
    </w:p>
    <w:p w14:paraId="2F9E03BA" w14:textId="507F75F1" w:rsidR="00F54345" w:rsidRPr="005A7E00" w:rsidRDefault="00F54345" w:rsidP="003D6535">
      <w:pPr>
        <w:jc w:val="center"/>
        <w:rPr>
          <w:del w:id="1255" w:author="Jeremie Giraud" w:date="2019-07-29T13:27:00Z"/>
          <w:sz w:val="28"/>
          <w:szCs w:val="28"/>
        </w:rPr>
      </w:pPr>
    </w:p>
    <w:p w14:paraId="55ACC175" w14:textId="4859A4AB" w:rsidR="00F54345" w:rsidRPr="005A7E00" w:rsidRDefault="00F54345" w:rsidP="003D6535">
      <w:pPr>
        <w:jc w:val="center"/>
        <w:rPr>
          <w:del w:id="1256" w:author="Jeremie Giraud" w:date="2019-07-29T13:27:00Z"/>
          <w:sz w:val="28"/>
          <w:szCs w:val="28"/>
        </w:rPr>
      </w:pPr>
    </w:p>
    <w:p w14:paraId="3089FEF6" w14:textId="61BE3329" w:rsidR="00F54345" w:rsidRPr="005A7E00" w:rsidRDefault="00F54345" w:rsidP="003D6535">
      <w:pPr>
        <w:jc w:val="center"/>
        <w:rPr>
          <w:del w:id="1257" w:author="Jeremie Giraud" w:date="2019-07-29T13:27:00Z"/>
          <w:sz w:val="28"/>
          <w:szCs w:val="28"/>
        </w:rPr>
      </w:pPr>
    </w:p>
    <w:p w14:paraId="34B0D4D7" w14:textId="711A0722" w:rsidR="00F54345" w:rsidRPr="005A7E00" w:rsidRDefault="00F54345" w:rsidP="003D6535">
      <w:pPr>
        <w:jc w:val="center"/>
        <w:rPr>
          <w:del w:id="1258" w:author="Jeremie Giraud" w:date="2019-07-29T13:27:00Z"/>
          <w:sz w:val="28"/>
          <w:szCs w:val="28"/>
        </w:rPr>
      </w:pPr>
    </w:p>
    <w:p w14:paraId="11BA9A9A" w14:textId="206D72B0" w:rsidR="00F54345" w:rsidRPr="005A7E00" w:rsidRDefault="00F54345" w:rsidP="003D6535">
      <w:pPr>
        <w:jc w:val="center"/>
        <w:rPr>
          <w:del w:id="1259" w:author="Jeremie Giraud" w:date="2019-07-29T13:27:00Z"/>
          <w:sz w:val="28"/>
          <w:szCs w:val="28"/>
        </w:rPr>
      </w:pPr>
    </w:p>
    <w:p w14:paraId="3DFDCEBF" w14:textId="770FB438" w:rsidR="00F54345" w:rsidRPr="005A7E00" w:rsidRDefault="00F54345" w:rsidP="003D6535">
      <w:pPr>
        <w:jc w:val="center"/>
        <w:rPr>
          <w:del w:id="1260" w:author="Jeremie Giraud" w:date="2019-07-29T13:27:00Z"/>
          <w:sz w:val="28"/>
          <w:szCs w:val="28"/>
        </w:rPr>
      </w:pPr>
    </w:p>
    <w:p w14:paraId="464FD8DD" w14:textId="3C36B4CF" w:rsidR="00F54345" w:rsidRPr="005A7E00" w:rsidRDefault="00F54345" w:rsidP="003D6535">
      <w:pPr>
        <w:jc w:val="center"/>
        <w:rPr>
          <w:del w:id="1261" w:author="Jeremie Giraud" w:date="2019-07-29T13:27:00Z"/>
          <w:sz w:val="28"/>
          <w:szCs w:val="28"/>
        </w:rPr>
      </w:pPr>
    </w:p>
    <w:p w14:paraId="4ACF1794" w14:textId="767C3B7A" w:rsidR="00F54345" w:rsidRPr="005A7E00" w:rsidRDefault="00F54345" w:rsidP="003D6535">
      <w:pPr>
        <w:jc w:val="center"/>
        <w:rPr>
          <w:del w:id="1262" w:author="Jeremie Giraud" w:date="2019-07-29T13:27:00Z"/>
          <w:sz w:val="28"/>
          <w:szCs w:val="28"/>
        </w:rPr>
      </w:pPr>
    </w:p>
    <w:p w14:paraId="6AA4122D" w14:textId="389673FE" w:rsidR="00F54345" w:rsidRPr="005A7E00" w:rsidRDefault="00F54345" w:rsidP="003D6535">
      <w:pPr>
        <w:jc w:val="center"/>
        <w:rPr>
          <w:del w:id="1263" w:author="Jeremie Giraud" w:date="2019-07-29T13:27:00Z"/>
          <w:sz w:val="28"/>
          <w:szCs w:val="28"/>
        </w:rPr>
      </w:pPr>
    </w:p>
    <w:p w14:paraId="054F1B6A" w14:textId="0E431D23" w:rsidR="00F54345" w:rsidRDefault="00F54345" w:rsidP="003D6535">
      <w:pPr>
        <w:jc w:val="center"/>
        <w:rPr>
          <w:ins w:id="1264" w:author="Ashwani Prabhakar" w:date="2019-07-24T15:50:00Z"/>
          <w:del w:id="1265" w:author="Jeremie Giraud" w:date="2019-07-29T13:27:00Z"/>
          <w:sz w:val="28"/>
          <w:szCs w:val="28"/>
        </w:rPr>
      </w:pPr>
    </w:p>
    <w:p w14:paraId="77185D65" w14:textId="0AC9083C" w:rsidR="008A271A" w:rsidRDefault="008A271A" w:rsidP="003D6535">
      <w:pPr>
        <w:jc w:val="center"/>
        <w:rPr>
          <w:ins w:id="1266" w:author="Ashwani Prabhakar" w:date="2019-07-24T15:50:00Z"/>
          <w:del w:id="1267" w:author="Jeremie Giraud" w:date="2019-07-29T13:27:00Z"/>
          <w:sz w:val="28"/>
          <w:szCs w:val="28"/>
        </w:rPr>
      </w:pPr>
    </w:p>
    <w:p w14:paraId="22189A84" w14:textId="1979C058" w:rsidR="008A271A" w:rsidRPr="005A7E00" w:rsidRDefault="008A271A" w:rsidP="003D6535">
      <w:pPr>
        <w:jc w:val="center"/>
        <w:rPr>
          <w:del w:id="1268" w:author="Jeremie Giraud" w:date="2019-07-29T13:27:00Z"/>
          <w:sz w:val="28"/>
          <w:szCs w:val="28"/>
        </w:rPr>
      </w:pPr>
    </w:p>
    <w:p w14:paraId="0E00579D" w14:textId="7F1BF5D7" w:rsidR="00F54345" w:rsidRPr="005A7E00" w:rsidRDefault="00F54345" w:rsidP="003D6535">
      <w:pPr>
        <w:jc w:val="center"/>
        <w:rPr>
          <w:del w:id="1269" w:author="Jeremie Giraud" w:date="2019-07-29T13:27:00Z"/>
          <w:sz w:val="28"/>
          <w:szCs w:val="28"/>
        </w:rPr>
      </w:pPr>
    </w:p>
    <w:p w14:paraId="448D4DBC" w14:textId="72113AAC" w:rsidR="00BF2C89" w:rsidRPr="005A7E00" w:rsidDel="00A4663E" w:rsidRDefault="00BF2C89" w:rsidP="003D6535">
      <w:pPr>
        <w:jc w:val="center"/>
        <w:rPr>
          <w:del w:id="1270" w:author="Ashwani Prabhakar" w:date="2019-07-25T15:49:00Z"/>
          <w:sz w:val="28"/>
          <w:szCs w:val="28"/>
        </w:rPr>
      </w:pPr>
    </w:p>
    <w:p w14:paraId="6BF5F708" w14:textId="29E4CB27" w:rsidR="00F54345" w:rsidRPr="005A7E00" w:rsidRDefault="00F54345">
      <w:pPr>
        <w:rPr>
          <w:del w:id="1271" w:author="Jeremie Giraud" w:date="2019-07-29T13:29:00Z"/>
          <w:sz w:val="28"/>
          <w:szCs w:val="28"/>
        </w:rPr>
        <w:pPrChange w:id="1272" w:author="Ashwani Prabhakar" w:date="2019-07-25T15:49:00Z">
          <w:pPr>
            <w:jc w:val="center"/>
          </w:pPr>
        </w:pPrChange>
      </w:pPr>
    </w:p>
    <w:p w14:paraId="22C1C2FC" w14:textId="456D470E" w:rsidR="00F54345" w:rsidRPr="005A7E00" w:rsidRDefault="00F54345" w:rsidP="003D6535">
      <w:pPr>
        <w:jc w:val="center"/>
        <w:rPr>
          <w:del w:id="1273" w:author="Jeremie Giraud" w:date="2019-07-29T13:29:00Z"/>
          <w:sz w:val="28"/>
          <w:szCs w:val="28"/>
        </w:rPr>
      </w:pPr>
    </w:p>
    <w:p w14:paraId="05241F8C" w14:textId="2EA5763E" w:rsidR="00F54345" w:rsidRPr="005A7E00" w:rsidRDefault="00BA791D">
      <w:pPr>
        <w:pStyle w:val="Heading2"/>
        <w:pPrChange w:id="1274" w:author="Ashwani Prabhakar" w:date="2019-07-24T16:59:00Z">
          <w:pPr>
            <w:jc w:val="center"/>
          </w:pPr>
        </w:pPrChange>
      </w:pPr>
      <w:bookmarkStart w:id="1275" w:name="_Toc15055920"/>
      <w:bookmarkStart w:id="1276" w:name="_Toc15299736"/>
      <w:bookmarkStart w:id="1277" w:name="_Toc15328572"/>
      <w:bookmarkStart w:id="1278" w:name="_Toc16161004"/>
      <w:r w:rsidRPr="005A7E00">
        <w:t>How You Can Contribute to TOMOFAST-x</w:t>
      </w:r>
      <w:bookmarkEnd w:id="1275"/>
      <w:bookmarkEnd w:id="1276"/>
      <w:bookmarkEnd w:id="1277"/>
      <w:bookmarkEnd w:id="1278"/>
    </w:p>
    <w:p w14:paraId="3B8D059B" w14:textId="77777777" w:rsidR="00195860" w:rsidRPr="005A7E00" w:rsidRDefault="00195860" w:rsidP="00195860">
      <w:pPr>
        <w:rPr>
          <w:rFonts w:ascii="TimesNewRomanPS" w:hAnsi="TimesNewRomanPS" w:cs="TimesNewRomanPS"/>
          <w:sz w:val="18"/>
          <w:szCs w:val="18"/>
        </w:rPr>
      </w:pPr>
    </w:p>
    <w:p w14:paraId="2C1CCED2" w14:textId="75648968" w:rsidR="00195860" w:rsidRDefault="00195860" w:rsidP="00195860">
      <w:r w:rsidRPr="005A7E00">
        <w:t xml:space="preserve">There are a number of ways that you can contribute to help </w:t>
      </w:r>
      <w:ins w:id="1279" w:author="Ashwani Prabhakar" w:date="2019-07-25T14:56:00Z">
        <w:r w:rsidR="00240653">
          <w:t xml:space="preserve">in </w:t>
        </w:r>
      </w:ins>
      <w:r w:rsidRPr="005A7E00">
        <w:t>mak</w:t>
      </w:r>
      <w:ins w:id="1280" w:author="Ashwani Prabhakar" w:date="2019-07-25T14:56:00Z">
        <w:r w:rsidR="00240653">
          <w:t>ing</w:t>
        </w:r>
      </w:ins>
      <w:del w:id="1281" w:author="Ashwani Prabhakar" w:date="2019-07-25T14:56:00Z">
        <w:r w:rsidRPr="005A7E00" w:rsidDel="00240653">
          <w:delText>e</w:delText>
        </w:r>
      </w:del>
      <w:r w:rsidRPr="005A7E00">
        <w:t xml:space="preserve"> TOMOFAST-x a better system. </w:t>
      </w:r>
      <w:ins w:id="1282" w:author="Jeremie Giraud" w:date="2019-07-21T20:22:00Z">
        <w:r w:rsidR="00D2318E">
          <w:t>You can share ideas and suggestions with the authors of the code</w:t>
        </w:r>
      </w:ins>
      <w:ins w:id="1283" w:author="Ashwani Prabhakar" w:date="2019-07-25T14:53:00Z">
        <w:r w:rsidR="00240653">
          <w:t xml:space="preserve"> and the documentation</w:t>
        </w:r>
      </w:ins>
      <w:ins w:id="1284" w:author="Jeremie Giraud" w:date="2019-07-21T20:23:00Z">
        <w:r w:rsidR="00D2318E">
          <w:t>. You are also welcome to</w:t>
        </w:r>
      </w:ins>
      <w:del w:id="1285" w:author="Jeremie Giraud" w:date="2019-07-21T20:23:00Z">
        <w:r w:rsidRPr="005A7E00">
          <w:delText>Perhaps the most important way to</w:delText>
        </w:r>
      </w:del>
      <w:r w:rsidRPr="005A7E00">
        <w:t xml:space="preserve"> contribute </w:t>
      </w:r>
      <w:del w:id="1286" w:author="Jeremie Giraud" w:date="2019-07-21T20:23:00Z">
        <w:r w:rsidRPr="005A7E00">
          <w:delText>is</w:delText>
        </w:r>
      </w:del>
      <w:r w:rsidRPr="005A7E00">
        <w:t xml:space="preserve"> t</w:t>
      </w:r>
      <w:r w:rsidR="00906A7D" w:rsidRPr="005A7E00">
        <w:t xml:space="preserve">hrough the github project: &lt;link here&gt;. </w:t>
      </w:r>
      <w:ins w:id="1287" w:author="Ashwani Prabhakar" w:date="2019-07-25T14:53:00Z">
        <w:r w:rsidR="00240653">
          <w:t xml:space="preserve">For your information, </w:t>
        </w:r>
      </w:ins>
      <w:r w:rsidR="00906A7D" w:rsidRPr="005A7E00">
        <w:lastRenderedPageBreak/>
        <w:t>T</w:t>
      </w:r>
      <w:ins w:id="1288" w:author="Ashwani Prabhakar" w:date="2019-07-25T14:53:00Z">
        <w:r w:rsidR="00240653">
          <w:t>OMOFAST-x</w:t>
        </w:r>
      </w:ins>
      <w:del w:id="1289" w:author="Ashwani Prabhakar" w:date="2019-07-25T14:53:00Z">
        <w:r w:rsidR="00906A7D" w:rsidRPr="005A7E00" w:rsidDel="00240653">
          <w:delText>omofast</w:delText>
        </w:r>
      </w:del>
      <w:r w:rsidR="00906A7D" w:rsidRPr="005A7E00">
        <w:t xml:space="preserve"> will be available </w:t>
      </w:r>
      <w:ins w:id="1290" w:author="Ashwani Prabhakar" w:date="2019-07-25T14:54:00Z">
        <w:r w:rsidR="00240653">
          <w:t xml:space="preserve">on the </w:t>
        </w:r>
      </w:ins>
      <w:del w:id="1291" w:author="Ashwani Prabhakar" w:date="2019-07-25T14:54:00Z">
        <w:r w:rsidR="00906A7D" w:rsidRPr="005A7E00" w:rsidDel="00240653">
          <w:delText xml:space="preserve">to the </w:delText>
        </w:r>
      </w:del>
      <w:r w:rsidR="00906A7D" w:rsidRPr="005A7E00">
        <w:t xml:space="preserve">public </w:t>
      </w:r>
      <w:ins w:id="1292" w:author="Ashwani Prabhakar" w:date="2019-07-25T14:54:00Z">
        <w:r w:rsidR="00240653">
          <w:t xml:space="preserve">platform </w:t>
        </w:r>
      </w:ins>
      <w:r w:rsidR="00906A7D" w:rsidRPr="005A7E00">
        <w:t xml:space="preserve">from </w:t>
      </w:r>
      <w:del w:id="1293" w:author="Jeremie Giraud" w:date="2019-07-21T20:23:00Z">
        <w:r w:rsidR="00906A7D" w:rsidRPr="005A7E00">
          <w:delText xml:space="preserve">1 </w:delText>
        </w:r>
      </w:del>
      <w:ins w:id="1294" w:author="Jeremie Giraud" w:date="2019-07-21T20:23:00Z">
        <w:r w:rsidR="00D2318E">
          <w:t xml:space="preserve">the first quarter </w:t>
        </w:r>
      </w:ins>
      <w:ins w:id="1295" w:author="Ashwani Prabhakar" w:date="2019-07-25T14:54:00Z">
        <w:r w:rsidR="00240653">
          <w:t>of</w:t>
        </w:r>
      </w:ins>
      <w:ins w:id="1296" w:author="Jeremie Giraud" w:date="2019-07-21T20:23:00Z">
        <w:del w:id="1297" w:author="Ashwani Prabhakar" w:date="2019-07-25T14:54:00Z">
          <w:r w:rsidR="00D2318E" w:rsidDel="00240653">
            <w:delText>in</w:delText>
          </w:r>
        </w:del>
        <w:r w:rsidR="00D2318E">
          <w:t xml:space="preserve"> </w:t>
        </w:r>
      </w:ins>
      <w:del w:id="1298" w:author="Jeremie Giraud" w:date="2019-07-21T20:23:00Z">
        <w:r w:rsidR="00906A7D" w:rsidRPr="005A7E00">
          <w:delText xml:space="preserve">January </w:delText>
        </w:r>
      </w:del>
      <w:r w:rsidR="00906A7D" w:rsidRPr="005A7E00">
        <w:t>2020.</w:t>
      </w:r>
      <w:ins w:id="1299" w:author="Jeremie Giraud" w:date="2019-07-29T20:46:00Z">
        <w:r w:rsidRPr="005A7E00">
          <w:t xml:space="preserve"> </w:t>
        </w:r>
      </w:ins>
      <w:ins w:id="1300" w:author="Jeremie Giraud" w:date="2019-07-29T20:47:00Z">
        <w:r w:rsidR="002C702F">
          <w:t>By 2022, Tomofast-x will be integrated in the Loop platform</w:t>
        </w:r>
      </w:ins>
      <w:ins w:id="1301" w:author="Jeremie Giraud" w:date="2019-07-29T20:49:00Z">
        <w:r w:rsidR="002C702F">
          <w:t xml:space="preserve"> (visit </w:t>
        </w:r>
        <w:r w:rsidR="002C702F">
          <w:fldChar w:fldCharType="begin"/>
        </w:r>
        <w:r w:rsidR="002C702F">
          <w:instrText xml:space="preserve"> HYPERLINK "</w:instrText>
        </w:r>
        <w:r w:rsidR="002C702F" w:rsidRPr="002C702F">
          <w:instrText>https://loop3d.org/</w:instrText>
        </w:r>
        <w:r w:rsidR="002C702F">
          <w:instrText xml:space="preserve">" </w:instrText>
        </w:r>
        <w:r w:rsidR="002C702F">
          <w:fldChar w:fldCharType="separate"/>
        </w:r>
        <w:r w:rsidR="002C702F" w:rsidRPr="00F22BED">
          <w:rPr>
            <w:rStyle w:val="Hyperlink"/>
          </w:rPr>
          <w:t>https://loop3d.org/</w:t>
        </w:r>
        <w:r w:rsidR="002C702F">
          <w:fldChar w:fldCharType="end"/>
        </w:r>
        <w:r w:rsidR="002C702F">
          <w:t xml:space="preserve"> for more information). </w:t>
        </w:r>
      </w:ins>
      <w:del w:id="1302" w:author="Jeremie Giraud" w:date="2019-07-21T20:23:00Z">
        <w:r w:rsidRPr="005A7E00">
          <w:delText xml:space="preserve"> …………..</w:delText>
        </w:r>
      </w:del>
    </w:p>
    <w:p w14:paraId="377B85BA" w14:textId="35E9E6E6" w:rsidR="00896E18" w:rsidRPr="00B16473" w:rsidRDefault="006A0FF7" w:rsidP="00195860">
      <w:pPr>
        <w:rPr>
          <w:rPrChange w:id="1303" w:author="Jeremie Giraud" w:date="2019-07-19T16:58:00Z">
            <w:rPr>
              <w:rFonts w:ascii="TimesNewRomanPS" w:hAnsi="TimesNewRomanPS" w:cs="TimesNewRomanPS"/>
              <w:sz w:val="18"/>
              <w:szCs w:val="18"/>
            </w:rPr>
          </w:rPrChange>
        </w:rPr>
      </w:pPr>
      <w:ins w:id="1304" w:author="Ashwani Prabhakar" w:date="2019-07-25T14:59:00Z">
        <w:r>
          <w:t xml:space="preserve">Potential </w:t>
        </w:r>
      </w:ins>
      <w:del w:id="1305" w:author="Ashwani Prabhakar" w:date="2019-07-25T14:59:00Z">
        <w:r w:rsidR="00896E18" w:rsidRPr="00B16473" w:rsidDel="006A0FF7">
          <w:rPr>
            <w:rPrChange w:id="1306" w:author="Jeremie Giraud" w:date="2019-07-19T16:58:00Z">
              <w:rPr>
                <w:rFonts w:ascii="TimesNewRomanPS" w:hAnsi="TimesNewRomanPS" w:cs="TimesNewRomanPS"/>
                <w:sz w:val="18"/>
                <w:szCs w:val="18"/>
              </w:rPr>
            </w:rPrChange>
          </w:rPr>
          <w:delText>C</w:delText>
        </w:r>
      </w:del>
      <w:ins w:id="1307" w:author="Ashwani Prabhakar" w:date="2019-07-25T14:59:00Z">
        <w:r>
          <w:t>c</w:t>
        </w:r>
      </w:ins>
      <w:r w:rsidR="00896E18" w:rsidRPr="00B16473">
        <w:rPr>
          <w:rPrChange w:id="1308" w:author="Jeremie Giraud" w:date="2019-07-19T16:58:00Z">
            <w:rPr>
              <w:rFonts w:ascii="TimesNewRomanPS" w:hAnsi="TimesNewRomanPS" w:cs="TimesNewRomanPS"/>
              <w:sz w:val="18"/>
              <w:szCs w:val="18"/>
            </w:rPr>
          </w:rPrChange>
        </w:rPr>
        <w:t>ontributions which includes the integration of spatial trends, geochemical information in the geological conditioning process, tests involving lithology- and location-dependent petrophysical uncertainty to better account for spatial variability of rock properties will be highly appreciated. You ca</w:t>
      </w:r>
      <w:ins w:id="1309" w:author="Ashwani Prabhakar" w:date="2019-07-25T14:54:00Z">
        <w:r w:rsidR="00240653">
          <w:t xml:space="preserve">n contact the authors for your respective </w:t>
        </w:r>
      </w:ins>
      <w:ins w:id="1310" w:author="Ashwani Prabhakar" w:date="2019-07-25T14:55:00Z">
        <w:r w:rsidR="00240653">
          <w:t xml:space="preserve">queries, suggestions and for further improvement of </w:t>
        </w:r>
      </w:ins>
      <w:ins w:id="1311" w:author="Ashwani Prabhakar" w:date="2019-07-25T14:58:00Z">
        <w:r>
          <w:t>TOMOFAST-x.</w:t>
        </w:r>
      </w:ins>
      <w:del w:id="1312" w:author="Ashwani Prabhakar" w:date="2019-07-25T14:54:00Z">
        <w:r w:rsidR="00896E18" w:rsidRPr="00B16473" w:rsidDel="00240653">
          <w:rPr>
            <w:rPrChange w:id="1313" w:author="Jeremie Giraud" w:date="2019-07-19T16:58:00Z">
              <w:rPr>
                <w:rFonts w:ascii="TimesNewRomanPS" w:hAnsi="TimesNewRomanPS" w:cs="TimesNewRomanPS"/>
                <w:sz w:val="18"/>
                <w:szCs w:val="18"/>
              </w:rPr>
            </w:rPrChange>
          </w:rPr>
          <w:delText>n ………….(need to edit)</w:delText>
        </w:r>
      </w:del>
    </w:p>
    <w:p w14:paraId="5A1D7A25" w14:textId="5DD8C999" w:rsidR="00195860" w:rsidRPr="00B16473" w:rsidRDefault="00195860" w:rsidP="00195860">
      <w:pPr>
        <w:rPr>
          <w:rPrChange w:id="1314" w:author="Jeremie Giraud" w:date="2019-07-19T16:58:00Z">
            <w:rPr>
              <w:rFonts w:ascii="TimesNewRomanPS" w:hAnsi="TimesNewRomanPS" w:cs="TimesNewRomanPS"/>
              <w:sz w:val="18"/>
              <w:szCs w:val="18"/>
            </w:rPr>
          </w:rPrChange>
        </w:rPr>
      </w:pPr>
      <w:r w:rsidRPr="00896E18">
        <w:t>If you find TOMOFAST-x useful</w:t>
      </w:r>
      <w:ins w:id="1315" w:author="Jeremie Giraud" w:date="2019-07-21T20:25:00Z">
        <w:r w:rsidR="00D2318E">
          <w:t xml:space="preserve"> or have questions</w:t>
        </w:r>
      </w:ins>
      <w:ins w:id="1316" w:author="Ashwani Prabhakar" w:date="2019-07-25T14:59:00Z">
        <w:r w:rsidR="006A0FF7">
          <w:t xml:space="preserve"> regarding its</w:t>
        </w:r>
      </w:ins>
      <w:ins w:id="1317" w:author="Jeremie Giraud" w:date="2019-07-21T20:25:00Z">
        <w:del w:id="1318" w:author="Ashwani Prabhakar" w:date="2019-07-25T14:59:00Z">
          <w:r w:rsidR="00D2318E" w:rsidDel="006A0FF7">
            <w:delText xml:space="preserve"> is</w:delText>
          </w:r>
        </w:del>
        <w:r w:rsidR="00D2318E">
          <w:t xml:space="preserve"> potential usage or extensions, please do not hesitate</w:t>
        </w:r>
      </w:ins>
      <w:ins w:id="1319" w:author="Ashwani Prabhakar" w:date="2019-07-25T15:00:00Z">
        <w:r w:rsidR="006A0FF7">
          <w:t xml:space="preserve"> while contacting the authors</w:t>
        </w:r>
      </w:ins>
      <w:ins w:id="1320" w:author="Jeremie Giraud" w:date="2019-07-21T20:25:00Z">
        <w:r w:rsidR="00D2318E">
          <w:t>.</w:t>
        </w:r>
      </w:ins>
      <w:del w:id="1321" w:author="Jeremie Giraud" w:date="2019-07-21T20:25:00Z">
        <w:r w:rsidRPr="00896E18" w:rsidDel="00D2318E">
          <w:delText>,</w:delText>
        </w:r>
      </w:del>
      <w:del w:id="1322" w:author="Jeremie Giraud" w:date="2019-07-29T21:25:00Z">
        <w:r w:rsidR="00D2318E">
          <w:delText xml:space="preserve"> </w:delText>
        </w:r>
      </w:del>
      <w:ins w:id="1323" w:author="Jeremie Giraud" w:date="2019-07-29T21:25:00Z">
        <w:r w:rsidRPr="00896E18">
          <w:t xml:space="preserve"> </w:t>
        </w:r>
      </w:ins>
      <w:del w:id="1324" w:author="Jeremie Giraud" w:date="2019-07-26T17:44:00Z">
        <w:r w:rsidRPr="00D2318E">
          <w:rPr>
            <w:strike/>
            <w:rPrChange w:id="1325" w:author="Jeremie Giraud" w:date="2019-07-22T16:06:00Z">
              <w:rPr/>
            </w:rPrChange>
          </w:rPr>
          <w:delText xml:space="preserve">consider providing additional funding to continue its development. Even a modest amount of additional funding could make a significant difference in the amount of time that is available for development and </w:delText>
        </w:r>
        <w:r w:rsidRPr="00D2318E" w:rsidDel="008A271A">
          <w:rPr>
            <w:strike/>
            <w:rPrChange w:id="1326" w:author="Jeremie Giraud" w:date="2019-07-22T16:06:00Z">
              <w:rPr/>
            </w:rPrChange>
          </w:rPr>
          <w:delText>support.</w:delText>
        </w:r>
      </w:del>
    </w:p>
    <w:p w14:paraId="45082C71" w14:textId="70F47D8C" w:rsidR="00195860" w:rsidRPr="005A7E00" w:rsidRDefault="00195860" w:rsidP="00195860">
      <w:pPr>
        <w:rPr>
          <w:del w:id="1327" w:author="Jeremie Giraud" w:date="2019-07-29T13:27:00Z"/>
          <w:sz w:val="28"/>
          <w:szCs w:val="28"/>
        </w:rPr>
      </w:pPr>
    </w:p>
    <w:p w14:paraId="5ADDFB7D" w14:textId="711CF745" w:rsidR="00F54345" w:rsidRPr="005A7E00" w:rsidRDefault="00F54345" w:rsidP="003D6535">
      <w:pPr>
        <w:jc w:val="center"/>
        <w:rPr>
          <w:del w:id="1328" w:author="Jeremie Giraud" w:date="2019-07-29T13:27:00Z"/>
          <w:sz w:val="28"/>
          <w:szCs w:val="28"/>
        </w:rPr>
      </w:pPr>
    </w:p>
    <w:p w14:paraId="08959AA3" w14:textId="23242D58" w:rsidR="00F54345" w:rsidRPr="005A7E00" w:rsidRDefault="00F54345" w:rsidP="003D6535">
      <w:pPr>
        <w:jc w:val="center"/>
        <w:rPr>
          <w:del w:id="1329" w:author="Jeremie Giraud" w:date="2019-07-29T13:27:00Z"/>
          <w:sz w:val="28"/>
          <w:szCs w:val="28"/>
        </w:rPr>
      </w:pPr>
    </w:p>
    <w:p w14:paraId="083D6ACF" w14:textId="38C76D6A" w:rsidR="00F54345" w:rsidRPr="005A7E00" w:rsidRDefault="00F54345" w:rsidP="003D6535">
      <w:pPr>
        <w:jc w:val="center"/>
        <w:rPr>
          <w:del w:id="1330" w:author="Jeremie Giraud" w:date="2019-07-29T13:27:00Z"/>
          <w:sz w:val="28"/>
          <w:szCs w:val="28"/>
        </w:rPr>
      </w:pPr>
    </w:p>
    <w:p w14:paraId="659A58A2" w14:textId="4A390DA8" w:rsidR="00F54345" w:rsidRPr="005A7E00" w:rsidRDefault="00F54345" w:rsidP="003D6535">
      <w:pPr>
        <w:jc w:val="center"/>
        <w:rPr>
          <w:del w:id="1331" w:author="Jeremie Giraud" w:date="2019-07-29T13:27:00Z"/>
          <w:sz w:val="28"/>
          <w:szCs w:val="28"/>
        </w:rPr>
      </w:pPr>
    </w:p>
    <w:p w14:paraId="07AE6F90" w14:textId="095FC852" w:rsidR="00F54345" w:rsidRPr="005A7E00" w:rsidRDefault="00F54345" w:rsidP="003D6535">
      <w:pPr>
        <w:jc w:val="center"/>
        <w:rPr>
          <w:del w:id="1332" w:author="Jeremie Giraud" w:date="2019-07-29T13:27:00Z"/>
          <w:sz w:val="28"/>
          <w:szCs w:val="28"/>
        </w:rPr>
      </w:pPr>
    </w:p>
    <w:p w14:paraId="1B7A5C08" w14:textId="1C1AE933" w:rsidR="00BA791D" w:rsidRPr="005A7E00" w:rsidRDefault="00BA791D" w:rsidP="003D6535">
      <w:pPr>
        <w:jc w:val="center"/>
        <w:rPr>
          <w:del w:id="1333" w:author="Jeremie Giraud" w:date="2019-07-29T13:27:00Z"/>
          <w:sz w:val="28"/>
          <w:szCs w:val="28"/>
        </w:rPr>
      </w:pPr>
    </w:p>
    <w:p w14:paraId="11A68D53" w14:textId="78AB815D" w:rsidR="00BA791D" w:rsidRPr="005A7E00" w:rsidRDefault="00BA791D" w:rsidP="003D6535">
      <w:pPr>
        <w:jc w:val="center"/>
        <w:rPr>
          <w:del w:id="1334" w:author="Jeremie Giraud" w:date="2019-07-29T13:27:00Z"/>
          <w:sz w:val="28"/>
          <w:szCs w:val="28"/>
        </w:rPr>
      </w:pPr>
    </w:p>
    <w:p w14:paraId="3C6142B5" w14:textId="46989F1F" w:rsidR="00BA791D" w:rsidRPr="005A7E00" w:rsidRDefault="00BA791D" w:rsidP="003D6535">
      <w:pPr>
        <w:jc w:val="center"/>
        <w:rPr>
          <w:del w:id="1335" w:author="Jeremie Giraud" w:date="2019-07-29T13:27:00Z"/>
          <w:sz w:val="28"/>
          <w:szCs w:val="28"/>
        </w:rPr>
      </w:pPr>
    </w:p>
    <w:p w14:paraId="7DCD8ECA" w14:textId="681D4146" w:rsidR="008A271A" w:rsidDel="00A4663E" w:rsidRDefault="008A271A">
      <w:pPr>
        <w:rPr>
          <w:del w:id="1336" w:author="Jeremie Giraud" w:date="2019-07-29T13:27:00Z"/>
          <w:sz w:val="28"/>
          <w:szCs w:val="28"/>
        </w:rPr>
        <w:pPrChange w:id="1337" w:author="Ashwani Prabhakar" w:date="2019-07-25T15:12:00Z">
          <w:pPr>
            <w:jc w:val="center"/>
          </w:pPr>
        </w:pPrChange>
      </w:pPr>
    </w:p>
    <w:p w14:paraId="5016B243" w14:textId="62015B15" w:rsidR="00A4663E" w:rsidRDefault="00A4663E" w:rsidP="003D6535">
      <w:pPr>
        <w:jc w:val="center"/>
        <w:rPr>
          <w:ins w:id="1338" w:author="Ashwani Prabhakar" w:date="2019-07-25T15:49:00Z"/>
          <w:del w:id="1339" w:author="Jeremie Giraud" w:date="2019-07-29T13:27:00Z"/>
          <w:sz w:val="28"/>
          <w:szCs w:val="28"/>
        </w:rPr>
      </w:pPr>
    </w:p>
    <w:p w14:paraId="624BA066" w14:textId="038F4494" w:rsidR="00A4663E" w:rsidRDefault="00A4663E" w:rsidP="003D6535">
      <w:pPr>
        <w:jc w:val="center"/>
        <w:rPr>
          <w:ins w:id="1340" w:author="Ashwani Prabhakar" w:date="2019-07-25T15:49:00Z"/>
          <w:del w:id="1341" w:author="Jeremie Giraud" w:date="2019-07-29T13:27:00Z"/>
          <w:sz w:val="28"/>
          <w:szCs w:val="28"/>
        </w:rPr>
      </w:pPr>
    </w:p>
    <w:p w14:paraId="126507F6" w14:textId="2A4699D0" w:rsidR="00A4663E" w:rsidRDefault="00A4663E" w:rsidP="003D6535">
      <w:pPr>
        <w:jc w:val="center"/>
        <w:rPr>
          <w:ins w:id="1342" w:author="Ashwani Prabhakar" w:date="2019-07-25T15:49:00Z"/>
          <w:del w:id="1343" w:author="Jeremie Giraud" w:date="2019-07-29T13:27:00Z"/>
          <w:sz w:val="28"/>
          <w:szCs w:val="28"/>
        </w:rPr>
      </w:pPr>
    </w:p>
    <w:p w14:paraId="4CF73F36" w14:textId="60DD10BE" w:rsidR="00A4663E" w:rsidRDefault="00A4663E" w:rsidP="003D6535">
      <w:pPr>
        <w:jc w:val="center"/>
        <w:rPr>
          <w:ins w:id="1344" w:author="Ashwani Prabhakar" w:date="2019-07-25T15:49:00Z"/>
          <w:sz w:val="28"/>
          <w:szCs w:val="28"/>
        </w:rPr>
      </w:pPr>
    </w:p>
    <w:p w14:paraId="1BD83632" w14:textId="47297FEE" w:rsidR="00A4663E" w:rsidRPr="005A7E00" w:rsidRDefault="00A4663E" w:rsidP="003D6535">
      <w:pPr>
        <w:jc w:val="center"/>
        <w:rPr>
          <w:ins w:id="1345" w:author="Ashwani Prabhakar" w:date="2019-07-25T15:49:00Z"/>
          <w:del w:id="1346" w:author="Jeremie Giraud" w:date="2019-07-29T13:28:00Z"/>
          <w:sz w:val="28"/>
          <w:szCs w:val="28"/>
        </w:rPr>
      </w:pPr>
    </w:p>
    <w:p w14:paraId="50CF61C4" w14:textId="0BC58FAB" w:rsidR="00BA791D" w:rsidRPr="005A7E00" w:rsidDel="00223B22" w:rsidRDefault="00BA791D">
      <w:pPr>
        <w:rPr>
          <w:del w:id="1347" w:author="Ashwani Prabhakar" w:date="2019-07-25T15:12:00Z"/>
          <w:sz w:val="28"/>
          <w:szCs w:val="28"/>
        </w:rPr>
        <w:pPrChange w:id="1348" w:author="Ashwani Prabhakar" w:date="2019-07-25T15:12:00Z">
          <w:pPr>
            <w:jc w:val="center"/>
          </w:pPr>
        </w:pPrChange>
      </w:pPr>
    </w:p>
    <w:p w14:paraId="3525483F" w14:textId="564C5993" w:rsidR="00BA791D" w:rsidRPr="005A7E00" w:rsidRDefault="00BA791D">
      <w:pPr>
        <w:rPr>
          <w:del w:id="1349" w:author="Jeremie Giraud" w:date="2019-07-29T13:29:00Z"/>
          <w:sz w:val="28"/>
          <w:szCs w:val="28"/>
        </w:rPr>
        <w:pPrChange w:id="1350" w:author="Ashwani Prabhakar" w:date="2019-07-25T15:12:00Z">
          <w:pPr>
            <w:jc w:val="center"/>
          </w:pPr>
        </w:pPrChange>
      </w:pPr>
    </w:p>
    <w:p w14:paraId="61D70D64" w14:textId="34E52957" w:rsidR="00BA791D" w:rsidRPr="005A7E00" w:rsidRDefault="00BA791D">
      <w:pPr>
        <w:pStyle w:val="Heading2"/>
        <w:pPrChange w:id="1351" w:author="Ashwani Prabhakar" w:date="2019-07-24T16:59:00Z">
          <w:pPr>
            <w:jc w:val="center"/>
          </w:pPr>
        </w:pPrChange>
      </w:pPr>
      <w:bookmarkStart w:id="1352" w:name="_Toc15055921"/>
      <w:bookmarkStart w:id="1353" w:name="_Toc15299737"/>
      <w:bookmarkStart w:id="1354" w:name="_Toc15328573"/>
      <w:bookmarkStart w:id="1355" w:name="_Toc16161005"/>
      <w:r w:rsidRPr="005A7E00">
        <w:t>Distributio</w:t>
      </w:r>
      <w:ins w:id="1356" w:author="Ashwani Prabhakar" w:date="2019-07-25T15:12:00Z">
        <w:r w:rsidR="00223B22">
          <w:t>n</w:t>
        </w:r>
      </w:ins>
      <w:bookmarkEnd w:id="1352"/>
      <w:bookmarkEnd w:id="1353"/>
      <w:bookmarkEnd w:id="1354"/>
      <w:bookmarkEnd w:id="1355"/>
      <w:del w:id="1357" w:author="Ashwani Prabhakar" w:date="2019-07-25T15:12:00Z">
        <w:r w:rsidRPr="005A7E00" w:rsidDel="00223B22">
          <w:delText>n…</w:delText>
        </w:r>
      </w:del>
    </w:p>
    <w:p w14:paraId="7C67F7DF" w14:textId="77777777" w:rsidR="00C31B3C" w:rsidRDefault="00C31B3C" w:rsidP="00223B22">
      <w:pPr>
        <w:pStyle w:val="NoSpacing"/>
        <w:rPr>
          <w:ins w:id="1358" w:author="Jeremie Giraud" w:date="2019-07-26T17:45:00Z"/>
          <w:szCs w:val="28"/>
        </w:rPr>
      </w:pPr>
    </w:p>
    <w:p w14:paraId="42B66EBE" w14:textId="4EFCC502" w:rsidR="00C31B3C" w:rsidRDefault="00C31B3C" w:rsidP="00223B22">
      <w:pPr>
        <w:pStyle w:val="NoSpacing"/>
        <w:rPr>
          <w:ins w:id="1359" w:author="Jeremie Giraud" w:date="2019-07-26T17:45:00Z"/>
          <w:szCs w:val="28"/>
        </w:rPr>
      </w:pPr>
      <w:ins w:id="1360" w:author="Jeremie Giraud" w:date="2019-07-26T17:45:00Z">
        <w:r>
          <w:rPr>
            <w:szCs w:val="28"/>
          </w:rPr>
          <w:t xml:space="preserve">Tomofast is licensed under blabla. </w:t>
        </w:r>
      </w:ins>
      <w:ins w:id="1361" w:author="Jeremie Giraud" w:date="2019-07-26T17:46:00Z">
        <w:r>
          <w:rPr>
            <w:szCs w:val="28"/>
          </w:rPr>
          <w:t xml:space="preserve">To be completed upon public release. </w:t>
        </w:r>
      </w:ins>
      <w:ins w:id="1362" w:author="Jeremie Giraud" w:date="2019-08-08T12:15:00Z">
        <w:r w:rsidR="009F6236">
          <w:rPr>
            <w:szCs w:val="28"/>
          </w:rPr>
          <w:t xml:space="preserve">TODO. </w:t>
        </w:r>
      </w:ins>
      <w:del w:id="1363" w:author="Jeremie Giraud" w:date="2019-07-26T17:45:00Z">
        <w:r w:rsidR="0034393F" w:rsidRPr="003D6535" w:rsidDel="00C31B3C">
          <w:rPr>
            <w:szCs w:val="28"/>
          </w:rPr>
          <w:delText>We’ll put info about the licencing of T</w:delText>
        </w:r>
      </w:del>
      <w:ins w:id="1364" w:author="Ashwani Prabhakar" w:date="2019-07-26T13:38:00Z">
        <w:del w:id="1365" w:author="Jeremie Giraud" w:date="2019-07-26T17:45:00Z">
          <w:r w:rsidR="006D6553" w:rsidDel="00C31B3C">
            <w:rPr>
              <w:szCs w:val="28"/>
            </w:rPr>
            <w:delText>OMOFAST-x</w:delText>
          </w:r>
        </w:del>
      </w:ins>
      <w:del w:id="1366" w:author="Jeremie Giraud" w:date="2019-07-26T17:45:00Z">
        <w:r w:rsidR="0034393F" w:rsidRPr="003D6535" w:rsidDel="00C31B3C">
          <w:rPr>
            <w:szCs w:val="28"/>
          </w:rPr>
          <w:delText xml:space="preserve">omofast </w:delText>
        </w:r>
        <w:r w:rsidR="0083502E" w:rsidRPr="005A7E00" w:rsidDel="00C31B3C">
          <w:rPr>
            <w:szCs w:val="28"/>
          </w:rPr>
          <w:delText xml:space="preserve">at a later stage. </w:delText>
        </w:r>
      </w:del>
    </w:p>
    <w:p w14:paraId="5288A3A8" w14:textId="77777777" w:rsidR="00C31B3C" w:rsidRPr="00D17754" w:rsidRDefault="00C31B3C" w:rsidP="00C31B3C">
      <w:pPr>
        <w:shd w:val="clear" w:color="auto" w:fill="FFFFFF"/>
        <w:spacing w:after="0" w:line="240" w:lineRule="auto"/>
        <w:rPr>
          <w:ins w:id="1367" w:author="Jeremie Giraud" w:date="2019-07-26T17:45:00Z"/>
          <w:rFonts w:ascii="Arial" w:eastAsia="Times New Roman" w:hAnsi="Arial" w:cs="Arial"/>
          <w:color w:val="464646"/>
          <w:sz w:val="29"/>
          <w:szCs w:val="29"/>
          <w:lang w:eastAsia="en-AU"/>
        </w:rPr>
      </w:pPr>
    </w:p>
    <w:p w14:paraId="5EFB345A" w14:textId="77777777" w:rsidR="00C31B3C" w:rsidRDefault="00C31B3C">
      <w:pPr>
        <w:rPr>
          <w:ins w:id="1368" w:author="Jeremie Giraud" w:date="2019-07-26T17:45:00Z"/>
          <w:rFonts w:ascii="Arial" w:eastAsia="Times New Roman" w:hAnsi="Arial" w:cs="Arial"/>
          <w:b/>
          <w:bCs/>
          <w:color w:val="464646"/>
          <w:sz w:val="29"/>
          <w:szCs w:val="29"/>
          <w:lang w:eastAsia="en-AU"/>
        </w:rPr>
        <w:pPrChange w:id="1369" w:author="Jeremie Giraud" w:date="2019-07-26T17:45:00Z">
          <w:pPr>
            <w:jc w:val="center"/>
          </w:pPr>
        </w:pPrChange>
      </w:pPr>
      <w:ins w:id="1370" w:author="Jeremie Giraud" w:date="2019-07-26T17:45:00Z">
        <w:r w:rsidRPr="00D17754">
          <w:rPr>
            <w:rFonts w:ascii="Arial" w:eastAsia="Times New Roman" w:hAnsi="Arial" w:cs="Arial"/>
            <w:noProof/>
            <w:color w:val="464646"/>
            <w:sz w:val="29"/>
            <w:szCs w:val="29"/>
            <w:lang w:eastAsia="en-AU"/>
          </w:rPr>
          <w:drawing>
            <wp:inline distT="0" distB="0" distL="0" distR="0" wp14:anchorId="35383BDA" wp14:editId="495CDF34">
              <wp:extent cx="836930" cy="297180"/>
              <wp:effectExtent l="0" t="0" r="1270" b="7620"/>
              <wp:docPr id="16" name="Picture 16" descr="https://licensebuttons.net/l/by-nc-sa/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sa/3.0/88x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ins>
    </w:p>
    <w:p w14:paraId="6614561B" w14:textId="77777777" w:rsidR="00C31B3C" w:rsidRPr="00C31B3C" w:rsidRDefault="00C31B3C">
      <w:pPr>
        <w:rPr>
          <w:ins w:id="1371" w:author="Jeremie Giraud" w:date="2019-07-26T17:45:00Z"/>
          <w:sz w:val="12"/>
          <w:szCs w:val="28"/>
          <w:rPrChange w:id="1372" w:author="Jeremie Giraud" w:date="2019-07-26T17:45:00Z">
            <w:rPr>
              <w:ins w:id="1373" w:author="Jeremie Giraud" w:date="2019-07-26T17:45:00Z"/>
              <w:szCs w:val="28"/>
            </w:rPr>
          </w:rPrChange>
        </w:rPr>
        <w:pPrChange w:id="1374" w:author="Jeremie Giraud" w:date="2019-07-26T17:45:00Z">
          <w:pPr>
            <w:jc w:val="center"/>
          </w:pPr>
        </w:pPrChange>
      </w:pPr>
      <w:ins w:id="1375" w:author="Jeremie Giraud" w:date="2019-07-26T17:45:00Z">
        <w:r w:rsidRPr="00C31B3C">
          <w:rPr>
            <w:rFonts w:ascii="Arial" w:eastAsia="Times New Roman" w:hAnsi="Arial" w:cs="Arial"/>
            <w:b/>
            <w:bCs/>
            <w:color w:val="464646"/>
            <w:sz w:val="18"/>
            <w:szCs w:val="29"/>
            <w:lang w:eastAsia="en-AU"/>
            <w:rPrChange w:id="1376" w:author="Jeremie Giraud" w:date="2019-07-26T17:45:00Z">
              <w:rPr>
                <w:rFonts w:ascii="Arial" w:eastAsia="Times New Roman" w:hAnsi="Arial" w:cs="Arial"/>
                <w:b/>
                <w:bCs/>
                <w:color w:val="464646"/>
                <w:sz w:val="29"/>
                <w:szCs w:val="29"/>
                <w:lang w:eastAsia="en-AU"/>
              </w:rPr>
            </w:rPrChange>
          </w:rPr>
          <w:t>Attribution-NonCommercial-ShareAlike </w:t>
        </w:r>
        <w:r w:rsidRPr="00C31B3C">
          <w:rPr>
            <w:rFonts w:ascii="Arial" w:eastAsia="Times New Roman" w:hAnsi="Arial" w:cs="Arial"/>
            <w:b/>
            <w:bCs/>
            <w:color w:val="464646"/>
            <w:sz w:val="18"/>
            <w:szCs w:val="29"/>
            <w:lang w:eastAsia="en-AU"/>
            <w:rPrChange w:id="1377" w:author="Jeremie Giraud" w:date="2019-07-26T17:45:00Z">
              <w:rPr>
                <w:rFonts w:ascii="Arial" w:eastAsia="Times New Roman" w:hAnsi="Arial" w:cs="Arial"/>
                <w:b/>
                <w:bCs/>
                <w:color w:val="464646"/>
                <w:sz w:val="29"/>
                <w:szCs w:val="29"/>
                <w:lang w:eastAsia="en-AU"/>
              </w:rPr>
            </w:rPrChange>
          </w:rPr>
          <w:br/>
          <w:t>CC BY-NC-SA</w:t>
        </w:r>
      </w:ins>
    </w:p>
    <w:p w14:paraId="2165FAB2" w14:textId="120B91F4" w:rsidR="00C31B3C" w:rsidDel="00C31B3C" w:rsidRDefault="00C31B3C">
      <w:pPr>
        <w:jc w:val="center"/>
        <w:rPr>
          <w:del w:id="1378" w:author="Jeremie Giraud" w:date="2019-07-26T17:45:00Z"/>
          <w:szCs w:val="28"/>
        </w:rPr>
      </w:pPr>
    </w:p>
    <w:p w14:paraId="3C668A05" w14:textId="55831914" w:rsidR="00602C7A" w:rsidRPr="00223B22" w:rsidRDefault="00602C7A" w:rsidP="00223B22">
      <w:pPr>
        <w:pStyle w:val="NoSpacing"/>
        <w:rPr>
          <w:del w:id="1379" w:author="Jeremie Giraud" w:date="2019-07-26T17:45:00Z"/>
          <w:moveTo w:id="1380" w:author="Jeremie Giraud" w:date="2019-07-24T20:32:00Z"/>
          <w:szCs w:val="28"/>
          <w:rPrChange w:id="1381" w:author="Ashwani Prabhakar" w:date="2019-07-25T15:11:00Z">
            <w:rPr>
              <w:del w:id="1382" w:author="Jeremie Giraud" w:date="2019-07-26T17:45:00Z"/>
              <w:moveTo w:id="1383" w:author="Jeremie Giraud" w:date="2019-07-24T20:32:00Z"/>
              <w:sz w:val="24"/>
              <w:szCs w:val="24"/>
            </w:rPr>
          </w:rPrChange>
        </w:rPr>
      </w:pPr>
      <w:moveToRangeStart w:id="1384" w:author="Jeremie Giraud" w:date="2019-07-24T20:32:00Z" w:name="move14892770"/>
      <w:commentRangeStart w:id="1385"/>
      <w:moveTo w:id="1386" w:author="Jeremie Giraud" w:date="2019-07-24T20:32:00Z">
        <w:del w:id="1387" w:author="Jeremie Giraud" w:date="2019-07-26T17:45:00Z">
          <w:r w:rsidRPr="00CD5F2F">
            <w:delText xml:space="preserve">Copyright </w:delText>
          </w:r>
        </w:del>
      </w:moveTo>
      <w:ins w:id="1388" w:author="Ashwani Prabhakar" w:date="2019-07-25T15:11:00Z">
        <w:del w:id="1389" w:author="Jeremie Giraud" w:date="2019-07-26T17:45:00Z">
          <w:r w:rsidR="00223B22">
            <w:rPr>
              <w:rFonts w:ascii="Arial" w:hAnsi="Arial" w:cs="Arial"/>
              <w:color w:val="222222"/>
              <w:shd w:val="clear" w:color="auto" w:fill="FFFFFF"/>
            </w:rPr>
            <w:delText xml:space="preserve">© 2019 </w:delText>
          </w:r>
        </w:del>
      </w:ins>
      <w:moveTo w:id="1390" w:author="Jeremie Giraud" w:date="2019-07-24T20:32:00Z">
        <w:del w:id="1391" w:author="Jeremie Giraud" w:date="2019-07-26T17:45:00Z">
          <w:r w:rsidRPr="00CD5F2F">
            <w:delText>………..</w:delText>
          </w:r>
          <w:r w:rsidRPr="009D1017">
            <w:delText xml:space="preserve">  C</w:delText>
          </w:r>
          <w:r>
            <w:delText xml:space="preserve">entre for </w:delText>
          </w:r>
          <w:r w:rsidRPr="009D1017">
            <w:delText>E</w:delText>
          </w:r>
          <w:r>
            <w:delText xml:space="preserve">xploration </w:delText>
          </w:r>
          <w:r w:rsidRPr="009D1017">
            <w:delText>T</w:delText>
          </w:r>
          <w:r>
            <w:delText>argeting</w:delText>
          </w:r>
          <w:r w:rsidRPr="009D1017">
            <w:delText>, UWA</w:delText>
          </w:r>
        </w:del>
      </w:moveTo>
    </w:p>
    <w:p w14:paraId="44C9B031" w14:textId="4C463F63" w:rsidR="00602C7A" w:rsidRDefault="00602C7A" w:rsidP="00223B22">
      <w:pPr>
        <w:pStyle w:val="NoSpacing"/>
        <w:rPr>
          <w:del w:id="1392" w:author="Jeremie Giraud" w:date="2019-07-26T17:45:00Z"/>
          <w:moveTo w:id="1393" w:author="Jeremie Giraud" w:date="2019-07-24T20:32:00Z"/>
        </w:rPr>
      </w:pPr>
      <w:moveTo w:id="1394" w:author="Jeremie Giraud" w:date="2019-07-24T20:32:00Z">
        <w:del w:id="1395" w:author="Jeremie Giraud" w:date="2019-07-26T17:45:00Z">
          <w:r w:rsidRPr="00CD5F2F">
            <w:delText>All rights reserved</w:delText>
          </w:r>
          <w:r>
            <w:delText xml:space="preserve">. </w:delText>
          </w:r>
        </w:del>
      </w:moveTo>
    </w:p>
    <w:p w14:paraId="0879217E" w14:textId="09428E21" w:rsidR="00602C7A" w:rsidRDefault="00602C7A" w:rsidP="00223B22">
      <w:pPr>
        <w:pStyle w:val="NoSpacing"/>
        <w:rPr>
          <w:del w:id="1396" w:author="Jeremie Giraud" w:date="2019-07-26T17:45:00Z"/>
          <w:moveTo w:id="1397" w:author="Jeremie Giraud" w:date="2019-07-24T20:32:00Z"/>
        </w:rPr>
      </w:pPr>
      <w:moveTo w:id="1398" w:author="Jeremie Giraud" w:date="2019-07-24T20:32:00Z">
        <w:del w:id="1399" w:author="Jeremie Giraud" w:date="2019-07-26T17:45:00Z">
          <w:r>
            <w:delText>Produced in Perth, Australia.</w:delText>
          </w:r>
          <w:commentRangeEnd w:id="1385"/>
          <w:r>
            <w:rPr>
              <w:rStyle w:val="CommentReference"/>
            </w:rPr>
            <w:commentReference w:id="1385"/>
          </w:r>
        </w:del>
      </w:moveTo>
    </w:p>
    <w:moveToRangeEnd w:id="1384"/>
    <w:p w14:paraId="002CC608" w14:textId="28A3DB0A" w:rsidR="00602C7A" w:rsidRPr="003D6535" w:rsidDel="00223B22" w:rsidRDefault="00602C7A" w:rsidP="003D6535">
      <w:pPr>
        <w:jc w:val="center"/>
        <w:rPr>
          <w:del w:id="1400" w:author="Ashwani Prabhakar" w:date="2019-07-25T15:10:00Z"/>
          <w:szCs w:val="28"/>
        </w:rPr>
      </w:pPr>
    </w:p>
    <w:p w14:paraId="37F5F003" w14:textId="5A5616D7" w:rsidR="00BA791D" w:rsidRPr="005A7E00" w:rsidRDefault="00BA791D" w:rsidP="003D6535">
      <w:pPr>
        <w:jc w:val="center"/>
        <w:rPr>
          <w:del w:id="1401" w:author="Jeremie Giraud" w:date="2019-07-29T13:28:00Z"/>
          <w:sz w:val="28"/>
          <w:szCs w:val="28"/>
        </w:rPr>
      </w:pPr>
    </w:p>
    <w:p w14:paraId="39E5CF70" w14:textId="3873E32B" w:rsidR="00BA791D" w:rsidRPr="005A7E00" w:rsidRDefault="00BA791D" w:rsidP="003D6535">
      <w:pPr>
        <w:jc w:val="center"/>
        <w:rPr>
          <w:del w:id="1402" w:author="Jeremie Giraud" w:date="2019-07-29T13:28:00Z"/>
          <w:sz w:val="28"/>
          <w:szCs w:val="28"/>
        </w:rPr>
      </w:pPr>
    </w:p>
    <w:p w14:paraId="374F79B6" w14:textId="7BBDCFD7" w:rsidR="00BA791D" w:rsidRPr="005A7E00" w:rsidRDefault="00BA791D" w:rsidP="003D6535">
      <w:pPr>
        <w:jc w:val="center"/>
        <w:rPr>
          <w:del w:id="1403" w:author="Jeremie Giraud" w:date="2019-07-29T13:28:00Z"/>
          <w:sz w:val="28"/>
          <w:szCs w:val="28"/>
        </w:rPr>
      </w:pPr>
    </w:p>
    <w:p w14:paraId="18C415D8" w14:textId="79076A25" w:rsidR="00BA791D" w:rsidRPr="005A7E00" w:rsidRDefault="00BA791D" w:rsidP="003D6535">
      <w:pPr>
        <w:jc w:val="center"/>
        <w:rPr>
          <w:del w:id="1404" w:author="Jeremie Giraud" w:date="2019-07-29T13:28:00Z"/>
          <w:sz w:val="28"/>
          <w:szCs w:val="28"/>
        </w:rPr>
      </w:pPr>
    </w:p>
    <w:p w14:paraId="08C74607" w14:textId="10768F14" w:rsidR="00BA791D" w:rsidRPr="00BF36F7" w:rsidRDefault="00BA791D" w:rsidP="003D6535">
      <w:pPr>
        <w:jc w:val="center"/>
        <w:rPr>
          <w:del w:id="1405" w:author="Jeremie Giraud" w:date="2019-07-29T13:28:00Z"/>
          <w:sz w:val="28"/>
          <w:szCs w:val="28"/>
        </w:rPr>
      </w:pPr>
    </w:p>
    <w:p w14:paraId="1EFFB312" w14:textId="5FA4D903" w:rsidR="00BA791D" w:rsidRDefault="00BA791D" w:rsidP="003D6535">
      <w:pPr>
        <w:jc w:val="center"/>
        <w:rPr>
          <w:ins w:id="1406" w:author="Ashwani Prabhakar" w:date="2019-07-24T15:50:00Z"/>
          <w:del w:id="1407" w:author="Jeremie Giraud" w:date="2019-07-29T13:28:00Z"/>
          <w:sz w:val="28"/>
          <w:szCs w:val="28"/>
        </w:rPr>
      </w:pPr>
    </w:p>
    <w:p w14:paraId="2A79F579" w14:textId="12A294DC" w:rsidR="008A271A" w:rsidRDefault="008A271A" w:rsidP="003D6535">
      <w:pPr>
        <w:jc w:val="center"/>
        <w:rPr>
          <w:ins w:id="1408" w:author="Ashwani Prabhakar" w:date="2019-07-24T15:50:00Z"/>
          <w:del w:id="1409" w:author="Jeremie Giraud" w:date="2019-07-29T13:28:00Z"/>
          <w:sz w:val="28"/>
          <w:szCs w:val="28"/>
        </w:rPr>
      </w:pPr>
    </w:p>
    <w:p w14:paraId="0B582CEF" w14:textId="2089AB5F" w:rsidR="008A271A" w:rsidRDefault="008A271A" w:rsidP="003D6535">
      <w:pPr>
        <w:jc w:val="center"/>
        <w:rPr>
          <w:ins w:id="1410" w:author="Ashwani Prabhakar" w:date="2019-07-24T15:50:00Z"/>
          <w:sz w:val="28"/>
          <w:szCs w:val="28"/>
        </w:rPr>
      </w:pPr>
    </w:p>
    <w:p w14:paraId="5C80210C" w14:textId="6D620501" w:rsidR="008A271A" w:rsidRDefault="008A271A" w:rsidP="003D6535">
      <w:pPr>
        <w:jc w:val="center"/>
        <w:rPr>
          <w:ins w:id="1411" w:author="Ashwani Prabhakar" w:date="2019-07-24T15:50:00Z"/>
          <w:del w:id="1412" w:author="Jeremie Giraud" w:date="2019-07-29T13:27:00Z"/>
          <w:sz w:val="28"/>
          <w:szCs w:val="28"/>
        </w:rPr>
      </w:pPr>
    </w:p>
    <w:p w14:paraId="40B40A18" w14:textId="5E8A31E2" w:rsidR="008A271A" w:rsidRDefault="008A271A" w:rsidP="003D6535">
      <w:pPr>
        <w:jc w:val="center"/>
        <w:rPr>
          <w:ins w:id="1413" w:author="Ashwani Prabhakar" w:date="2019-07-24T15:50:00Z"/>
          <w:del w:id="1414" w:author="Jeremie Giraud" w:date="2019-07-29T13:27:00Z"/>
          <w:sz w:val="28"/>
          <w:szCs w:val="28"/>
        </w:rPr>
      </w:pPr>
    </w:p>
    <w:p w14:paraId="7FC8F136" w14:textId="200FEDED" w:rsidR="008A271A" w:rsidRDefault="008A271A" w:rsidP="003D6535">
      <w:pPr>
        <w:jc w:val="center"/>
        <w:rPr>
          <w:ins w:id="1415" w:author="Ashwani Prabhakar" w:date="2019-07-24T15:50:00Z"/>
          <w:del w:id="1416" w:author="Jeremie Giraud" w:date="2019-07-29T13:27:00Z"/>
          <w:sz w:val="28"/>
          <w:szCs w:val="28"/>
        </w:rPr>
      </w:pPr>
    </w:p>
    <w:p w14:paraId="6C4356C0" w14:textId="26267F9C" w:rsidR="008A271A" w:rsidRDefault="008A271A" w:rsidP="003D6535">
      <w:pPr>
        <w:jc w:val="center"/>
        <w:rPr>
          <w:ins w:id="1417" w:author="Ashwani Prabhakar" w:date="2019-07-24T15:50:00Z"/>
          <w:del w:id="1418" w:author="Jeremie Giraud" w:date="2019-07-29T13:27:00Z"/>
          <w:sz w:val="28"/>
          <w:szCs w:val="28"/>
        </w:rPr>
      </w:pPr>
    </w:p>
    <w:p w14:paraId="7E0067FD" w14:textId="68F2687D" w:rsidR="008A271A" w:rsidRDefault="008A271A" w:rsidP="003D6535">
      <w:pPr>
        <w:jc w:val="center"/>
        <w:rPr>
          <w:ins w:id="1419" w:author="Ashwani Prabhakar" w:date="2019-07-24T15:50:00Z"/>
          <w:del w:id="1420" w:author="Jeremie Giraud" w:date="2019-07-29T13:27:00Z"/>
          <w:sz w:val="28"/>
          <w:szCs w:val="28"/>
        </w:rPr>
      </w:pPr>
    </w:p>
    <w:p w14:paraId="5EDCFB9C" w14:textId="49377451" w:rsidR="008A271A" w:rsidRDefault="008A271A">
      <w:pPr>
        <w:rPr>
          <w:ins w:id="1421" w:author="Ashwani Prabhakar" w:date="2019-07-24T15:50:00Z"/>
          <w:del w:id="1422" w:author="Jeremie Giraud" w:date="2019-07-29T13:27:00Z"/>
          <w:sz w:val="28"/>
          <w:szCs w:val="28"/>
        </w:rPr>
        <w:pPrChange w:id="1423" w:author="Ashwani Prabhakar" w:date="2019-07-27T18:35:00Z">
          <w:pPr>
            <w:jc w:val="center"/>
          </w:pPr>
        </w:pPrChange>
      </w:pPr>
    </w:p>
    <w:p w14:paraId="419B7D69" w14:textId="77777777" w:rsidR="008A271A" w:rsidRPr="00AD66B2" w:rsidDel="001E5B62" w:rsidRDefault="008A271A" w:rsidP="003D6535">
      <w:pPr>
        <w:jc w:val="center"/>
        <w:rPr>
          <w:del w:id="1424" w:author="Ashwani Prabhakar" w:date="2019-07-26T16:00:00Z"/>
          <w:sz w:val="28"/>
          <w:szCs w:val="28"/>
        </w:rPr>
      </w:pPr>
    </w:p>
    <w:p w14:paraId="28F1A7CA" w14:textId="3416C4E4" w:rsidR="00BA791D" w:rsidRPr="00AD66B2" w:rsidDel="001E5B62" w:rsidRDefault="00BA791D" w:rsidP="003D6535">
      <w:pPr>
        <w:jc w:val="center"/>
        <w:rPr>
          <w:del w:id="1425" w:author="Ashwani Prabhakar" w:date="2019-07-26T16:00:00Z"/>
          <w:sz w:val="28"/>
          <w:szCs w:val="28"/>
        </w:rPr>
      </w:pPr>
    </w:p>
    <w:p w14:paraId="688C233C" w14:textId="5635F260" w:rsidR="00BA791D" w:rsidRPr="00896E18" w:rsidRDefault="00BA791D">
      <w:pPr>
        <w:rPr>
          <w:del w:id="1426" w:author="Jeremie Giraud" w:date="2019-07-29T13:28:00Z"/>
          <w:sz w:val="28"/>
          <w:szCs w:val="28"/>
        </w:rPr>
        <w:pPrChange w:id="1427" w:author="Ashwani Prabhakar" w:date="2019-07-26T16:00:00Z">
          <w:pPr>
            <w:jc w:val="center"/>
          </w:pPr>
        </w:pPrChange>
      </w:pPr>
    </w:p>
    <w:p w14:paraId="2265B9CA" w14:textId="7570CFDC" w:rsidR="00285083" w:rsidRDefault="00285083">
      <w:pPr>
        <w:rPr>
          <w:ins w:id="1428" w:author="Jeremie Giraud" w:date="2019-07-29T13:27:00Z"/>
          <w:rFonts w:asciiTheme="majorHAnsi" w:eastAsiaTheme="majorEastAsia" w:hAnsiTheme="majorHAnsi" w:cstheme="majorBidi"/>
          <w:color w:val="2E74B5" w:themeColor="accent1" w:themeShade="BF"/>
          <w:sz w:val="32"/>
          <w:szCs w:val="32"/>
        </w:rPr>
      </w:pPr>
      <w:bookmarkStart w:id="1429" w:name="_Ref15052740"/>
      <w:bookmarkStart w:id="1430" w:name="_Ref15052896"/>
      <w:bookmarkStart w:id="1431" w:name="_Ref15053531"/>
      <w:bookmarkStart w:id="1432" w:name="_Toc15055922"/>
    </w:p>
    <w:p w14:paraId="4D023C7E" w14:textId="77777777" w:rsidR="00285083" w:rsidRDefault="00285083">
      <w:pPr>
        <w:rPr>
          <w:ins w:id="1433" w:author="Jeremie Giraud" w:date="2019-07-29T13:28:00Z"/>
          <w:rFonts w:asciiTheme="majorHAnsi" w:eastAsiaTheme="majorEastAsia" w:hAnsiTheme="majorHAnsi" w:cstheme="majorBidi"/>
          <w:color w:val="2E74B5" w:themeColor="accent1" w:themeShade="BF"/>
          <w:sz w:val="32"/>
          <w:szCs w:val="32"/>
        </w:rPr>
      </w:pPr>
      <w:ins w:id="1434" w:author="Jeremie Giraud" w:date="2019-07-29T13:28:00Z">
        <w:r>
          <w:br w:type="page"/>
        </w:r>
      </w:ins>
    </w:p>
    <w:p w14:paraId="6751A134" w14:textId="368AC78E" w:rsidR="001C6F66" w:rsidRDefault="001C6F66">
      <w:pPr>
        <w:pStyle w:val="Heading1"/>
        <w:rPr>
          <w:ins w:id="1435" w:author="Ashwani Prabhakar" w:date="2019-07-25T15:50:00Z"/>
        </w:rPr>
        <w:pPrChange w:id="1436" w:author="Ashwani Prabhakar" w:date="2019-07-24T17:00:00Z">
          <w:pPr>
            <w:pStyle w:val="ListParagraph"/>
            <w:numPr>
              <w:numId w:val="15"/>
            </w:numPr>
            <w:ind w:hanging="360"/>
          </w:pPr>
        </w:pPrChange>
      </w:pPr>
      <w:bookmarkStart w:id="1437" w:name="_Toc15299738"/>
      <w:bookmarkStart w:id="1438" w:name="_Toc15328574"/>
      <w:bookmarkStart w:id="1439" w:name="_Toc16161006"/>
      <w:r w:rsidRPr="003D6535">
        <w:lastRenderedPageBreak/>
        <w:t>A B</w:t>
      </w:r>
      <w:ins w:id="1440" w:author="Ashwani Prabhakar" w:date="2019-07-26T14:55:00Z">
        <w:r w:rsidR="00AF41EE">
          <w:t>RIEF</w:t>
        </w:r>
      </w:ins>
      <w:del w:id="1441" w:author="Ashwani Prabhakar" w:date="2019-07-26T14:55:00Z">
        <w:r w:rsidRPr="003D6535" w:rsidDel="00AF41EE">
          <w:delText>rief</w:delText>
        </w:r>
      </w:del>
      <w:r w:rsidRPr="003D6535">
        <w:t xml:space="preserve"> I</w:t>
      </w:r>
      <w:ins w:id="1442" w:author="Ashwani Prabhakar" w:date="2019-07-26T14:55:00Z">
        <w:r w:rsidR="00AF41EE">
          <w:t>NTRODUCTION</w:t>
        </w:r>
      </w:ins>
      <w:del w:id="1443" w:author="Ashwani Prabhakar" w:date="2019-07-26T14:55:00Z">
        <w:r w:rsidRPr="003D6535" w:rsidDel="00AF41EE">
          <w:delText>ntroduction</w:delText>
        </w:r>
      </w:del>
      <w:r w:rsidRPr="003D6535">
        <w:t xml:space="preserve"> </w:t>
      </w:r>
      <w:ins w:id="1444" w:author="Ashwani Prabhakar" w:date="2019-07-26T14:56:00Z">
        <w:r w:rsidR="00AF41EE">
          <w:t>TO</w:t>
        </w:r>
      </w:ins>
      <w:del w:id="1445" w:author="Ashwani Prabhakar" w:date="2019-07-26T14:56:00Z">
        <w:r w:rsidRPr="003D6535" w:rsidDel="00AF41EE">
          <w:delText>to</w:delText>
        </w:r>
      </w:del>
      <w:r w:rsidRPr="003D6535">
        <w:t xml:space="preserve"> TOMOFAST-x</w:t>
      </w:r>
      <w:bookmarkEnd w:id="1429"/>
      <w:bookmarkEnd w:id="1430"/>
      <w:bookmarkEnd w:id="1431"/>
      <w:bookmarkEnd w:id="1432"/>
      <w:bookmarkEnd w:id="1437"/>
      <w:bookmarkEnd w:id="1438"/>
      <w:bookmarkEnd w:id="1439"/>
    </w:p>
    <w:p w14:paraId="17CFDA1E" w14:textId="77777777" w:rsidR="00A4663E" w:rsidRPr="00A4663E" w:rsidRDefault="00A4663E">
      <w:pPr>
        <w:pPrChange w:id="1446" w:author="Ashwani Prabhakar" w:date="2019-07-25T15:50:00Z">
          <w:pPr>
            <w:pStyle w:val="ListParagraph"/>
            <w:numPr>
              <w:numId w:val="15"/>
            </w:numPr>
            <w:ind w:hanging="360"/>
          </w:pPr>
        </w:pPrChange>
      </w:pPr>
    </w:p>
    <w:p w14:paraId="70BC0560" w14:textId="4B692AEE" w:rsidR="00F54345" w:rsidRPr="00AD66B2" w:rsidRDefault="0032233A">
      <w:pPr>
        <w:pStyle w:val="ListParagraph"/>
        <w:numPr>
          <w:ilvl w:val="0"/>
          <w:numId w:val="85"/>
        </w:numPr>
        <w:pPrChange w:id="1447" w:author="Ashwani Prabhakar" w:date="2019-07-25T15:49:00Z">
          <w:pPr>
            <w:pStyle w:val="ListParagraph"/>
            <w:numPr>
              <w:ilvl w:val="1"/>
              <w:numId w:val="15"/>
            </w:numPr>
            <w:autoSpaceDE w:val="0"/>
            <w:autoSpaceDN w:val="0"/>
            <w:adjustRightInd w:val="0"/>
            <w:spacing w:after="0" w:line="240" w:lineRule="auto"/>
            <w:ind w:left="1440" w:hanging="360"/>
          </w:pPr>
        </w:pPrChange>
      </w:pPr>
      <w:r>
        <w:t xml:space="preserve">Welcome to </w:t>
      </w:r>
      <w:r w:rsidR="001E46FB" w:rsidRPr="005A7E00">
        <w:t xml:space="preserve">TOMOFAST-x. This manual is intended to help </w:t>
      </w:r>
      <w:ins w:id="1448" w:author="Ashwani Prabhakar" w:date="2019-07-27T18:36:00Z">
        <w:r w:rsidR="00E733FF">
          <w:t xml:space="preserve">the </w:t>
        </w:r>
        <w:del w:id="1449" w:author="Jeremie Giraud" w:date="2019-07-29T21:26:00Z">
          <w:r w:rsidR="00E733FF">
            <w:delText>user</w:delText>
          </w:r>
        </w:del>
        <w:del w:id="1450" w:author="Jeremie Giraud" w:date="2019-08-08T12:25:00Z">
          <w:r w:rsidR="00E733FF" w:rsidDel="009A5B53">
            <w:delText xml:space="preserve"> </w:delText>
          </w:r>
        </w:del>
      </w:ins>
      <w:ins w:id="1451" w:author="Jeremie Giraud" w:date="2019-08-08T12:25:00Z">
        <w:r w:rsidR="009A5B53">
          <w:t xml:space="preserve">User </w:t>
        </w:r>
      </w:ins>
      <w:ins w:id="1452" w:author="Ashwani Prabhakar" w:date="2019-07-27T18:36:00Z">
        <w:r w:rsidR="00E733FF">
          <w:t>in</w:t>
        </w:r>
      </w:ins>
      <w:del w:id="1453" w:author="Ashwani Prabhakar" w:date="2019-07-27T18:36:00Z">
        <w:r w:rsidR="001E46FB" w:rsidRPr="005A7E00" w:rsidDel="00E733FF">
          <w:delText>you</w:delText>
        </w:r>
      </w:del>
      <w:r w:rsidR="001E46FB" w:rsidRPr="005A7E00">
        <w:t xml:space="preserve"> get</w:t>
      </w:r>
      <w:ins w:id="1454" w:author="Ashwani Prabhakar" w:date="2019-07-27T18:36:00Z">
        <w:r w:rsidR="00E733FF">
          <w:t>ting</w:t>
        </w:r>
      </w:ins>
      <w:r w:rsidR="001E46FB" w:rsidRPr="005A7E00">
        <w:t xml:space="preserve"> started using TOMOFAST-x software and to illustrate the methods and procedures involved in conducting a Gravity, Magnetic and Joint Inversion project</w:t>
      </w:r>
      <w:ins w:id="1455" w:author="Jeremie Giraud" w:date="2019-07-26T17:46:00Z">
        <w:r w:rsidR="00706A2B">
          <w:t>s</w:t>
        </w:r>
      </w:ins>
      <w:r w:rsidR="001E46FB" w:rsidRPr="005A7E00">
        <w:t xml:space="preserve">. If </w:t>
      </w:r>
      <w:ins w:id="1456" w:author="Ashwani Prabhakar" w:date="2019-07-27T18:36:00Z">
        <w:r w:rsidR="00E733FF">
          <w:t xml:space="preserve">the </w:t>
        </w:r>
        <w:del w:id="1457" w:author="Jeremie Giraud" w:date="2019-07-29T21:26:00Z">
          <w:r w:rsidR="00E733FF">
            <w:delText>user</w:delText>
          </w:r>
        </w:del>
        <w:del w:id="1458" w:author="Jeremie Giraud" w:date="2019-08-08T12:25:00Z">
          <w:r w:rsidR="00E733FF" w:rsidDel="009A5B53">
            <w:delText xml:space="preserve"> </w:delText>
          </w:r>
        </w:del>
      </w:ins>
      <w:ins w:id="1459" w:author="Jeremie Giraud" w:date="2019-08-08T12:25:00Z">
        <w:r w:rsidR="009A5B53">
          <w:t xml:space="preserve">User </w:t>
        </w:r>
      </w:ins>
      <w:ins w:id="1460" w:author="Ashwani Prabhakar" w:date="2019-07-27T18:36:00Z">
        <w:r w:rsidR="00E733FF">
          <w:t>is</w:t>
        </w:r>
      </w:ins>
      <w:del w:id="1461" w:author="Ashwani Prabhakar" w:date="2019-07-27T18:36:00Z">
        <w:r w:rsidR="001E46FB" w:rsidRPr="005A7E00" w:rsidDel="00E733FF">
          <w:delText>you are</w:delText>
        </w:r>
      </w:del>
      <w:r w:rsidR="001E46FB" w:rsidRPr="005A7E00">
        <w:t xml:space="preserve"> new to TOMOFAST-x, this manual is a great place to start— </w:t>
      </w:r>
      <w:ins w:id="1462" w:author="Ashwani Prabhakar" w:date="2019-07-27T18:36:00Z">
        <w:del w:id="1463" w:author="Jeremie Giraud" w:date="2019-07-29T21:26:00Z">
          <w:r w:rsidR="00E733FF" w:rsidDel="009C1EA6">
            <w:delText>user</w:delText>
          </w:r>
        </w:del>
      </w:ins>
      <w:ins w:id="1464" w:author="Jeremie Giraud" w:date="2019-08-08T12:19:00Z">
        <w:r w:rsidR="009A5B53">
          <w:t>User</w:t>
        </w:r>
      </w:ins>
      <w:del w:id="1465" w:author="Ashwani Prabhakar" w:date="2019-07-27T18:36:00Z">
        <w:r w:rsidR="001E46FB" w:rsidRPr="005A7E00" w:rsidDel="00E733FF">
          <w:delText>you</w:delText>
        </w:r>
      </w:del>
      <w:r w:rsidR="001E46FB" w:rsidRPr="005A7E00">
        <w:t xml:space="preserve"> can learn how to use TOMOFAST-x </w:t>
      </w:r>
      <w:ins w:id="1466" w:author="Ashwani Prabhakar" w:date="2019-07-27T18:37:00Z">
        <w:r w:rsidR="00E733FF">
          <w:t xml:space="preserve">in order </w:t>
        </w:r>
      </w:ins>
      <w:r w:rsidR="001E46FB" w:rsidRPr="005A7E00">
        <w:t>to solve problems related to geophysical inversion. It integrates both statistical petrophysical constraints</w:t>
      </w:r>
      <w:r w:rsidR="00906A7D" w:rsidRPr="005A7E00">
        <w:t>,</w:t>
      </w:r>
      <w:r w:rsidR="001E46FB" w:rsidRPr="005A7E00">
        <w:t xml:space="preserve"> probabilistic geological models</w:t>
      </w:r>
      <w:r w:rsidR="00906A7D" w:rsidRPr="00BF36F7">
        <w:t>, cross-gradient constraints and local gradient constraints</w:t>
      </w:r>
      <w:r w:rsidR="001E46FB" w:rsidRPr="00BF36F7">
        <w:t xml:space="preserve">. It </w:t>
      </w:r>
      <w:r w:rsidR="00906A7D" w:rsidRPr="00BF36F7">
        <w:t>can be used to</w:t>
      </w:r>
      <w:r w:rsidR="001E46FB" w:rsidRPr="00AD66B2">
        <w:t xml:space="preserve"> investigate how uncertainty propagates from the geological and petrophysical input measurements to the recovered lithological model.</w:t>
      </w:r>
      <w:r w:rsidR="00906A7D" w:rsidRPr="00AD66B2">
        <w:t xml:space="preserve"> </w:t>
      </w:r>
    </w:p>
    <w:p w14:paraId="68ACD478" w14:textId="77777777" w:rsidR="00F54345" w:rsidRPr="00AD66B2" w:rsidRDefault="00F54345">
      <w:pPr>
        <w:pPrChange w:id="1467" w:author="Ashwani Prabhakar" w:date="2019-07-25T15:49:00Z">
          <w:pPr>
            <w:pStyle w:val="ListParagraph"/>
            <w:autoSpaceDE w:val="0"/>
            <w:autoSpaceDN w:val="0"/>
            <w:adjustRightInd w:val="0"/>
            <w:spacing w:after="0" w:line="240" w:lineRule="auto"/>
          </w:pPr>
        </w:pPrChange>
      </w:pPr>
    </w:p>
    <w:p w14:paraId="7168B8D8" w14:textId="7CB93E8B" w:rsidR="00F54345" w:rsidRDefault="00E733FF">
      <w:pPr>
        <w:pStyle w:val="ListParagraph"/>
        <w:numPr>
          <w:ilvl w:val="0"/>
          <w:numId w:val="85"/>
        </w:numPr>
        <w:rPr>
          <w:ins w:id="1468" w:author="Ashwani Prabhakar" w:date="2019-07-24T15:53:00Z"/>
        </w:rPr>
        <w:pPrChange w:id="1469" w:author="Ashwani Prabhakar" w:date="2019-07-25T15:49:00Z">
          <w:pPr>
            <w:pStyle w:val="ListParagraph"/>
            <w:numPr>
              <w:ilvl w:val="1"/>
              <w:numId w:val="15"/>
            </w:numPr>
            <w:autoSpaceDE w:val="0"/>
            <w:autoSpaceDN w:val="0"/>
            <w:adjustRightInd w:val="0"/>
            <w:spacing w:after="0" w:line="240" w:lineRule="auto"/>
            <w:ind w:left="1440" w:hanging="360"/>
          </w:pPr>
        </w:pPrChange>
      </w:pPr>
      <w:ins w:id="1470" w:author="Ashwani Prabhakar" w:date="2019-07-25T15:51:00Z">
        <w:r>
          <w:t>For</w:t>
        </w:r>
        <w:r w:rsidR="00E42A00">
          <w:t xml:space="preserve"> </w:t>
        </w:r>
      </w:ins>
      <w:ins w:id="1471" w:author="Ashwani Prabhakar" w:date="2019-07-25T15:52:00Z">
        <w:r w:rsidR="00E42A00">
          <w:t xml:space="preserve">general </w:t>
        </w:r>
      </w:ins>
      <w:ins w:id="1472" w:author="Ashwani Prabhakar" w:date="2019-07-25T15:51:00Z">
        <w:r w:rsidR="00E42A00">
          <w:t xml:space="preserve">information, </w:t>
        </w:r>
      </w:ins>
      <w:del w:id="1473" w:author="Ashwani Prabhakar" w:date="2019-07-25T15:51:00Z">
        <w:r w:rsidR="001E46FB" w:rsidRPr="00D2318E" w:rsidDel="00E42A00">
          <w:rPr>
            <w:rPrChange w:id="1474" w:author="Jeremie Giraud" w:date="2019-07-22T16:06:00Z">
              <w:rPr>
                <w:rFonts w:ascii="TimesNewRomanPS" w:hAnsi="TimesNewRomanPS" w:cs="TimesNewRomanPS"/>
              </w:rPr>
            </w:rPrChange>
          </w:rPr>
          <w:delText>It</w:delText>
        </w:r>
      </w:del>
      <w:ins w:id="1475" w:author="Ashwani Prabhakar" w:date="2019-07-25T15:51:00Z">
        <w:r w:rsidR="00E42A00">
          <w:t>the source code of TOMOFAST-x</w:t>
        </w:r>
      </w:ins>
      <w:r w:rsidR="001E46FB" w:rsidRPr="00D2318E">
        <w:rPr>
          <w:rPrChange w:id="1476" w:author="Jeremie Giraud" w:date="2019-07-22T16:06:00Z">
            <w:rPr>
              <w:rFonts w:ascii="TimesNewRomanPS" w:hAnsi="TimesNewRomanPS" w:cs="TimesNewRomanPS"/>
            </w:rPr>
          </w:rPrChange>
        </w:rPr>
        <w:t xml:space="preserve"> </w:t>
      </w:r>
      <w:ins w:id="1477" w:author="Jeremie Giraud" w:date="2019-07-26T17:49:00Z">
        <w:del w:id="1478" w:author="Ashwani Prabhakar" w:date="2019-07-27T18:37:00Z">
          <w:r w:rsidR="00C330AA" w:rsidDel="00E733FF">
            <w:delText>“</w:delText>
          </w:r>
        </w:del>
      </w:ins>
      <w:r w:rsidR="001E46FB" w:rsidRPr="00D2318E">
        <w:rPr>
          <w:rPrChange w:id="1479" w:author="Jeremie Giraud" w:date="2019-07-22T16:06:00Z">
            <w:rPr>
              <w:rFonts w:ascii="TimesNewRomanPS" w:hAnsi="TimesNewRomanPS" w:cs="TimesNewRomanPS"/>
            </w:rPr>
          </w:rPrChange>
        </w:rPr>
        <w:t>follows the object-oriented FORTRAN 2008 standard. The design of TOMOFAST-x utilizes classes derived to account for the mathematics of the problem. This permits to reduce software complexity, thereby facilitating the addition of new functionalities</w:t>
      </w:r>
      <w:ins w:id="1480" w:author="Jeremie Giraud" w:date="2019-07-26T17:49:00Z">
        <w:del w:id="1481" w:author="Ashwani Prabhakar" w:date="2019-07-27T18:37:00Z">
          <w:r w:rsidR="00C330AA" w:rsidDel="00E733FF">
            <w:delText>”</w:delText>
          </w:r>
        </w:del>
        <w:r w:rsidR="00C330AA">
          <w:t xml:space="preserve"> </w:t>
        </w:r>
      </w:ins>
      <w:ins w:id="1482" w:author="Jeremie Giraud" w:date="2019-07-29T21:18:00Z">
        <w:r w:rsidR="006C64E8">
          <w:t>(</w:t>
        </w:r>
      </w:ins>
      <w:ins w:id="1483" w:author="Jeremie Giraud" w:date="2019-07-26T17:49:00Z">
        <w:r w:rsidR="00C330AA">
          <w:fldChar w:fldCharType="begin" w:fldLock="1"/>
        </w:r>
      </w:ins>
      <w:ins w:id="1484" w:author="Jeremie Giraud" w:date="2019-07-29T21:18:00Z">
        <w:r w:rsidR="006C64E8">
          <w:instrText>ADDIN CSL_CITATION {"citationItems":[{"id":"ITEM-1","itemData":{"DOI":"10.1093/gji/ggz152","ISSN":"0956-540X","author":[{"dropping-particle":"","family":"Giraud","given":"Jeremie","non-dropping-particle":"","parse-names":false,"suffix":""},{"dropping-particle":"","family":"Ogarko","given":"Vitaliy","non-dropping-particle":"","parse-names":false,"suffix":""},{"dropping-particle":"","family":"Lindsay","given":"Mark","non-dropping-particle":"","parse-names":false,"suffix":""},{"dropping-particle":"","family":"Pakyuz-Charrier","given":"Evren","non-dropping-particle":"","parse-names":false,"suffix":""},{"dropping-particle":"","family":"Jessell","given":"Mark","non-dropping-particle":"","parse-names":false,"suffix":""},{"dropping-particle":"","family":"Martin","given":"Roland","non-dropping-particle":"","parse-names":false,"suffix":""}],"container-title":"Geophysical Journal International","id":"ITEM-1","issued":{"date-parts":[["2019","3","27"]]},"title":"Sensitivity of constrained joint inversions to geological and petrophysical input data uncertainties with posterior geological analysis","type":"article-journal"},"uris":["http://www.mendeley.com/documents/?uuid=4260dc0a-d7e0-4fef-8ed5-bd43ff86e666"]}],"mendeley":{"formattedCitation":"Giraud et al. (2019a)","manualFormatting":"Giraud et al. (2019a))","plainTextFormattedCitation":"Giraud et al. (2019a)","previouslyFormattedCitation":"Giraud et al. (2019a)"},"properties":{"noteIndex":0},"schema":"https://github.com/citation-style-language/schema/raw/master/csl-citation.json"}</w:instrText>
        </w:r>
      </w:ins>
      <w:del w:id="1485" w:author="Jeremie Giraud" w:date="2019-07-29T21:18:00Z">
        <w:r w:rsidR="00143433" w:rsidDel="006C64E8">
          <w:delInstrText>ADDIN CSL_CITATION {"citationItems":[{"id":"ITEM-1","itemData":{"DOI":"10.1093/gji/ggz152","ISSN":"0956-540X","author":[{"dropping-particle":"","family":"Giraud","given":"Jeremie","non-dropping-particle":"","parse-names":false,"suffix":""},{"dropping-particle":"","family":"Ogarko","given":"Vitaliy","non-dropping-particle":"","parse-names":false,"suffix":""},{"dropping-particle":"","family":"Lindsay","given":"Mark","non-dropping-particle":"","parse-names":false,"suffix":""},{"dropping-particle":"","family":"Pakyuz-Charrier","given":"Evren","non-dropping-particle":"","parse-names":false,"suffix":""},{"dropping-particle":"","family":"Jessell","given":"Mark","non-dropping-particle":"","parse-names":false,"suffix":""},{"dropping-particle":"","family":"Martin","given":"Roland","non-dropping-particle":"","parse-names":false,"suffix":""}],"container-title":"Geophysical Journal International","id":"ITEM-1","issued":{"date-parts":[["2019","3","27"]]},"title":"Sensitivity of constrained joint inversions to geological and petrophysical input data uncertainties with posterior geological analysis","type":"article-journal"},"uris":["http://www.mendeley.com/documents/?uuid=4260dc0a-d7e0-4fef-8ed5-bd43ff86e666"]}],"mendeley":{"formattedCitation":"Giraud et al. (2019a)","plainTextFormattedCitation":"Giraud et al. (2019a)","previouslyFormattedCitation":"Giraud et al. (2019a)"},"properties":{"noteIndex":0},"schema":"https://github.com/citation-style-language/schema/raw/master/csl-citation.json"}</w:delInstrText>
        </w:r>
      </w:del>
      <w:r w:rsidR="00C330AA">
        <w:fldChar w:fldCharType="separate"/>
      </w:r>
      <w:r w:rsidR="00C330AA" w:rsidRPr="00C330AA">
        <w:rPr>
          <w:noProof/>
        </w:rPr>
        <w:t>Giraud et al. (2019a</w:t>
      </w:r>
      <w:ins w:id="1486" w:author="Jeremie Giraud" w:date="2019-07-29T21:18:00Z">
        <w:r w:rsidR="006C64E8">
          <w:rPr>
            <w:noProof/>
          </w:rPr>
          <w:t>)</w:t>
        </w:r>
      </w:ins>
      <w:r w:rsidR="00C330AA" w:rsidRPr="00C330AA">
        <w:rPr>
          <w:noProof/>
        </w:rPr>
        <w:t>)</w:t>
      </w:r>
      <w:ins w:id="1487" w:author="Jeremie Giraud" w:date="2019-07-26T17:49:00Z">
        <w:r w:rsidR="00C330AA">
          <w:fldChar w:fldCharType="end"/>
        </w:r>
      </w:ins>
      <w:r w:rsidR="00F54345" w:rsidRPr="00D2318E">
        <w:rPr>
          <w:rPrChange w:id="1488" w:author="Jeremie Giraud" w:date="2019-07-22T16:06:00Z">
            <w:rPr>
              <w:rFonts w:ascii="TimesNewRomanPS" w:hAnsi="TimesNewRomanPS" w:cs="TimesNewRomanPS"/>
            </w:rPr>
          </w:rPrChange>
        </w:rPr>
        <w:t>.</w:t>
      </w:r>
      <w:commentRangeStart w:id="1489"/>
      <w:commentRangeStart w:id="1490"/>
      <w:r w:rsidR="00906A7D" w:rsidRPr="00D2318E">
        <w:rPr>
          <w:rPrChange w:id="1491" w:author="Jeremie Giraud" w:date="2019-07-22T16:06:00Z">
            <w:rPr>
              <w:rStyle w:val="CommentReference"/>
            </w:rPr>
          </w:rPrChange>
        </w:rPr>
        <w:commentReference w:id="1492"/>
      </w:r>
      <w:commentRangeEnd w:id="1489"/>
      <w:r w:rsidR="00F20422" w:rsidRPr="00D2318E">
        <w:rPr>
          <w:rPrChange w:id="1493" w:author="Jeremie Giraud" w:date="2019-07-22T16:06:00Z">
            <w:rPr>
              <w:rStyle w:val="CommentReference"/>
            </w:rPr>
          </w:rPrChange>
        </w:rPr>
        <w:commentReference w:id="1489"/>
      </w:r>
      <w:commentRangeEnd w:id="1490"/>
      <w:r w:rsidR="00BA5F64" w:rsidRPr="00D2318E">
        <w:rPr>
          <w:rPrChange w:id="1494" w:author="Jeremie Giraud" w:date="2019-07-22T16:06:00Z">
            <w:rPr>
              <w:rStyle w:val="CommentReference"/>
            </w:rPr>
          </w:rPrChange>
        </w:rPr>
        <w:commentReference w:id="1490"/>
      </w:r>
      <w:r w:rsidR="00F54345" w:rsidRPr="00D2318E">
        <w:rPr>
          <w:rPrChange w:id="1495" w:author="Jeremie Giraud" w:date="2019-07-22T16:06:00Z">
            <w:rPr>
              <w:rFonts w:ascii="TimesNewRomanPS" w:hAnsi="TimesNewRomanPS" w:cs="TimesNewRomanPS"/>
            </w:rPr>
          </w:rPrChange>
        </w:rPr>
        <w:t xml:space="preserve"> </w:t>
      </w:r>
      <w:ins w:id="1496" w:author="Jeremie Giraud" w:date="2019-07-26T17:46:00Z">
        <w:r w:rsidR="00706A2B">
          <w:t>More information about the implementation and the code scalability on supercomputers is provided in [Giraud et al</w:t>
        </w:r>
      </w:ins>
      <w:ins w:id="1497" w:author="Jeremie Giraud" w:date="2019-07-26T17:47:00Z">
        <w:r w:rsidR="00706A2B">
          <w:t xml:space="preserve">. 2020, </w:t>
        </w:r>
        <w:r w:rsidR="00BB64B4">
          <w:t>ToBeWritten</w:t>
        </w:r>
        <w:r w:rsidR="00706A2B">
          <w:t>].</w:t>
        </w:r>
      </w:ins>
    </w:p>
    <w:p w14:paraId="13C9D948" w14:textId="77777777" w:rsidR="008A271A" w:rsidRDefault="008A271A">
      <w:pPr>
        <w:rPr>
          <w:ins w:id="1498" w:author="Ashwani Prabhakar" w:date="2019-07-24T15:53:00Z"/>
        </w:rPr>
        <w:pPrChange w:id="1499" w:author="Ashwani Prabhakar" w:date="2019-07-25T15:49:00Z">
          <w:pPr>
            <w:pStyle w:val="ListParagraph"/>
            <w:numPr>
              <w:ilvl w:val="1"/>
              <w:numId w:val="74"/>
            </w:numPr>
            <w:autoSpaceDE w:val="0"/>
            <w:autoSpaceDN w:val="0"/>
            <w:adjustRightInd w:val="0"/>
            <w:spacing w:after="0" w:line="240" w:lineRule="auto"/>
            <w:ind w:left="1440" w:hanging="360"/>
          </w:pPr>
        </w:pPrChange>
      </w:pPr>
    </w:p>
    <w:p w14:paraId="2B7E351B" w14:textId="5F5322B1" w:rsidR="00F44F8B" w:rsidRDefault="008A271A">
      <w:pPr>
        <w:pStyle w:val="ListParagraph"/>
        <w:numPr>
          <w:ilvl w:val="0"/>
          <w:numId w:val="85"/>
        </w:numPr>
        <w:rPr>
          <w:ins w:id="1500" w:author="Jeremie Giraud" w:date="2019-07-29T13:19:00Z"/>
        </w:rPr>
        <w:pPrChange w:id="1501" w:author="Ashwani Prabhakar" w:date="2019-07-25T15:49:00Z">
          <w:pPr>
            <w:pStyle w:val="ListParagraph"/>
            <w:numPr>
              <w:ilvl w:val="1"/>
              <w:numId w:val="74"/>
            </w:numPr>
            <w:autoSpaceDE w:val="0"/>
            <w:autoSpaceDN w:val="0"/>
            <w:adjustRightInd w:val="0"/>
            <w:spacing w:after="0" w:line="240" w:lineRule="auto"/>
            <w:ind w:left="1440" w:hanging="360"/>
          </w:pPr>
        </w:pPrChange>
      </w:pPr>
      <w:ins w:id="1502" w:author="Ashwani Prabhakar" w:date="2019-07-24T15:53:00Z">
        <w:r>
          <w:t xml:space="preserve">TOMOFAST-x operates on the </w:t>
        </w:r>
      </w:ins>
      <w:ins w:id="1503" w:author="Jeremie Giraud" w:date="2019-07-26T17:47:00Z">
        <w:r w:rsidR="00BB64B4">
          <w:t xml:space="preserve">least-square </w:t>
        </w:r>
      </w:ins>
      <w:ins w:id="1504" w:author="Ashwani Prabhakar" w:date="2019-07-24T15:53:00Z">
        <w:r>
          <w:t xml:space="preserve">geophysical inverse problem equation as mentioned below </w:t>
        </w:r>
      </w:ins>
    </w:p>
    <w:p w14:paraId="2BFC4CA1" w14:textId="3F186E98" w:rsidR="00285083" w:rsidRDefault="00285083">
      <w:pPr>
        <w:pStyle w:val="ListParagraph"/>
        <w:rPr>
          <w:ins w:id="1505" w:author="Jeremie Giraud" w:date="2019-07-29T13:19:00Z"/>
        </w:rPr>
        <w:pPrChange w:id="1506" w:author="Jeremie Giraud" w:date="2019-07-29T13:20:00Z">
          <w:pPr/>
        </w:pPrChange>
      </w:pPr>
    </w:p>
    <w:tbl>
      <w:tblPr>
        <w:tblStyle w:val="TableGridLight"/>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Change w:id="1507" w:author="Jeremie Giraud" w:date="2019-07-29T13:21:00Z">
          <w:tblPr>
            <w:tblStyle w:val="TableGrid"/>
            <w:tblW w:w="4994" w:type="pct"/>
            <w:tblBorders>
              <w:top w:val="none" w:sz="0" w:space="0" w:color="auto"/>
              <w:left w:val="none" w:sz="0" w:space="0" w:color="auto"/>
              <w:bottom w:val="none" w:sz="0" w:space="0" w:color="auto"/>
              <w:right w:val="none" w:sz="0" w:space="0" w:color="auto"/>
              <w:insideV w:val="none" w:sz="0" w:space="0" w:color="auto"/>
            </w:tblBorders>
            <w:tblLook w:val="0600" w:firstRow="0" w:lastRow="0" w:firstColumn="0" w:lastColumn="0" w:noHBand="1" w:noVBand="1"/>
          </w:tblPr>
        </w:tblPrChange>
      </w:tblPr>
      <w:tblGrid>
        <w:gridCol w:w="8509"/>
        <w:gridCol w:w="506"/>
        <w:tblGridChange w:id="1508">
          <w:tblGrid>
            <w:gridCol w:w="4507"/>
            <w:gridCol w:w="4508"/>
          </w:tblGrid>
        </w:tblGridChange>
      </w:tblGrid>
      <w:tr w:rsidR="00285083" w14:paraId="721AFA31" w14:textId="77777777" w:rsidTr="00285083">
        <w:trPr>
          <w:ins w:id="1509" w:author="Jeremie Giraud" w:date="2019-07-29T13:19:00Z"/>
        </w:trPr>
        <w:tc>
          <w:tcPr>
            <w:tcW w:w="8500" w:type="dxa"/>
            <w:tcPrChange w:id="1510" w:author="Jeremie Giraud" w:date="2019-07-29T13:21:00Z">
              <w:tcPr>
                <w:tcW w:w="2500" w:type="pct"/>
                <w:shd w:val="clear" w:color="auto" w:fill="auto"/>
              </w:tcPr>
            </w:tcPrChange>
          </w:tcPr>
          <w:p w14:paraId="047349B5" w14:textId="72EF0010" w:rsidR="00285083" w:rsidRDefault="00285083">
            <w:pPr>
              <w:spacing w:line="360" w:lineRule="auto"/>
              <w:rPr>
                <w:ins w:id="1511" w:author="Jeremie Giraud" w:date="2019-07-29T13:19:00Z"/>
              </w:rPr>
              <w:pPrChange w:id="1512" w:author="Jeremie Giraud" w:date="2019-07-29T13:19:00Z">
                <w:pPr/>
              </w:pPrChange>
            </w:pPr>
            <m:oMathPara>
              <m:oMath>
                <m:r>
                  <w:rPr>
                    <w:rFonts w:ascii="Cambria Math" w:hAnsi="Cambria Math"/>
                    <w:lang w:val="en-GB"/>
                  </w:rPr>
                  <m:t>θ</m:t>
                </m:r>
                <m:d>
                  <m:dPr>
                    <m:ctrlPr>
                      <w:rPr>
                        <w:rFonts w:ascii="Cambria Math" w:hAnsi="Cambria Math"/>
                        <w:i/>
                        <w:iCs/>
                        <w:lang w:val="en-US"/>
                      </w:rPr>
                    </m:ctrlPr>
                  </m:dPr>
                  <m:e>
                    <m:r>
                      <m:rPr>
                        <m:sty m:val="bi"/>
                      </m:rPr>
                      <w:rPr>
                        <w:rFonts w:ascii="Cambria Math" w:hAnsi="Cambria Math"/>
                        <w:lang w:val="en-GB"/>
                      </w:rPr>
                      <m:t>d</m:t>
                    </m:r>
                    <m:r>
                      <m:rPr>
                        <m:sty m:val="p"/>
                      </m:rPr>
                      <w:rPr>
                        <w:rFonts w:ascii="Cambria Math" w:hAnsi="Cambria Math"/>
                        <w:lang w:val="en-GB"/>
                      </w:rPr>
                      <m:t>,</m:t>
                    </m:r>
                    <m:r>
                      <m:rPr>
                        <m:sty m:val="bi"/>
                      </m:rPr>
                      <w:rPr>
                        <w:rFonts w:ascii="Cambria Math" w:hAnsi="Cambria Math"/>
                        <w:lang w:val="en-GB"/>
                      </w:rPr>
                      <m:t>m</m:t>
                    </m:r>
                  </m:e>
                </m:d>
                <m:r>
                  <m:rPr>
                    <m:sty m:val="p"/>
                  </m:rPr>
                  <w:rPr>
                    <w:rFonts w:ascii="Cambria Math" w:hAnsi="Cambria Math"/>
                    <w:lang w:val="en-GB"/>
                  </w:rPr>
                  <m:t>=</m:t>
                </m:r>
                <m:sSubSup>
                  <m:sSubSupPr>
                    <m:ctrlPr>
                      <w:rPr>
                        <w:rFonts w:ascii="Cambria Math" w:hAnsi="Cambria Math"/>
                        <w:i/>
                        <w:iCs/>
                        <w:lang w:val="en-US"/>
                      </w:rPr>
                    </m:ctrlPr>
                  </m:sSubSupPr>
                  <m:e>
                    <m:d>
                      <m:dPr>
                        <m:begChr m:val="‖"/>
                        <m:endChr m:val="‖"/>
                        <m:ctrlPr>
                          <w:rPr>
                            <w:rFonts w:ascii="Cambria Math" w:hAnsi="Cambria Math"/>
                            <w:i/>
                            <w:iCs/>
                            <w:lang w:val="en-US"/>
                          </w:rPr>
                        </m:ctrlPr>
                      </m:dPr>
                      <m:e>
                        <m:sSub>
                          <m:sSubPr>
                            <m:ctrlPr>
                              <w:rPr>
                                <w:rFonts w:ascii="Cambria Math" w:hAnsi="Cambria Math"/>
                                <w:i/>
                                <w:iCs/>
                                <w:lang w:val="en-US"/>
                              </w:rPr>
                            </m:ctrlPr>
                          </m:sSubPr>
                          <m:e>
                            <m:r>
                              <m:rPr>
                                <m:sty m:val="bi"/>
                              </m:rPr>
                              <w:rPr>
                                <w:rFonts w:ascii="Cambria Math" w:hAnsi="Cambria Math"/>
                                <w:lang w:val="en-GB"/>
                              </w:rPr>
                              <m:t>W</m:t>
                            </m:r>
                          </m:e>
                          <m:sub>
                            <m:r>
                              <m:rPr>
                                <m:sty m:val="bi"/>
                              </m:rPr>
                              <w:rPr>
                                <w:rFonts w:ascii="Cambria Math" w:hAnsi="Cambria Math"/>
                                <w:lang w:val="en-GB"/>
                              </w:rPr>
                              <m:t>d</m:t>
                            </m:r>
                          </m:sub>
                        </m:sSub>
                        <m:d>
                          <m:dPr>
                            <m:ctrlPr>
                              <w:rPr>
                                <w:rFonts w:ascii="Cambria Math" w:hAnsi="Cambria Math"/>
                                <w:i/>
                                <w:iCs/>
                                <w:lang w:val="en-US"/>
                              </w:rPr>
                            </m:ctrlPr>
                          </m:dPr>
                          <m:e>
                            <m:r>
                              <m:rPr>
                                <m:sty m:val="bi"/>
                              </m:rPr>
                              <w:rPr>
                                <w:rFonts w:ascii="Cambria Math" w:hAnsi="Cambria Math"/>
                                <w:lang w:val="en-GB"/>
                              </w:rPr>
                              <m:t>d</m:t>
                            </m:r>
                            <m:r>
                              <m:rPr>
                                <m:sty m:val="p"/>
                              </m:rPr>
                              <w:rPr>
                                <w:rFonts w:ascii="Cambria Math" w:hAnsi="Cambria Math"/>
                                <w:lang w:val="en-GB"/>
                              </w:rPr>
                              <m:t>-</m:t>
                            </m:r>
                            <m:r>
                              <m:rPr>
                                <m:sty m:val="bi"/>
                              </m:rPr>
                              <w:rPr>
                                <w:rFonts w:ascii="Cambria Math" w:hAnsi="Cambria Math"/>
                                <w:lang w:val="en-GB"/>
                              </w:rPr>
                              <m:t>g</m:t>
                            </m:r>
                            <m:d>
                              <m:dPr>
                                <m:ctrlPr>
                                  <w:rPr>
                                    <w:rFonts w:ascii="Cambria Math" w:hAnsi="Cambria Math"/>
                                    <w:i/>
                                    <w:iCs/>
                                    <w:lang w:val="en-US"/>
                                  </w:rPr>
                                </m:ctrlPr>
                              </m:dPr>
                              <m:e>
                                <m:r>
                                  <m:rPr>
                                    <m:sty m:val="bi"/>
                                  </m:rPr>
                                  <w:rPr>
                                    <w:rFonts w:ascii="Cambria Math" w:hAnsi="Cambria Math"/>
                                    <w:lang w:val="en-GB"/>
                                  </w:rPr>
                                  <m:t>m</m:t>
                                </m:r>
                              </m:e>
                            </m:d>
                          </m:e>
                        </m:d>
                      </m:e>
                    </m:d>
                  </m:e>
                  <m:sub>
                    <m:r>
                      <m:rPr>
                        <m:sty m:val="b"/>
                      </m:rPr>
                      <w:rPr>
                        <w:rFonts w:ascii="Cambria Math" w:hAnsi="Cambria Math"/>
                        <w:lang w:val="en-GB"/>
                      </w:rPr>
                      <m:t>2</m:t>
                    </m:r>
                  </m:sub>
                  <m:sup>
                    <m:r>
                      <m:rPr>
                        <m:sty m:val="b"/>
                      </m:rPr>
                      <w:rPr>
                        <w:rFonts w:ascii="Cambria Math" w:hAnsi="Cambria Math"/>
                        <w:lang w:val="en-GB"/>
                      </w:rPr>
                      <m:t>2</m:t>
                    </m:r>
                  </m:sup>
                </m:sSubSup>
                <m:r>
                  <m:rPr>
                    <m:sty m:val="p"/>
                  </m:rPr>
                  <w:rPr>
                    <w:rFonts w:ascii="Cambria Math" w:hAnsi="Cambria Math"/>
                    <w:lang w:val="en-GB"/>
                  </w:rPr>
                  <m:t> +</m:t>
                </m:r>
                <m:sSubSup>
                  <m:sSubSupPr>
                    <m:ctrlPr>
                      <w:rPr>
                        <w:rFonts w:ascii="Cambria Math" w:hAnsi="Cambria Math"/>
                        <w:i/>
                        <w:iCs/>
                        <w:lang w:val="en-US"/>
                      </w:rPr>
                    </m:ctrlPr>
                  </m:sSubSupPr>
                  <m:e>
                    <m:d>
                      <m:dPr>
                        <m:begChr m:val="‖"/>
                        <m:endChr m:val="‖"/>
                        <m:ctrlPr>
                          <w:rPr>
                            <w:rFonts w:ascii="Cambria Math" w:hAnsi="Cambria Math"/>
                            <w:i/>
                            <w:iCs/>
                            <w:lang w:val="en-US"/>
                          </w:rPr>
                        </m:ctrlPr>
                      </m:dPr>
                      <m:e>
                        <m:sSub>
                          <m:sSubPr>
                            <m:ctrlPr>
                              <w:rPr>
                                <w:rFonts w:ascii="Cambria Math" w:hAnsi="Cambria Math"/>
                                <w:i/>
                                <w:iCs/>
                                <w:lang w:val="en-US"/>
                              </w:rPr>
                            </m:ctrlPr>
                          </m:sSubPr>
                          <m:e>
                            <m:r>
                              <m:rPr>
                                <m:sty m:val="bi"/>
                              </m:rPr>
                              <w:rPr>
                                <w:rFonts w:ascii="Cambria Math" w:hAnsi="Cambria Math"/>
                                <w:lang w:val="en-GB"/>
                              </w:rPr>
                              <m:t>W</m:t>
                            </m:r>
                          </m:e>
                          <m:sub>
                            <m:r>
                              <m:rPr>
                                <m:sty m:val="bi"/>
                              </m:rPr>
                              <w:rPr>
                                <w:rFonts w:ascii="Cambria Math" w:hAnsi="Cambria Math"/>
                                <w:lang w:val="en-GB"/>
                              </w:rPr>
                              <m:t>m</m:t>
                            </m:r>
                          </m:sub>
                        </m:sSub>
                        <m:d>
                          <m:dPr>
                            <m:ctrlPr>
                              <w:rPr>
                                <w:rFonts w:ascii="Cambria Math" w:hAnsi="Cambria Math"/>
                                <w:i/>
                                <w:iCs/>
                                <w:lang w:val="en-US"/>
                              </w:rPr>
                            </m:ctrlPr>
                          </m:dPr>
                          <m:e>
                            <m:r>
                              <m:rPr>
                                <m:sty m:val="bi"/>
                              </m:rPr>
                              <w:rPr>
                                <w:rFonts w:ascii="Cambria Math" w:hAnsi="Cambria Math"/>
                                <w:lang w:val="en-GB"/>
                              </w:rPr>
                              <m:t>m</m:t>
                            </m:r>
                            <m:r>
                              <m:rPr>
                                <m:sty m:val="p"/>
                              </m:rPr>
                              <w:rPr>
                                <w:rFonts w:ascii="Cambria Math" w:hAnsi="Cambria Math"/>
                                <w:lang w:val="en-GB"/>
                              </w:rPr>
                              <m:t>-</m:t>
                            </m:r>
                            <m:sSub>
                              <m:sSubPr>
                                <m:ctrlPr>
                                  <w:rPr>
                                    <w:rFonts w:ascii="Cambria Math" w:hAnsi="Cambria Math"/>
                                    <w:i/>
                                    <w:iCs/>
                                    <w:lang w:val="en-US"/>
                                  </w:rPr>
                                </m:ctrlPr>
                              </m:sSubPr>
                              <m:e>
                                <m:r>
                                  <m:rPr>
                                    <m:sty m:val="bi"/>
                                  </m:rPr>
                                  <w:rPr>
                                    <w:rFonts w:ascii="Cambria Math" w:hAnsi="Cambria Math"/>
                                    <w:lang w:val="en-GB"/>
                                  </w:rPr>
                                  <m:t>m</m:t>
                                </m:r>
                              </m:e>
                              <m:sub>
                                <m:r>
                                  <m:rPr>
                                    <m:sty m:val="bi"/>
                                  </m:rPr>
                                  <w:rPr>
                                    <w:rFonts w:ascii="Cambria Math" w:hAnsi="Cambria Math"/>
                                    <w:lang w:val="en-GB"/>
                                  </w:rPr>
                                  <m:t>p</m:t>
                                </m:r>
                              </m:sub>
                            </m:sSub>
                          </m:e>
                        </m:d>
                      </m:e>
                    </m:d>
                  </m:e>
                  <m:sub>
                    <m:r>
                      <m:rPr>
                        <m:sty m:val="b"/>
                      </m:rPr>
                      <w:rPr>
                        <w:rFonts w:ascii="Cambria Math" w:hAnsi="Cambria Math"/>
                        <w:lang w:val="en-GB"/>
                      </w:rPr>
                      <m:t>2</m:t>
                    </m:r>
                  </m:sub>
                  <m:sup>
                    <m:r>
                      <m:rPr>
                        <m:sty m:val="b"/>
                      </m:rPr>
                      <w:rPr>
                        <w:rFonts w:ascii="Cambria Math" w:hAnsi="Cambria Math"/>
                        <w:lang w:val="en-GB"/>
                      </w:rPr>
                      <m:t>2</m:t>
                    </m:r>
                  </m:sup>
                </m:sSubSup>
                <m:r>
                  <m:rPr>
                    <m:sty m:val="p"/>
                  </m:rPr>
                  <w:rPr>
                    <w:rFonts w:ascii="Cambria Math" w:hAnsi="Cambria Math"/>
                    <w:lang w:val="en-GB"/>
                  </w:rPr>
                  <m:t> +</m:t>
                </m:r>
                <m:r>
                  <w:rPr>
                    <w:rFonts w:ascii="Cambria Math" w:hAnsi="Cambria Math"/>
                    <w:lang w:val="en-GB"/>
                  </w:rPr>
                  <m:t>α</m:t>
                </m:r>
                <m:sSubSup>
                  <m:sSubSupPr>
                    <m:ctrlPr>
                      <w:rPr>
                        <w:rFonts w:ascii="Cambria Math" w:hAnsi="Cambria Math"/>
                        <w:i/>
                        <w:iCs/>
                        <w:lang w:val="en-US"/>
                      </w:rPr>
                    </m:ctrlPr>
                  </m:sSubSupPr>
                  <m:e>
                    <m:d>
                      <m:dPr>
                        <m:begChr m:val="‖"/>
                        <m:endChr m:val="‖"/>
                        <m:ctrlPr>
                          <w:rPr>
                            <w:rFonts w:ascii="Cambria Math" w:hAnsi="Cambria Math"/>
                            <w:i/>
                            <w:iCs/>
                            <w:lang w:val="en-US"/>
                          </w:rPr>
                        </m:ctrlPr>
                      </m:dPr>
                      <m:e>
                        <m:sSub>
                          <m:sSubPr>
                            <m:ctrlPr>
                              <w:rPr>
                                <w:rFonts w:ascii="Cambria Math" w:hAnsi="Cambria Math"/>
                                <w:i/>
                                <w:iCs/>
                                <w:lang w:val="en-US"/>
                              </w:rPr>
                            </m:ctrlPr>
                          </m:sSubPr>
                          <m:e>
                            <m:r>
                              <m:rPr>
                                <m:sty m:val="bi"/>
                              </m:rPr>
                              <w:rPr>
                                <w:rFonts w:ascii="Cambria Math" w:hAnsi="Cambria Math"/>
                                <w:lang w:val="en-GB"/>
                              </w:rPr>
                              <m:t>W</m:t>
                            </m:r>
                          </m:e>
                          <m:sub>
                            <m:r>
                              <w:rPr>
                                <w:rFonts w:ascii="Cambria Math" w:hAnsi="Cambria Math"/>
                              </w:rPr>
                              <m:t>H</m:t>
                            </m:r>
                          </m:sub>
                        </m:sSub>
                        <m:r>
                          <w:rPr>
                            <w:rFonts w:ascii="Cambria Math" w:hAnsi="Cambria Math"/>
                            <w:lang w:val="en-GB"/>
                          </w:rPr>
                          <m:t>∇</m:t>
                        </m:r>
                        <m:r>
                          <m:rPr>
                            <m:sty m:val="bi"/>
                          </m:rPr>
                          <w:rPr>
                            <w:rFonts w:ascii="Cambria Math" w:hAnsi="Cambria Math"/>
                            <w:lang w:val="en-GB"/>
                          </w:rPr>
                          <m:t>m</m:t>
                        </m:r>
                      </m:e>
                    </m:d>
                  </m:e>
                  <m:sub>
                    <m:r>
                      <m:rPr>
                        <m:sty m:val="b"/>
                      </m:rPr>
                      <w:rPr>
                        <w:rFonts w:ascii="Cambria Math" w:hAnsi="Cambria Math"/>
                        <w:lang w:val="en-GB"/>
                      </w:rPr>
                      <m:t>2</m:t>
                    </m:r>
                  </m:sub>
                  <m:sup>
                    <m:r>
                      <m:rPr>
                        <m:sty m:val="b"/>
                      </m:rPr>
                      <w:rPr>
                        <w:rFonts w:ascii="Cambria Math" w:hAnsi="Cambria Math"/>
                        <w:lang w:val="en-GB"/>
                      </w:rPr>
                      <m:t>2</m:t>
                    </m:r>
                  </m:sup>
                </m:sSubSup>
                <m:r>
                  <m:rPr>
                    <m:sty m:val="p"/>
                  </m:rPr>
                  <w:rPr>
                    <w:rFonts w:ascii="Cambria Math" w:hAnsi="Cambria Math"/>
                  </w:rPr>
                  <m:t>+</m:t>
                </m:r>
                <m:sSubSup>
                  <m:sSubSupPr>
                    <m:ctrlPr>
                      <w:rPr>
                        <w:rFonts w:ascii="Cambria Math" w:hAnsi="Cambria Math"/>
                        <w:i/>
                        <w:iCs/>
                        <w:lang w:val="en-US"/>
                      </w:rPr>
                    </m:ctrlPr>
                  </m:sSubSupPr>
                  <m:e>
                    <m:d>
                      <m:dPr>
                        <m:begChr m:val="‖"/>
                        <m:endChr m:val="‖"/>
                        <m:ctrlPr>
                          <w:rPr>
                            <w:rFonts w:ascii="Cambria Math" w:hAnsi="Cambria Math"/>
                            <w:i/>
                            <w:iCs/>
                            <w:lang w:val="en-US"/>
                          </w:rPr>
                        </m:ctrlPr>
                      </m:dPr>
                      <m:e>
                        <m:sSub>
                          <m:sSubPr>
                            <m:ctrlPr>
                              <w:rPr>
                                <w:rFonts w:ascii="Cambria Math" w:hAnsi="Cambria Math"/>
                                <w:i/>
                                <w:iCs/>
                                <w:lang w:val="en-US"/>
                              </w:rPr>
                            </m:ctrlPr>
                          </m:sSubPr>
                          <m:e>
                            <m:r>
                              <m:rPr>
                                <m:sty m:val="bi"/>
                              </m:rPr>
                              <w:rPr>
                                <w:rFonts w:ascii="Cambria Math" w:hAnsi="Cambria Math"/>
                                <w:lang w:val="en-GB"/>
                              </w:rPr>
                              <m:t>W</m:t>
                            </m:r>
                          </m:e>
                          <m:sub>
                            <m:r>
                              <w:rPr>
                                <w:rFonts w:ascii="Cambria Math" w:hAnsi="Cambria Math"/>
                              </w:rPr>
                              <m:t>P</m:t>
                            </m:r>
                          </m:sub>
                        </m:sSub>
                        <m:r>
                          <m:rPr>
                            <m:sty m:val="p"/>
                          </m:rPr>
                          <w:rPr>
                            <w:rFonts w:ascii="Cambria Math" w:hAnsi="Cambria Math"/>
                          </w:rPr>
                          <m:t>P(</m:t>
                        </m:r>
                        <m:r>
                          <m:rPr>
                            <m:sty m:val="bi"/>
                          </m:rPr>
                          <w:rPr>
                            <w:rFonts w:ascii="Cambria Math" w:hAnsi="Cambria Math"/>
                            <w:lang w:val="en-GB"/>
                          </w:rPr>
                          <m:t>m</m:t>
                        </m:r>
                        <m:r>
                          <w:rPr>
                            <w:rFonts w:ascii="Cambria Math" w:hAnsi="Cambria Math"/>
                          </w:rPr>
                          <m:t>)</m:t>
                        </m:r>
                      </m:e>
                    </m:d>
                  </m:e>
                  <m:sub>
                    <m:r>
                      <m:rPr>
                        <m:sty m:val="b"/>
                      </m:rPr>
                      <w:rPr>
                        <w:rFonts w:ascii="Cambria Math" w:hAnsi="Cambria Math"/>
                        <w:lang w:val="en-GB"/>
                      </w:rPr>
                      <m:t>2</m:t>
                    </m:r>
                  </m:sub>
                  <m:sup>
                    <m:r>
                      <m:rPr>
                        <m:sty m:val="b"/>
                      </m:rPr>
                      <w:rPr>
                        <w:rFonts w:ascii="Cambria Math" w:hAnsi="Cambria Math"/>
                        <w:lang w:val="en-GB"/>
                      </w:rPr>
                      <m:t>2</m:t>
                    </m:r>
                  </m:sup>
                </m:sSubSup>
                <m:r>
                  <w:ins w:id="1513" w:author="Ashwani Prabhakar" w:date="2019-07-29T16:36:00Z">
                    <w:rPr>
                      <w:rFonts w:ascii="Cambria Math" w:hAnsi="Cambria Math"/>
                      <w:lang w:val="en-US"/>
                    </w:rPr>
                    <m:t>+</m:t>
                  </w:ins>
                </m:r>
                <m:f>
                  <m:fPr>
                    <m:ctrlPr>
                      <w:ins w:id="1514" w:author="Jeremie Giraud" w:date="2019-07-29T13:20:00Z">
                        <w:rPr>
                          <w:rFonts w:ascii="Cambria Math" w:eastAsiaTheme="minorEastAsia" w:hAnsi="Cambria Math"/>
                          <w:i/>
                          <w:iCs/>
                          <w:strike/>
                        </w:rPr>
                      </w:ins>
                    </m:ctrlPr>
                  </m:fPr>
                  <m:num>
                    <m:r>
                      <w:ins w:id="1515" w:author="Jeremie Giraud" w:date="2019-07-29T13:20:00Z">
                        <w:rPr>
                          <w:rFonts w:ascii="Cambria Math" w:eastAsiaTheme="minorEastAsia" w:hAnsi="Cambria Math"/>
                          <w:strike/>
                          <w:rPrChange w:id="1516" w:author="Jeremie Giraud" w:date="2019-07-29T13:20:00Z">
                            <w:rPr>
                              <w:rFonts w:ascii="Cambria Math" w:eastAsiaTheme="minorEastAsia" w:hAnsi="Cambria Math"/>
                            </w:rPr>
                          </w:rPrChange>
                        </w:rPr>
                        <m:t>ρ</m:t>
                      </w:ins>
                    </m:r>
                  </m:num>
                  <m:den>
                    <m:r>
                      <w:ins w:id="1517" w:author="Jeremie Giraud" w:date="2019-07-29T13:20:00Z">
                        <m:rPr>
                          <m:sty m:val="p"/>
                        </m:rPr>
                        <w:rPr>
                          <w:rFonts w:ascii="Cambria Math" w:eastAsiaTheme="minorEastAsia" w:hAnsi="Cambria Math"/>
                          <w:strike/>
                          <w:rPrChange w:id="1518" w:author="Jeremie Giraud" w:date="2019-07-29T13:20:00Z">
                            <w:rPr>
                              <w:rFonts w:ascii="Cambria Math" w:eastAsiaTheme="minorEastAsia" w:hAnsi="Cambria Math"/>
                            </w:rPr>
                          </w:rPrChange>
                        </w:rPr>
                        <m:t>2</m:t>
                      </w:ins>
                    </m:r>
                  </m:den>
                </m:f>
                <m:sSubSup>
                  <m:sSubSupPr>
                    <m:ctrlPr>
                      <w:ins w:id="1519" w:author="Jeremie Giraud" w:date="2019-07-29T13:20:00Z">
                        <w:rPr>
                          <w:rFonts w:ascii="Cambria Math" w:eastAsiaTheme="minorEastAsia" w:hAnsi="Cambria Math"/>
                          <w:i/>
                          <w:iCs/>
                          <w:strike/>
                        </w:rPr>
                      </w:ins>
                    </m:ctrlPr>
                  </m:sSubSupPr>
                  <m:e>
                    <m:d>
                      <m:dPr>
                        <m:begChr m:val="‖"/>
                        <m:endChr m:val="‖"/>
                        <m:ctrlPr>
                          <w:ins w:id="1520" w:author="Jeremie Giraud" w:date="2019-07-29T13:20:00Z">
                            <w:rPr>
                              <w:rFonts w:ascii="Cambria Math" w:eastAsiaTheme="minorEastAsia" w:hAnsi="Cambria Math"/>
                              <w:i/>
                              <w:iCs/>
                              <w:strike/>
                            </w:rPr>
                          </w:ins>
                        </m:ctrlPr>
                      </m:dPr>
                      <m:e>
                        <m:r>
                          <w:ins w:id="1521" w:author="Jeremie Giraud" w:date="2019-07-29T13:20:00Z">
                            <m:rPr>
                              <m:sty m:val="bi"/>
                            </m:rPr>
                            <w:rPr>
                              <w:rFonts w:ascii="Cambria Math" w:eastAsiaTheme="minorEastAsia" w:hAnsi="Cambria Math"/>
                              <w:strike/>
                              <w:rPrChange w:id="1522" w:author="Jeremie Giraud" w:date="2019-07-29T13:20:00Z">
                                <w:rPr>
                                  <w:rFonts w:ascii="Cambria Math" w:eastAsiaTheme="minorEastAsia" w:hAnsi="Cambria Math"/>
                                </w:rPr>
                              </w:rPrChange>
                            </w:rPr>
                            <m:t>m-z</m:t>
                          </w:ins>
                        </m:r>
                        <m:r>
                          <w:ins w:id="1523" w:author="Jeremie Giraud" w:date="2019-07-29T13:20:00Z">
                            <m:rPr>
                              <m:sty m:val="b"/>
                            </m:rPr>
                            <w:rPr>
                              <w:rFonts w:ascii="Cambria Math" w:eastAsiaTheme="minorEastAsia" w:hAnsi="Cambria Math"/>
                              <w:strike/>
                              <w:rPrChange w:id="1524" w:author="Jeremie Giraud" w:date="2019-07-29T13:20:00Z">
                                <w:rPr>
                                  <w:rFonts w:ascii="Cambria Math" w:eastAsiaTheme="minorEastAsia" w:hAnsi="Cambria Math"/>
                                </w:rPr>
                              </w:rPrChange>
                            </w:rPr>
                            <m:t>+</m:t>
                          </w:ins>
                        </m:r>
                        <m:r>
                          <w:ins w:id="1525" w:author="Jeremie Giraud" w:date="2019-07-29T13:20:00Z">
                            <m:rPr>
                              <m:sty m:val="bi"/>
                            </m:rPr>
                            <w:rPr>
                              <w:rFonts w:ascii="Cambria Math" w:eastAsiaTheme="minorEastAsia" w:hAnsi="Cambria Math"/>
                              <w:strike/>
                              <w:rPrChange w:id="1526" w:author="Jeremie Giraud" w:date="2019-07-29T13:20:00Z">
                                <w:rPr>
                                  <w:rFonts w:ascii="Cambria Math" w:eastAsiaTheme="minorEastAsia" w:hAnsi="Cambria Math"/>
                                </w:rPr>
                              </w:rPrChange>
                            </w:rPr>
                            <m:t>u</m:t>
                          </w:ins>
                        </m:r>
                      </m:e>
                    </m:d>
                  </m:e>
                  <m:sub>
                    <m:r>
                      <w:ins w:id="1527" w:author="Jeremie Giraud" w:date="2019-07-29T13:20:00Z">
                        <m:rPr>
                          <m:sty m:val="p"/>
                        </m:rPr>
                        <w:rPr>
                          <w:rFonts w:ascii="Cambria Math" w:eastAsiaTheme="minorEastAsia" w:hAnsi="Cambria Math"/>
                          <w:strike/>
                          <w:rPrChange w:id="1528" w:author="Jeremie Giraud" w:date="2019-07-29T13:20:00Z">
                            <w:rPr>
                              <w:rFonts w:ascii="Cambria Math" w:eastAsiaTheme="minorEastAsia" w:hAnsi="Cambria Math"/>
                            </w:rPr>
                          </w:rPrChange>
                        </w:rPr>
                        <m:t>2</m:t>
                      </w:ins>
                    </m:r>
                  </m:sub>
                  <m:sup>
                    <m:r>
                      <w:ins w:id="1529" w:author="Jeremie Giraud" w:date="2019-07-29T13:20:00Z">
                        <m:rPr>
                          <m:sty m:val="p"/>
                        </m:rPr>
                        <w:rPr>
                          <w:rFonts w:ascii="Cambria Math" w:eastAsiaTheme="minorEastAsia" w:hAnsi="Cambria Math"/>
                          <w:strike/>
                          <w:rPrChange w:id="1530" w:author="Jeremie Giraud" w:date="2019-07-29T13:20:00Z">
                            <w:rPr>
                              <w:rFonts w:ascii="Cambria Math" w:eastAsiaTheme="minorEastAsia" w:hAnsi="Cambria Math"/>
                            </w:rPr>
                          </w:rPrChange>
                        </w:rPr>
                        <m:t>2</m:t>
                      </w:ins>
                    </m:r>
                  </m:sup>
                </m:sSubSup>
                <m:r>
                  <w:ins w:id="1531" w:author="Jeremie Giraud" w:date="2019-07-29T13:20:00Z">
                    <m:rPr>
                      <m:nor/>
                    </m:rPr>
                    <w:rPr>
                      <w:rFonts w:eastAsiaTheme="minorEastAsia"/>
                      <w:iCs/>
                    </w:rPr>
                    <m:t> </m:t>
                  </w:ins>
                </m:r>
                <m:r>
                  <w:ins w:id="1532" w:author="Jeremie Giraud" w:date="2019-07-29T13:20:00Z">
                    <m:rPr>
                      <m:sty m:val="p"/>
                    </m:rPr>
                    <w:rPr>
                      <w:rFonts w:ascii="Cambria Math" w:eastAsiaTheme="minorEastAsia" w:hAnsi="Cambria Math"/>
                    </w:rPr>
                    <m:t>+</m:t>
                  </w:ins>
                </m:r>
                <m:sSubSup>
                  <m:sSubSupPr>
                    <m:ctrlPr>
                      <w:ins w:id="1533" w:author="Jeremie Giraud" w:date="2019-07-29T13:20:00Z">
                        <w:rPr>
                          <w:rFonts w:ascii="Cambria Math" w:eastAsiaTheme="minorEastAsia" w:hAnsi="Cambria Math"/>
                          <w:i/>
                          <w:iCs/>
                          <w:lang w:val="en-US"/>
                        </w:rPr>
                      </w:ins>
                    </m:ctrlPr>
                  </m:sSubSupPr>
                  <m:e>
                    <m:d>
                      <m:dPr>
                        <m:begChr m:val="‖"/>
                        <m:endChr m:val="‖"/>
                        <m:ctrlPr>
                          <w:ins w:id="1534" w:author="Jeremie Giraud" w:date="2019-07-29T13:20:00Z">
                            <w:rPr>
                              <w:rFonts w:ascii="Cambria Math" w:eastAsiaTheme="minorEastAsia" w:hAnsi="Cambria Math"/>
                              <w:i/>
                              <w:iCs/>
                              <w:lang w:val="en-US"/>
                            </w:rPr>
                          </w:ins>
                        </m:ctrlPr>
                      </m:dPr>
                      <m:e>
                        <m:sSub>
                          <m:sSubPr>
                            <m:ctrlPr>
                              <w:ins w:id="1535" w:author="Jeremie Giraud" w:date="2019-07-29T13:20:00Z">
                                <w:rPr>
                                  <w:rFonts w:ascii="Cambria Math" w:eastAsiaTheme="minorEastAsia" w:hAnsi="Cambria Math"/>
                                  <w:i/>
                                  <w:iCs/>
                                  <w:lang w:val="en-US"/>
                                </w:rPr>
                              </w:ins>
                            </m:ctrlPr>
                          </m:sSubPr>
                          <m:e>
                            <m:r>
                              <w:ins w:id="1536" w:author="Jeremie Giraud" w:date="2019-07-29T13:20:00Z">
                                <m:rPr>
                                  <m:sty m:val="bi"/>
                                </m:rPr>
                                <w:rPr>
                                  <w:rFonts w:ascii="Cambria Math" w:eastAsiaTheme="minorEastAsia" w:hAnsi="Cambria Math"/>
                                  <w:lang w:val="en-GB"/>
                                </w:rPr>
                                <m:t>W</m:t>
                              </w:ins>
                            </m:r>
                          </m:e>
                          <m:sub>
                            <m:r>
                              <w:ins w:id="1537" w:author="Jeremie Giraud" w:date="2019-07-29T13:20:00Z">
                                <w:rPr>
                                  <w:rFonts w:ascii="Cambria Math" w:eastAsiaTheme="minorEastAsia" w:hAnsi="Cambria Math"/>
                                </w:rPr>
                                <m:t>s</m:t>
                              </w:ins>
                            </m:r>
                          </m:sub>
                        </m:sSub>
                        <m:r>
                          <w:ins w:id="1538" w:author="Jeremie Giraud" w:date="2019-07-29T13:20:00Z">
                            <w:rPr>
                              <w:rFonts w:ascii="Cambria Math" w:eastAsiaTheme="minorEastAsia" w:hAnsi="Cambria Math"/>
                              <w:lang w:val="en-GB"/>
                            </w:rPr>
                            <m:t>∇</m:t>
                          </w:ins>
                        </m:r>
                        <m:sSub>
                          <m:sSubPr>
                            <m:ctrlPr>
                              <w:ins w:id="1539" w:author="Jeremie Giraud" w:date="2019-07-29T13:20:00Z">
                                <w:rPr>
                                  <w:rFonts w:ascii="Cambria Math" w:eastAsiaTheme="minorEastAsia" w:hAnsi="Cambria Math"/>
                                  <w:b/>
                                  <w:bCs/>
                                  <w:i/>
                                  <w:iCs/>
                                  <w:lang w:val="en-GB"/>
                                </w:rPr>
                              </w:ins>
                            </m:ctrlPr>
                          </m:sSubPr>
                          <m:e>
                            <m:r>
                              <w:ins w:id="1540" w:author="Jeremie Giraud" w:date="2019-07-29T13:20:00Z">
                                <m:rPr>
                                  <m:sty m:val="bi"/>
                                </m:rPr>
                                <w:rPr>
                                  <w:rFonts w:ascii="Cambria Math" w:eastAsiaTheme="minorEastAsia" w:hAnsi="Cambria Math"/>
                                </w:rPr>
                                <m:t>m</m:t>
                              </w:ins>
                            </m:r>
                          </m:e>
                          <m:sub>
                            <m:r>
                              <w:ins w:id="1541" w:author="Jeremie Giraud" w:date="2019-07-29T13:20:00Z">
                                <m:rPr>
                                  <m:sty m:val="bi"/>
                                </m:rPr>
                                <w:rPr>
                                  <w:rFonts w:ascii="Cambria Math" w:eastAsiaTheme="minorEastAsia" w:hAnsi="Cambria Math"/>
                                </w:rPr>
                                <m:t>1</m:t>
                              </w:ins>
                            </m:r>
                          </m:sub>
                        </m:sSub>
                        <m:r>
                          <w:ins w:id="1542" w:author="Jeremie Giraud" w:date="2019-07-29T13:20:00Z">
                            <w:rPr>
                              <w:rFonts w:ascii="Cambria Math" w:eastAsiaTheme="minorEastAsia" w:hAnsi="Cambria Math"/>
                              <w:lang w:val="en-GB"/>
                            </w:rPr>
                            <m:t>×∇</m:t>
                          </w:ins>
                        </m:r>
                        <m:sSub>
                          <m:sSubPr>
                            <m:ctrlPr>
                              <w:ins w:id="1543" w:author="Jeremie Giraud" w:date="2019-07-29T13:20:00Z">
                                <w:rPr>
                                  <w:rFonts w:ascii="Cambria Math" w:eastAsiaTheme="minorEastAsia" w:hAnsi="Cambria Math"/>
                                  <w:b/>
                                  <w:bCs/>
                                  <w:i/>
                                  <w:iCs/>
                                  <w:lang w:val="en-GB"/>
                                </w:rPr>
                              </w:ins>
                            </m:ctrlPr>
                          </m:sSubPr>
                          <m:e>
                            <m:r>
                              <w:ins w:id="1544" w:author="Jeremie Giraud" w:date="2019-07-29T13:20:00Z">
                                <m:rPr>
                                  <m:sty m:val="bi"/>
                                </m:rPr>
                                <w:rPr>
                                  <w:rFonts w:ascii="Cambria Math" w:eastAsiaTheme="minorEastAsia" w:hAnsi="Cambria Math"/>
                                </w:rPr>
                                <m:t>m</m:t>
                              </w:ins>
                            </m:r>
                          </m:e>
                          <m:sub>
                            <m:r>
                              <w:ins w:id="1545" w:author="Jeremie Giraud" w:date="2019-07-29T13:20:00Z">
                                <m:rPr>
                                  <m:sty m:val="bi"/>
                                </m:rPr>
                                <w:rPr>
                                  <w:rFonts w:ascii="Cambria Math" w:eastAsiaTheme="minorEastAsia" w:hAnsi="Cambria Math"/>
                                </w:rPr>
                                <m:t>2</m:t>
                              </w:ins>
                            </m:r>
                          </m:sub>
                        </m:sSub>
                      </m:e>
                    </m:d>
                  </m:e>
                  <m:sub>
                    <m:r>
                      <w:ins w:id="1546" w:author="Jeremie Giraud" w:date="2019-07-29T13:20:00Z">
                        <m:rPr>
                          <m:sty m:val="b"/>
                        </m:rPr>
                        <w:rPr>
                          <w:rFonts w:ascii="Cambria Math" w:eastAsiaTheme="minorEastAsia" w:hAnsi="Cambria Math"/>
                          <w:lang w:val="en-GB"/>
                        </w:rPr>
                        <m:t>2</m:t>
                      </w:ins>
                    </m:r>
                  </m:sub>
                  <m:sup>
                    <m:r>
                      <w:ins w:id="1547" w:author="Jeremie Giraud" w:date="2019-07-29T13:20:00Z">
                        <m:rPr>
                          <m:sty m:val="b"/>
                        </m:rPr>
                        <w:rPr>
                          <w:rFonts w:ascii="Cambria Math" w:eastAsiaTheme="minorEastAsia" w:hAnsi="Cambria Math"/>
                          <w:lang w:val="en-GB"/>
                        </w:rPr>
                        <m:t>2</m:t>
                      </w:ins>
                    </m:r>
                  </m:sup>
                </m:sSubSup>
              </m:oMath>
            </m:oMathPara>
          </w:p>
        </w:tc>
        <w:tc>
          <w:tcPr>
            <w:tcW w:w="505" w:type="dxa"/>
            <w:tcPrChange w:id="1548" w:author="Jeremie Giraud" w:date="2019-07-29T13:21:00Z">
              <w:tcPr>
                <w:tcW w:w="2500" w:type="pct"/>
                <w:shd w:val="clear" w:color="auto" w:fill="auto"/>
              </w:tcPr>
            </w:tcPrChange>
          </w:tcPr>
          <w:p w14:paraId="55DF49B1" w14:textId="6788704A" w:rsidR="00285083" w:rsidRDefault="00285083">
            <w:pPr>
              <w:spacing w:line="360" w:lineRule="auto"/>
              <w:jc w:val="right"/>
              <w:rPr>
                <w:ins w:id="1549" w:author="Jeremie Giraud" w:date="2019-07-29T13:19:00Z"/>
              </w:rPr>
              <w:pPrChange w:id="1550" w:author="Jeremie Giraud" w:date="2019-07-29T13:19:00Z">
                <w:pPr/>
              </w:pPrChange>
            </w:pPr>
            <w:ins w:id="1551" w:author="Jeremie Giraud" w:date="2019-07-29T13:19:00Z">
              <w:r>
                <w:fldChar w:fldCharType="begin"/>
              </w:r>
              <w:r>
                <w:instrText xml:space="preserve"> MACROBUTTON NumberReference \* MERGEFORMAT (</w:instrText>
              </w:r>
              <w:r>
                <w:fldChar w:fldCharType="begin"/>
              </w:r>
              <w:r>
                <w:instrText xml:space="preserve"> SEQ EquationNumber \n \* Arabic \* MERGEFORMAT </w:instrText>
              </w:r>
            </w:ins>
            <w:r>
              <w:fldChar w:fldCharType="separate"/>
            </w:r>
            <w:ins w:id="1552" w:author="Jeremie Giraud" w:date="2019-08-08T12:43:00Z">
              <w:r w:rsidR="007D2A24">
                <w:rPr>
                  <w:noProof/>
                </w:rPr>
                <w:instrText>1</w:instrText>
              </w:r>
            </w:ins>
            <w:ins w:id="1553" w:author="Jeremie Giraud" w:date="2019-07-29T13:19:00Z">
              <w:r>
                <w:fldChar w:fldCharType="end"/>
              </w:r>
              <w:r>
                <w:instrText>)</w:instrText>
              </w:r>
              <w:r>
                <w:fldChar w:fldCharType="end"/>
              </w:r>
            </w:ins>
          </w:p>
        </w:tc>
      </w:tr>
    </w:tbl>
    <w:p w14:paraId="1366B725" w14:textId="2C574B9B" w:rsidR="00285083" w:rsidDel="00285083" w:rsidRDefault="00285083">
      <w:pPr>
        <w:rPr>
          <w:ins w:id="1554" w:author="Ashwani Prabhakar" w:date="2019-07-25T15:16:00Z"/>
          <w:del w:id="1555" w:author="Jeremie Giraud" w:date="2019-07-29T13:20:00Z"/>
        </w:rPr>
        <w:pPrChange w:id="1556" w:author="Jeremie Giraud" w:date="2019-07-29T13:19:00Z">
          <w:pPr>
            <w:pStyle w:val="ListParagraph"/>
            <w:numPr>
              <w:ilvl w:val="1"/>
              <w:numId w:val="74"/>
            </w:numPr>
            <w:autoSpaceDE w:val="0"/>
            <w:autoSpaceDN w:val="0"/>
            <w:adjustRightInd w:val="0"/>
            <w:spacing w:after="0" w:line="240" w:lineRule="auto"/>
            <w:ind w:left="1440" w:hanging="360"/>
          </w:pPr>
        </w:pPrChange>
      </w:pPr>
    </w:p>
    <w:p w14:paraId="15FE9D57" w14:textId="7DFC0FD2" w:rsidR="00F44F8B" w:rsidRDefault="00F44F8B">
      <w:pPr>
        <w:autoSpaceDE w:val="0"/>
        <w:autoSpaceDN w:val="0"/>
        <w:adjustRightInd w:val="0"/>
        <w:spacing w:after="0" w:line="240" w:lineRule="auto"/>
        <w:rPr>
          <w:ins w:id="1557" w:author="Ashwani Prabhakar" w:date="2019-07-24T15:54:00Z"/>
          <w:del w:id="1558" w:author="Jeremie Giraud" w:date="2019-07-29T13:20:00Z"/>
        </w:rPr>
        <w:pPrChange w:id="1559" w:author="Ashwani Prabhakar" w:date="2019-07-25T15:16:00Z">
          <w:pPr>
            <w:pStyle w:val="ListParagraph"/>
            <w:numPr>
              <w:ilvl w:val="1"/>
              <w:numId w:val="15"/>
            </w:numPr>
            <w:autoSpaceDE w:val="0"/>
            <w:autoSpaceDN w:val="0"/>
            <w:adjustRightInd w:val="0"/>
            <w:spacing w:after="0" w:line="240" w:lineRule="auto"/>
            <w:ind w:left="1440" w:hanging="360"/>
          </w:pPr>
        </w:pPrChange>
      </w:pPr>
    </w:p>
    <w:p w14:paraId="14099DAD" w14:textId="7549321C" w:rsidR="00F44F8B" w:rsidRDefault="00F44F8B">
      <w:pPr>
        <w:rPr>
          <w:ins w:id="1560" w:author="Ashwani Prabhakar" w:date="2019-07-25T15:29:00Z"/>
          <w:rFonts w:eastAsiaTheme="minorEastAsia"/>
          <w:iCs/>
          <w:lang w:val="en-US"/>
        </w:rPr>
        <w:pPrChange w:id="1561" w:author="Ashwani Prabhakar" w:date="2019-07-25T15:21:00Z">
          <w:pPr>
            <w:pStyle w:val="ListParagraph"/>
            <w:numPr>
              <w:numId w:val="74"/>
            </w:numPr>
            <w:ind w:left="360"/>
          </w:pPr>
        </w:pPrChange>
      </w:pPr>
      <w:commentRangeStart w:id="1562"/>
      <m:oMath>
        <m:r>
          <w:ins w:id="1563" w:author="Ashwani Prabhakar" w:date="2019-07-25T15:15:00Z">
            <w:del w:id="1564" w:author="Jeremie Giraud" w:date="2019-07-29T13:20:00Z">
              <w:rPr>
                <w:rFonts w:ascii="Cambria Math" w:hAnsi="Cambria Math"/>
                <w:lang w:val="en-GB"/>
              </w:rPr>
              <m:t>θ</m:t>
            </w:del>
          </w:ins>
        </m:r>
        <m:d>
          <m:dPr>
            <m:ctrlPr>
              <w:ins w:id="1565" w:author="Ashwani Prabhakar" w:date="2019-07-25T15:15:00Z">
                <w:del w:id="1566" w:author="Jeremie Giraud" w:date="2019-07-29T13:20:00Z">
                  <w:rPr>
                    <w:rFonts w:ascii="Cambria Math" w:hAnsi="Cambria Math"/>
                    <w:i/>
                    <w:iCs/>
                    <w:lang w:val="en-US"/>
                  </w:rPr>
                </w:del>
              </w:ins>
            </m:ctrlPr>
          </m:dPr>
          <m:e>
            <m:r>
              <w:ins w:id="1567" w:author="Ashwani Prabhakar" w:date="2019-07-25T15:15:00Z">
                <w:del w:id="1568" w:author="Jeremie Giraud" w:date="2019-07-29T13:20:00Z">
                  <m:rPr>
                    <m:sty m:val="bi"/>
                  </m:rPr>
                  <w:rPr>
                    <w:rFonts w:ascii="Cambria Math" w:hAnsi="Cambria Math"/>
                    <w:lang w:val="en-GB"/>
                  </w:rPr>
                  <m:t>d</m:t>
                </w:del>
              </w:ins>
            </m:r>
            <m:r>
              <w:ins w:id="1569" w:author="Ashwani Prabhakar" w:date="2019-07-25T15:15:00Z">
                <w:del w:id="1570" w:author="Jeremie Giraud" w:date="2019-07-29T13:20:00Z">
                  <m:rPr>
                    <m:sty m:val="p"/>
                  </m:rPr>
                  <w:rPr>
                    <w:rFonts w:ascii="Cambria Math" w:hAnsi="Cambria Math"/>
                    <w:lang w:val="en-GB"/>
                  </w:rPr>
                  <m:t>,</m:t>
                </w:del>
              </w:ins>
            </m:r>
            <m:r>
              <w:ins w:id="1571" w:author="Ashwani Prabhakar" w:date="2019-07-25T15:15:00Z">
                <w:del w:id="1572" w:author="Jeremie Giraud" w:date="2019-07-29T13:20:00Z">
                  <m:rPr>
                    <m:sty m:val="bi"/>
                  </m:rPr>
                  <w:rPr>
                    <w:rFonts w:ascii="Cambria Math" w:hAnsi="Cambria Math"/>
                    <w:lang w:val="en-GB"/>
                  </w:rPr>
                  <m:t>m</m:t>
                </w:del>
              </w:ins>
            </m:r>
          </m:e>
        </m:d>
        <m:r>
          <w:ins w:id="1573" w:author="Ashwani Prabhakar" w:date="2019-07-25T15:15:00Z">
            <w:del w:id="1574" w:author="Jeremie Giraud" w:date="2019-07-29T13:20:00Z">
              <m:rPr>
                <m:sty m:val="p"/>
              </m:rPr>
              <w:rPr>
                <w:rFonts w:ascii="Cambria Math" w:hAnsi="Cambria Math"/>
                <w:lang w:val="en-GB"/>
              </w:rPr>
              <m:t>=</m:t>
            </w:del>
          </w:ins>
        </m:r>
        <m:sSubSup>
          <m:sSubSupPr>
            <m:ctrlPr>
              <w:ins w:id="1575" w:author="Ashwani Prabhakar" w:date="2019-07-25T15:15:00Z">
                <w:del w:id="1576" w:author="Jeremie Giraud" w:date="2019-07-29T13:20:00Z">
                  <w:rPr>
                    <w:rFonts w:ascii="Cambria Math" w:hAnsi="Cambria Math"/>
                    <w:i/>
                    <w:iCs/>
                    <w:lang w:val="en-US"/>
                  </w:rPr>
                </w:del>
              </w:ins>
            </m:ctrlPr>
          </m:sSubSupPr>
          <m:e>
            <m:d>
              <m:dPr>
                <m:begChr m:val="‖"/>
                <m:endChr m:val="‖"/>
                <m:ctrlPr>
                  <w:ins w:id="1577" w:author="Ashwani Prabhakar" w:date="2019-07-25T15:15:00Z">
                    <w:del w:id="1578" w:author="Jeremie Giraud" w:date="2019-07-29T13:20:00Z">
                      <w:rPr>
                        <w:rFonts w:ascii="Cambria Math" w:hAnsi="Cambria Math"/>
                        <w:i/>
                        <w:iCs/>
                        <w:lang w:val="en-US"/>
                      </w:rPr>
                    </w:del>
                  </w:ins>
                </m:ctrlPr>
              </m:dPr>
              <m:e>
                <m:sSub>
                  <m:sSubPr>
                    <m:ctrlPr>
                      <w:ins w:id="1579" w:author="Ashwani Prabhakar" w:date="2019-07-25T15:15:00Z">
                        <w:del w:id="1580" w:author="Jeremie Giraud" w:date="2019-07-29T13:20:00Z">
                          <w:rPr>
                            <w:rFonts w:ascii="Cambria Math" w:hAnsi="Cambria Math"/>
                            <w:i/>
                            <w:iCs/>
                            <w:lang w:val="en-US"/>
                          </w:rPr>
                        </w:del>
                      </w:ins>
                    </m:ctrlPr>
                  </m:sSubPr>
                  <m:e>
                    <m:r>
                      <w:ins w:id="1581" w:author="Ashwani Prabhakar" w:date="2019-07-25T15:15:00Z">
                        <w:del w:id="1582" w:author="Jeremie Giraud" w:date="2019-07-29T13:20:00Z">
                          <m:rPr>
                            <m:sty m:val="bi"/>
                          </m:rPr>
                          <w:rPr>
                            <w:rFonts w:ascii="Cambria Math" w:hAnsi="Cambria Math"/>
                            <w:lang w:val="en-GB"/>
                          </w:rPr>
                          <m:t>W</m:t>
                        </w:del>
                      </w:ins>
                    </m:r>
                  </m:e>
                  <m:sub>
                    <m:r>
                      <w:ins w:id="1583" w:author="Ashwani Prabhakar" w:date="2019-07-25T15:15:00Z">
                        <w:del w:id="1584" w:author="Jeremie Giraud" w:date="2019-07-29T13:20:00Z">
                          <m:rPr>
                            <m:sty m:val="bi"/>
                          </m:rPr>
                          <w:rPr>
                            <w:rFonts w:ascii="Cambria Math" w:hAnsi="Cambria Math"/>
                            <w:lang w:val="en-GB"/>
                          </w:rPr>
                          <m:t>d</m:t>
                        </w:del>
                      </w:ins>
                    </m:r>
                  </m:sub>
                </m:sSub>
                <m:d>
                  <m:dPr>
                    <m:ctrlPr>
                      <w:ins w:id="1585" w:author="Ashwani Prabhakar" w:date="2019-07-25T15:15:00Z">
                        <w:del w:id="1586" w:author="Jeremie Giraud" w:date="2019-07-29T13:20:00Z">
                          <w:rPr>
                            <w:rFonts w:ascii="Cambria Math" w:hAnsi="Cambria Math"/>
                            <w:i/>
                            <w:iCs/>
                            <w:lang w:val="en-US"/>
                          </w:rPr>
                        </w:del>
                      </w:ins>
                    </m:ctrlPr>
                  </m:dPr>
                  <m:e>
                    <m:r>
                      <w:ins w:id="1587" w:author="Ashwani Prabhakar" w:date="2019-07-25T15:15:00Z">
                        <w:del w:id="1588" w:author="Jeremie Giraud" w:date="2019-07-29T13:20:00Z">
                          <m:rPr>
                            <m:sty m:val="bi"/>
                          </m:rPr>
                          <w:rPr>
                            <w:rFonts w:ascii="Cambria Math" w:hAnsi="Cambria Math"/>
                            <w:lang w:val="en-GB"/>
                          </w:rPr>
                          <m:t>d</m:t>
                        </w:del>
                      </w:ins>
                    </m:r>
                    <m:r>
                      <w:ins w:id="1589" w:author="Ashwani Prabhakar" w:date="2019-07-25T15:15:00Z">
                        <w:del w:id="1590" w:author="Jeremie Giraud" w:date="2019-07-29T13:20:00Z">
                          <m:rPr>
                            <m:sty m:val="p"/>
                          </m:rPr>
                          <w:rPr>
                            <w:rFonts w:ascii="Cambria Math" w:hAnsi="Cambria Math"/>
                            <w:lang w:val="en-GB"/>
                          </w:rPr>
                          <m:t>-</m:t>
                        </w:del>
                      </w:ins>
                    </m:r>
                    <m:r>
                      <w:ins w:id="1591" w:author="Ashwani Prabhakar" w:date="2019-07-25T15:15:00Z">
                        <w:del w:id="1592" w:author="Jeremie Giraud" w:date="2019-07-29T13:20:00Z">
                          <m:rPr>
                            <m:sty m:val="bi"/>
                          </m:rPr>
                          <w:rPr>
                            <w:rFonts w:ascii="Cambria Math" w:hAnsi="Cambria Math"/>
                            <w:lang w:val="en-GB"/>
                          </w:rPr>
                          <m:t>g</m:t>
                        </w:del>
                      </w:ins>
                    </m:r>
                    <m:d>
                      <m:dPr>
                        <m:ctrlPr>
                          <w:ins w:id="1593" w:author="Ashwani Prabhakar" w:date="2019-07-25T15:15:00Z">
                            <w:del w:id="1594" w:author="Jeremie Giraud" w:date="2019-07-29T13:20:00Z">
                              <w:rPr>
                                <w:rFonts w:ascii="Cambria Math" w:hAnsi="Cambria Math"/>
                                <w:i/>
                                <w:iCs/>
                                <w:lang w:val="en-US"/>
                              </w:rPr>
                            </w:del>
                          </w:ins>
                        </m:ctrlPr>
                      </m:dPr>
                      <m:e>
                        <m:r>
                          <w:ins w:id="1595" w:author="Ashwani Prabhakar" w:date="2019-07-25T15:15:00Z">
                            <w:del w:id="1596" w:author="Jeremie Giraud" w:date="2019-07-29T13:20:00Z">
                              <m:rPr>
                                <m:sty m:val="bi"/>
                              </m:rPr>
                              <w:rPr>
                                <w:rFonts w:ascii="Cambria Math" w:hAnsi="Cambria Math"/>
                                <w:lang w:val="en-GB"/>
                              </w:rPr>
                              <m:t>m</m:t>
                            </w:del>
                          </w:ins>
                        </m:r>
                      </m:e>
                    </m:d>
                  </m:e>
                </m:d>
              </m:e>
            </m:d>
          </m:e>
          <m:sub>
            <m:r>
              <w:ins w:id="1597" w:author="Ashwani Prabhakar" w:date="2019-07-25T15:15:00Z">
                <w:del w:id="1598" w:author="Jeremie Giraud" w:date="2019-07-29T13:20:00Z">
                  <m:rPr>
                    <m:sty m:val="b"/>
                  </m:rPr>
                  <w:rPr>
                    <w:rFonts w:ascii="Cambria Math" w:hAnsi="Cambria Math"/>
                    <w:lang w:val="en-GB"/>
                  </w:rPr>
                  <m:t>2</m:t>
                </w:del>
              </w:ins>
            </m:r>
          </m:sub>
          <m:sup>
            <m:r>
              <w:ins w:id="1599" w:author="Ashwani Prabhakar" w:date="2019-07-25T15:15:00Z">
                <w:del w:id="1600" w:author="Jeremie Giraud" w:date="2019-07-29T13:20:00Z">
                  <m:rPr>
                    <m:sty m:val="b"/>
                  </m:rPr>
                  <w:rPr>
                    <w:rFonts w:ascii="Cambria Math" w:hAnsi="Cambria Math"/>
                    <w:lang w:val="en-GB"/>
                  </w:rPr>
                  <m:t>2</m:t>
                </w:del>
              </w:ins>
            </m:r>
          </m:sup>
        </m:sSubSup>
        <m:r>
          <w:ins w:id="1601" w:author="Ashwani Prabhakar" w:date="2019-07-25T15:15:00Z">
            <w:del w:id="1602" w:author="Jeremie Giraud" w:date="2019-07-29T13:20:00Z">
              <m:rPr>
                <m:sty m:val="p"/>
              </m:rPr>
              <w:rPr>
                <w:rFonts w:ascii="Cambria Math" w:hAnsi="Cambria Math"/>
                <w:lang w:val="en-GB"/>
              </w:rPr>
              <m:t> +</m:t>
            </w:del>
          </w:ins>
        </m:r>
        <m:sSubSup>
          <m:sSubSupPr>
            <m:ctrlPr>
              <w:ins w:id="1603" w:author="Ashwani Prabhakar" w:date="2019-07-25T15:15:00Z">
                <w:del w:id="1604" w:author="Jeremie Giraud" w:date="2019-07-29T13:20:00Z">
                  <w:rPr>
                    <w:rFonts w:ascii="Cambria Math" w:hAnsi="Cambria Math"/>
                    <w:i/>
                    <w:iCs/>
                    <w:lang w:val="en-US"/>
                  </w:rPr>
                </w:del>
              </w:ins>
            </m:ctrlPr>
          </m:sSubSupPr>
          <m:e>
            <m:d>
              <m:dPr>
                <m:begChr m:val="‖"/>
                <m:endChr m:val="‖"/>
                <m:ctrlPr>
                  <w:ins w:id="1605" w:author="Ashwani Prabhakar" w:date="2019-07-25T15:15:00Z">
                    <w:del w:id="1606" w:author="Jeremie Giraud" w:date="2019-07-29T13:20:00Z">
                      <w:rPr>
                        <w:rFonts w:ascii="Cambria Math" w:hAnsi="Cambria Math"/>
                        <w:i/>
                        <w:iCs/>
                        <w:lang w:val="en-US"/>
                      </w:rPr>
                    </w:del>
                  </w:ins>
                </m:ctrlPr>
              </m:dPr>
              <m:e>
                <m:sSub>
                  <m:sSubPr>
                    <m:ctrlPr>
                      <w:ins w:id="1607" w:author="Ashwani Prabhakar" w:date="2019-07-25T15:15:00Z">
                        <w:del w:id="1608" w:author="Jeremie Giraud" w:date="2019-07-29T13:20:00Z">
                          <w:rPr>
                            <w:rFonts w:ascii="Cambria Math" w:hAnsi="Cambria Math"/>
                            <w:i/>
                            <w:iCs/>
                            <w:lang w:val="en-US"/>
                          </w:rPr>
                        </w:del>
                      </w:ins>
                    </m:ctrlPr>
                  </m:sSubPr>
                  <m:e>
                    <m:r>
                      <w:ins w:id="1609" w:author="Ashwani Prabhakar" w:date="2019-07-25T15:15:00Z">
                        <w:del w:id="1610" w:author="Jeremie Giraud" w:date="2019-07-29T13:20:00Z">
                          <m:rPr>
                            <m:sty m:val="bi"/>
                          </m:rPr>
                          <w:rPr>
                            <w:rFonts w:ascii="Cambria Math" w:hAnsi="Cambria Math"/>
                            <w:lang w:val="en-GB"/>
                          </w:rPr>
                          <m:t>W</m:t>
                        </w:del>
                      </w:ins>
                    </m:r>
                  </m:e>
                  <m:sub>
                    <m:r>
                      <w:ins w:id="1611" w:author="Ashwani Prabhakar" w:date="2019-07-25T15:15:00Z">
                        <w:del w:id="1612" w:author="Jeremie Giraud" w:date="2019-07-29T13:20:00Z">
                          <m:rPr>
                            <m:sty m:val="bi"/>
                          </m:rPr>
                          <w:rPr>
                            <w:rFonts w:ascii="Cambria Math" w:hAnsi="Cambria Math"/>
                            <w:lang w:val="en-GB"/>
                          </w:rPr>
                          <m:t>m</m:t>
                        </w:del>
                      </w:ins>
                    </m:r>
                  </m:sub>
                </m:sSub>
                <m:d>
                  <m:dPr>
                    <m:ctrlPr>
                      <w:ins w:id="1613" w:author="Ashwani Prabhakar" w:date="2019-07-25T15:15:00Z">
                        <w:del w:id="1614" w:author="Jeremie Giraud" w:date="2019-07-29T13:20:00Z">
                          <w:rPr>
                            <w:rFonts w:ascii="Cambria Math" w:hAnsi="Cambria Math"/>
                            <w:i/>
                            <w:iCs/>
                            <w:lang w:val="en-US"/>
                          </w:rPr>
                        </w:del>
                      </w:ins>
                    </m:ctrlPr>
                  </m:dPr>
                  <m:e>
                    <m:r>
                      <w:ins w:id="1615" w:author="Ashwani Prabhakar" w:date="2019-07-25T15:15:00Z">
                        <w:del w:id="1616" w:author="Jeremie Giraud" w:date="2019-07-29T13:20:00Z">
                          <m:rPr>
                            <m:sty m:val="bi"/>
                          </m:rPr>
                          <w:rPr>
                            <w:rFonts w:ascii="Cambria Math" w:hAnsi="Cambria Math"/>
                            <w:lang w:val="en-GB"/>
                          </w:rPr>
                          <m:t>m</m:t>
                        </w:del>
                      </w:ins>
                    </m:r>
                    <m:r>
                      <w:ins w:id="1617" w:author="Ashwani Prabhakar" w:date="2019-07-25T15:15:00Z">
                        <w:del w:id="1618" w:author="Jeremie Giraud" w:date="2019-07-29T13:20:00Z">
                          <m:rPr>
                            <m:sty m:val="p"/>
                          </m:rPr>
                          <w:rPr>
                            <w:rFonts w:ascii="Cambria Math" w:hAnsi="Cambria Math"/>
                            <w:lang w:val="en-GB"/>
                          </w:rPr>
                          <m:t>-</m:t>
                        </w:del>
                      </w:ins>
                    </m:r>
                    <m:sSub>
                      <m:sSubPr>
                        <m:ctrlPr>
                          <w:ins w:id="1619" w:author="Ashwani Prabhakar" w:date="2019-07-25T15:15:00Z">
                            <w:del w:id="1620" w:author="Jeremie Giraud" w:date="2019-07-29T13:20:00Z">
                              <w:rPr>
                                <w:rFonts w:ascii="Cambria Math" w:hAnsi="Cambria Math"/>
                                <w:i/>
                                <w:iCs/>
                                <w:lang w:val="en-US"/>
                              </w:rPr>
                            </w:del>
                          </w:ins>
                        </m:ctrlPr>
                      </m:sSubPr>
                      <m:e>
                        <m:r>
                          <w:ins w:id="1621" w:author="Ashwani Prabhakar" w:date="2019-07-25T15:15:00Z">
                            <w:del w:id="1622" w:author="Jeremie Giraud" w:date="2019-07-29T13:20:00Z">
                              <m:rPr>
                                <m:sty m:val="bi"/>
                              </m:rPr>
                              <w:rPr>
                                <w:rFonts w:ascii="Cambria Math" w:hAnsi="Cambria Math"/>
                                <w:lang w:val="en-GB"/>
                              </w:rPr>
                              <m:t>m</m:t>
                            </w:del>
                          </w:ins>
                        </m:r>
                      </m:e>
                      <m:sub>
                        <m:r>
                          <w:ins w:id="1623" w:author="Ashwani Prabhakar" w:date="2019-07-25T15:15:00Z">
                            <w:del w:id="1624" w:author="Jeremie Giraud" w:date="2019-07-29T13:20:00Z">
                              <m:rPr>
                                <m:sty m:val="bi"/>
                              </m:rPr>
                              <w:rPr>
                                <w:rFonts w:ascii="Cambria Math" w:hAnsi="Cambria Math"/>
                                <w:lang w:val="en-GB"/>
                              </w:rPr>
                              <m:t>p</m:t>
                            </w:del>
                          </w:ins>
                        </m:r>
                      </m:sub>
                    </m:sSub>
                  </m:e>
                </m:d>
              </m:e>
            </m:d>
          </m:e>
          <m:sub>
            <m:r>
              <w:ins w:id="1625" w:author="Ashwani Prabhakar" w:date="2019-07-25T15:15:00Z">
                <w:del w:id="1626" w:author="Jeremie Giraud" w:date="2019-07-29T13:20:00Z">
                  <m:rPr>
                    <m:sty m:val="b"/>
                  </m:rPr>
                  <w:rPr>
                    <w:rFonts w:ascii="Cambria Math" w:hAnsi="Cambria Math"/>
                    <w:lang w:val="en-GB"/>
                  </w:rPr>
                  <m:t>2</m:t>
                </w:del>
              </w:ins>
            </m:r>
          </m:sub>
          <m:sup>
            <m:r>
              <w:ins w:id="1627" w:author="Ashwani Prabhakar" w:date="2019-07-25T15:15:00Z">
                <w:del w:id="1628" w:author="Jeremie Giraud" w:date="2019-07-29T13:20:00Z">
                  <m:rPr>
                    <m:sty m:val="b"/>
                  </m:rPr>
                  <w:rPr>
                    <w:rFonts w:ascii="Cambria Math" w:hAnsi="Cambria Math"/>
                    <w:lang w:val="en-GB"/>
                  </w:rPr>
                  <m:t>2</m:t>
                </w:del>
              </w:ins>
            </m:r>
          </m:sup>
        </m:sSubSup>
        <m:r>
          <w:ins w:id="1629" w:author="Ashwani Prabhakar" w:date="2019-07-25T15:15:00Z">
            <w:del w:id="1630" w:author="Jeremie Giraud" w:date="2019-07-29T13:20:00Z">
              <m:rPr>
                <m:sty m:val="p"/>
              </m:rPr>
              <w:rPr>
                <w:rFonts w:ascii="Cambria Math" w:hAnsi="Cambria Math"/>
                <w:lang w:val="en-GB"/>
              </w:rPr>
              <m:t> +</m:t>
            </w:del>
          </w:ins>
        </m:r>
        <m:r>
          <w:ins w:id="1631" w:author="Ashwani Prabhakar" w:date="2019-07-25T15:15:00Z">
            <w:del w:id="1632" w:author="Jeremie Giraud" w:date="2019-07-29T13:20:00Z">
              <w:rPr>
                <w:rFonts w:ascii="Cambria Math" w:hAnsi="Cambria Math"/>
                <w:lang w:val="en-GB"/>
              </w:rPr>
              <m:t>α</m:t>
            </w:del>
          </w:ins>
        </m:r>
        <m:sSubSup>
          <m:sSubSupPr>
            <m:ctrlPr>
              <w:ins w:id="1633" w:author="Ashwani Prabhakar" w:date="2019-07-25T15:15:00Z">
                <w:del w:id="1634" w:author="Jeremie Giraud" w:date="2019-07-29T13:20:00Z">
                  <w:rPr>
                    <w:rFonts w:ascii="Cambria Math" w:hAnsi="Cambria Math"/>
                    <w:i/>
                    <w:iCs/>
                    <w:lang w:val="en-US"/>
                  </w:rPr>
                </w:del>
              </w:ins>
            </m:ctrlPr>
          </m:sSubSupPr>
          <m:e>
            <m:d>
              <m:dPr>
                <m:begChr m:val="‖"/>
                <m:endChr m:val="‖"/>
                <m:ctrlPr>
                  <w:ins w:id="1635" w:author="Ashwani Prabhakar" w:date="2019-07-25T15:15:00Z">
                    <w:del w:id="1636" w:author="Jeremie Giraud" w:date="2019-07-29T13:20:00Z">
                      <w:rPr>
                        <w:rFonts w:ascii="Cambria Math" w:hAnsi="Cambria Math"/>
                        <w:i/>
                        <w:iCs/>
                        <w:lang w:val="en-US"/>
                      </w:rPr>
                    </w:del>
                  </w:ins>
                </m:ctrlPr>
              </m:dPr>
              <m:e>
                <m:sSub>
                  <m:sSubPr>
                    <m:ctrlPr>
                      <w:ins w:id="1637" w:author="Ashwani Prabhakar" w:date="2019-07-25T15:15:00Z">
                        <w:del w:id="1638" w:author="Jeremie Giraud" w:date="2019-07-29T13:20:00Z">
                          <w:rPr>
                            <w:rFonts w:ascii="Cambria Math" w:hAnsi="Cambria Math"/>
                            <w:i/>
                            <w:iCs/>
                            <w:lang w:val="en-US"/>
                          </w:rPr>
                        </w:del>
                      </w:ins>
                    </m:ctrlPr>
                  </m:sSubPr>
                  <m:e>
                    <m:r>
                      <w:ins w:id="1639" w:author="Ashwani Prabhakar" w:date="2019-07-25T15:15:00Z">
                        <w:del w:id="1640" w:author="Jeremie Giraud" w:date="2019-07-29T13:20:00Z">
                          <m:rPr>
                            <m:sty m:val="bi"/>
                          </m:rPr>
                          <w:rPr>
                            <w:rFonts w:ascii="Cambria Math" w:hAnsi="Cambria Math"/>
                            <w:lang w:val="en-GB"/>
                          </w:rPr>
                          <m:t>W</m:t>
                        </w:del>
                      </w:ins>
                    </m:r>
                  </m:e>
                  <m:sub>
                    <m:r>
                      <w:ins w:id="1641" w:author="Ashwani Prabhakar" w:date="2019-07-25T15:15:00Z">
                        <w:del w:id="1642" w:author="Jeremie Giraud" w:date="2019-07-29T13:20:00Z">
                          <w:rPr>
                            <w:rFonts w:ascii="Cambria Math" w:hAnsi="Cambria Math"/>
                          </w:rPr>
                          <m:t>H</m:t>
                        </w:del>
                      </w:ins>
                    </m:r>
                  </m:sub>
                </m:sSub>
                <m:r>
                  <w:ins w:id="1643" w:author="Ashwani Prabhakar" w:date="2019-07-25T15:15:00Z">
                    <w:del w:id="1644" w:author="Jeremie Giraud" w:date="2019-07-29T13:20:00Z">
                      <w:rPr>
                        <w:rFonts w:ascii="Cambria Math" w:hAnsi="Cambria Math"/>
                        <w:lang w:val="en-GB"/>
                      </w:rPr>
                      <m:t>∇</m:t>
                    </w:del>
                  </w:ins>
                </m:r>
                <m:r>
                  <w:ins w:id="1645" w:author="Ashwani Prabhakar" w:date="2019-07-25T15:15:00Z">
                    <w:del w:id="1646" w:author="Jeremie Giraud" w:date="2019-07-29T13:20:00Z">
                      <m:rPr>
                        <m:sty m:val="bi"/>
                      </m:rPr>
                      <w:rPr>
                        <w:rFonts w:ascii="Cambria Math" w:hAnsi="Cambria Math"/>
                        <w:lang w:val="en-GB"/>
                      </w:rPr>
                      <m:t>m</m:t>
                    </w:del>
                  </w:ins>
                </m:r>
              </m:e>
            </m:d>
          </m:e>
          <m:sub>
            <m:r>
              <w:ins w:id="1647" w:author="Ashwani Prabhakar" w:date="2019-07-25T15:15:00Z">
                <w:del w:id="1648" w:author="Jeremie Giraud" w:date="2019-07-29T13:20:00Z">
                  <m:rPr>
                    <m:sty m:val="b"/>
                  </m:rPr>
                  <w:rPr>
                    <w:rFonts w:ascii="Cambria Math" w:hAnsi="Cambria Math"/>
                    <w:lang w:val="en-GB"/>
                  </w:rPr>
                  <m:t>2</m:t>
                </w:del>
              </w:ins>
            </m:r>
          </m:sub>
          <m:sup>
            <m:r>
              <w:ins w:id="1649" w:author="Ashwani Prabhakar" w:date="2019-07-25T15:15:00Z">
                <w:del w:id="1650" w:author="Jeremie Giraud" w:date="2019-07-29T13:20:00Z">
                  <m:rPr>
                    <m:sty m:val="b"/>
                  </m:rPr>
                  <w:rPr>
                    <w:rFonts w:ascii="Cambria Math" w:hAnsi="Cambria Math"/>
                    <w:lang w:val="en-GB"/>
                  </w:rPr>
                  <m:t>2</m:t>
                </w:del>
              </w:ins>
            </m:r>
          </m:sup>
        </m:sSubSup>
        <m:r>
          <w:ins w:id="1651" w:author="Ashwani Prabhakar" w:date="2019-07-25T15:15:00Z">
            <w:del w:id="1652" w:author="Jeremie Giraud" w:date="2019-07-29T13:20:00Z">
              <m:rPr>
                <m:sty m:val="p"/>
              </m:rPr>
              <w:rPr>
                <w:rFonts w:ascii="Cambria Math" w:hAnsi="Cambria Math"/>
              </w:rPr>
              <m:t>+</m:t>
            </w:del>
          </w:ins>
        </m:r>
        <m:sSubSup>
          <m:sSubSupPr>
            <m:ctrlPr>
              <w:ins w:id="1653" w:author="Ashwani Prabhakar" w:date="2019-07-25T15:15:00Z">
                <w:del w:id="1654" w:author="Jeremie Giraud" w:date="2019-07-29T13:20:00Z">
                  <w:rPr>
                    <w:rFonts w:ascii="Cambria Math" w:hAnsi="Cambria Math"/>
                    <w:i/>
                    <w:iCs/>
                    <w:lang w:val="en-US"/>
                  </w:rPr>
                </w:del>
              </w:ins>
            </m:ctrlPr>
          </m:sSubSupPr>
          <m:e>
            <m:d>
              <m:dPr>
                <m:begChr m:val="‖"/>
                <m:endChr m:val="‖"/>
                <m:ctrlPr>
                  <w:ins w:id="1655" w:author="Ashwani Prabhakar" w:date="2019-07-25T15:15:00Z">
                    <w:del w:id="1656" w:author="Jeremie Giraud" w:date="2019-07-29T13:20:00Z">
                      <w:rPr>
                        <w:rFonts w:ascii="Cambria Math" w:hAnsi="Cambria Math"/>
                        <w:i/>
                        <w:iCs/>
                        <w:lang w:val="en-US"/>
                      </w:rPr>
                    </w:del>
                  </w:ins>
                </m:ctrlPr>
              </m:dPr>
              <m:e>
                <m:sSub>
                  <m:sSubPr>
                    <m:ctrlPr>
                      <w:ins w:id="1657" w:author="Ashwani Prabhakar" w:date="2019-07-25T15:15:00Z">
                        <w:del w:id="1658" w:author="Jeremie Giraud" w:date="2019-07-29T13:20:00Z">
                          <w:rPr>
                            <w:rFonts w:ascii="Cambria Math" w:hAnsi="Cambria Math"/>
                            <w:i/>
                            <w:iCs/>
                            <w:lang w:val="en-US"/>
                          </w:rPr>
                        </w:del>
                      </w:ins>
                    </m:ctrlPr>
                  </m:sSubPr>
                  <m:e>
                    <m:r>
                      <w:ins w:id="1659" w:author="Ashwani Prabhakar" w:date="2019-07-25T15:15:00Z">
                        <w:del w:id="1660" w:author="Jeremie Giraud" w:date="2019-07-29T13:20:00Z">
                          <m:rPr>
                            <m:sty m:val="bi"/>
                          </m:rPr>
                          <w:rPr>
                            <w:rFonts w:ascii="Cambria Math" w:hAnsi="Cambria Math"/>
                            <w:lang w:val="en-GB"/>
                          </w:rPr>
                          <m:t>W</m:t>
                        </w:del>
                      </w:ins>
                    </m:r>
                  </m:e>
                  <m:sub>
                    <m:r>
                      <w:ins w:id="1661" w:author="Ashwani Prabhakar" w:date="2019-07-25T15:15:00Z">
                        <w:del w:id="1662" w:author="Jeremie Giraud" w:date="2019-07-29T13:20:00Z">
                          <w:rPr>
                            <w:rFonts w:ascii="Cambria Math" w:hAnsi="Cambria Math"/>
                          </w:rPr>
                          <m:t>P</m:t>
                        </w:del>
                      </w:ins>
                    </m:r>
                  </m:sub>
                </m:sSub>
                <m:r>
                  <w:ins w:id="1663" w:author="Ashwani Prabhakar" w:date="2019-07-25T15:15:00Z">
                    <w:del w:id="1664" w:author="Jeremie Giraud" w:date="2019-07-29T13:20:00Z">
                      <m:rPr>
                        <m:sty m:val="p"/>
                      </m:rPr>
                      <w:rPr>
                        <w:rFonts w:ascii="Cambria Math" w:hAnsi="Cambria Math"/>
                      </w:rPr>
                      <m:t>P(</m:t>
                    </w:del>
                  </w:ins>
                </m:r>
                <m:r>
                  <w:ins w:id="1665" w:author="Ashwani Prabhakar" w:date="2019-07-25T15:15:00Z">
                    <w:del w:id="1666" w:author="Jeremie Giraud" w:date="2019-07-29T13:20:00Z">
                      <m:rPr>
                        <m:sty m:val="bi"/>
                      </m:rPr>
                      <w:rPr>
                        <w:rFonts w:ascii="Cambria Math" w:hAnsi="Cambria Math"/>
                        <w:lang w:val="en-GB"/>
                      </w:rPr>
                      <m:t>m</m:t>
                    </w:del>
                  </w:ins>
                </m:r>
                <m:r>
                  <w:ins w:id="1667" w:author="Ashwani Prabhakar" w:date="2019-07-25T15:15:00Z">
                    <w:del w:id="1668" w:author="Jeremie Giraud" w:date="2019-07-29T13:20:00Z">
                      <w:rPr>
                        <w:rFonts w:ascii="Cambria Math" w:hAnsi="Cambria Math"/>
                      </w:rPr>
                      <m:t>)</m:t>
                    </w:del>
                  </w:ins>
                </m:r>
              </m:e>
            </m:d>
          </m:e>
          <m:sub>
            <m:r>
              <w:ins w:id="1669" w:author="Ashwani Prabhakar" w:date="2019-07-25T15:15:00Z">
                <w:del w:id="1670" w:author="Jeremie Giraud" w:date="2019-07-29T13:20:00Z">
                  <m:rPr>
                    <m:sty m:val="b"/>
                  </m:rPr>
                  <w:rPr>
                    <w:rFonts w:ascii="Cambria Math" w:hAnsi="Cambria Math"/>
                    <w:lang w:val="en-GB"/>
                  </w:rPr>
                  <m:t>2</m:t>
                </w:del>
              </w:ins>
            </m:r>
          </m:sub>
          <m:sup>
            <m:r>
              <w:ins w:id="1671" w:author="Ashwani Prabhakar" w:date="2019-07-25T15:15:00Z">
                <w:del w:id="1672" w:author="Jeremie Giraud" w:date="2019-07-29T13:20:00Z">
                  <m:rPr>
                    <m:sty m:val="b"/>
                  </m:rPr>
                  <w:rPr>
                    <w:rFonts w:ascii="Cambria Math" w:hAnsi="Cambria Math"/>
                    <w:lang w:val="en-GB"/>
                  </w:rPr>
                  <m:t>2</m:t>
                </w:del>
              </w:ins>
            </m:r>
          </m:sup>
        </m:sSubSup>
      </m:oMath>
      <w:ins w:id="1673" w:author="Ashwani Prabhakar" w:date="2019-07-25T15:21:00Z">
        <w:del w:id="1674" w:author="Jeremie Giraud" w:date="2019-07-29T13:19:00Z">
          <w:r w:rsidR="00004953">
            <w:rPr>
              <w:rFonts w:eastAsiaTheme="minorEastAsia"/>
              <w:iCs/>
              <w:lang w:val="en-US"/>
            </w:rPr>
            <w:delText xml:space="preserve"> </w:delText>
          </w:r>
        </w:del>
        <w:del w:id="1675" w:author="Jeremie Giraud" w:date="2019-07-29T13:20:00Z">
          <w:r w:rsidR="00004953">
            <w:rPr>
              <w:rFonts w:eastAsiaTheme="minorEastAsia"/>
              <w:iCs/>
              <w:lang w:val="en-US"/>
            </w:rPr>
            <w:delText xml:space="preserve">+        </w:delText>
          </w:r>
          <m:oMath>
            <m:f>
              <m:fPr>
                <m:ctrlPr>
                  <w:rPr>
                    <w:rFonts w:ascii="Cambria Math" w:eastAsiaTheme="minorEastAsia" w:hAnsi="Cambria Math"/>
                    <w:i/>
                    <w:iCs/>
                  </w:rPr>
                </m:ctrlPr>
              </m:fPr>
              <m:num>
                <m:r>
                  <w:rPr>
                    <w:rFonts w:ascii="Cambria Math" w:eastAsiaTheme="minorEastAsia" w:hAnsi="Cambria Math"/>
                  </w:rPr>
                  <m:t>ρ</m:t>
                </m:r>
              </m:num>
              <m:den>
                <m:r>
                  <m:rPr>
                    <m:sty m:val="p"/>
                  </m:rPr>
                  <w:rPr>
                    <w:rFonts w:ascii="Cambria Math" w:eastAsiaTheme="minorEastAsia" w:hAnsi="Cambria Math"/>
                  </w:rPr>
                  <m:t>2</m:t>
                </m:r>
              </m:den>
            </m:f>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r>
                      <m:rPr>
                        <m:sty m:val="bi"/>
                      </m:rPr>
                      <w:rPr>
                        <w:rFonts w:ascii="Cambria Math" w:eastAsiaTheme="minorEastAsia" w:hAnsi="Cambria Math"/>
                      </w:rPr>
                      <m:t>m-z</m:t>
                    </m:r>
                    <m:r>
                      <m:rPr>
                        <m:sty m:val="b"/>
                      </m:rPr>
                      <w:rPr>
                        <w:rFonts w:ascii="Cambria Math" w:eastAsiaTheme="minorEastAsia" w:hAnsi="Cambria Math"/>
                      </w:rPr>
                      <m:t>+</m:t>
                    </m:r>
                    <m:r>
                      <m:rPr>
                        <m:sty m:val="bi"/>
                      </m:rPr>
                      <w:rPr>
                        <w:rFonts w:ascii="Cambria Math" w:eastAsiaTheme="minorEastAsia" w:hAnsi="Cambria Math"/>
                      </w:rPr>
                      <m:t>u</m:t>
                    </m:r>
                  </m:e>
                </m:d>
              </m:e>
              <m:sub>
                <m:r>
                  <m:rPr>
                    <m:sty m:val="p"/>
                  </m:rPr>
                  <w:rPr>
                    <w:rFonts w:ascii="Cambria Math" w:eastAsiaTheme="minorEastAsia" w:hAnsi="Cambria Math"/>
                  </w:rPr>
                  <m:t>2</m:t>
                </m:r>
              </m:sub>
              <m:sup>
                <m:r>
                  <m:rPr>
                    <m:sty m:val="p"/>
                  </m:rPr>
                  <w:rPr>
                    <w:rFonts w:ascii="Cambria Math" w:eastAsiaTheme="minorEastAsia" w:hAnsi="Cambria Math"/>
                  </w:rPr>
                  <m:t>2</m:t>
                </m:r>
              </m:sup>
            </m:sSubSup>
            <m:r>
              <m:rPr>
                <m:nor/>
              </m:rPr>
              <w:rPr>
                <w:rFonts w:eastAsiaTheme="minorEastAsia"/>
                <w:iCs/>
              </w:rPr>
              <m:t> </m:t>
            </m:r>
            <m:r>
              <m:rPr>
                <m:sty m:val="p"/>
              </m:rPr>
              <w:rPr>
                <w:rFonts w:ascii="Cambria Math" w:eastAsiaTheme="minorEastAsia" w:hAnsi="Cambria Math"/>
              </w:rPr>
              <m:t>+</m:t>
            </m:r>
            <m:sSubSup>
              <m:sSubSupPr>
                <m:ctrlPr>
                  <w:rPr>
                    <w:rFonts w:ascii="Cambria Math" w:eastAsiaTheme="minorEastAsia" w:hAnsi="Cambria Math"/>
                    <w:i/>
                    <w:iCs/>
                    <w:lang w:val="en-US"/>
                  </w:rPr>
                </m:ctrlPr>
              </m:sSubSupPr>
              <m:e>
                <m:d>
                  <m:dPr>
                    <m:begChr m:val="‖"/>
                    <m:endChr m:val="‖"/>
                    <m:ctrlPr>
                      <w:rPr>
                        <w:rFonts w:ascii="Cambria Math" w:eastAsiaTheme="minorEastAsia" w:hAnsi="Cambria Math"/>
                        <w:i/>
                        <w:iCs/>
                        <w:lang w:val="en-US"/>
                      </w:rPr>
                    </m:ctrlPr>
                  </m:dPr>
                  <m:e>
                    <m:sSub>
                      <m:sSubPr>
                        <m:ctrlPr>
                          <w:rPr>
                            <w:rFonts w:ascii="Cambria Math" w:eastAsiaTheme="minorEastAsia" w:hAnsi="Cambria Math"/>
                            <w:i/>
                            <w:iCs/>
                            <w:lang w:val="en-US"/>
                          </w:rPr>
                        </m:ctrlPr>
                      </m:sSubPr>
                      <m:e>
                        <m:r>
                          <m:rPr>
                            <m:sty m:val="bi"/>
                          </m:rPr>
                          <w:rPr>
                            <w:rFonts w:ascii="Cambria Math" w:eastAsiaTheme="minorEastAsia" w:hAnsi="Cambria Math"/>
                            <w:lang w:val="en-GB"/>
                          </w:rPr>
                          <m:t>W</m:t>
                        </m:r>
                      </m:e>
                      <m:sub>
                        <m:r>
                          <w:rPr>
                            <w:rFonts w:ascii="Cambria Math" w:eastAsiaTheme="minorEastAsia" w:hAnsi="Cambria Math"/>
                          </w:rPr>
                          <m:t>s</m:t>
                        </m:r>
                      </m:sub>
                    </m:sSub>
                    <m:r>
                      <w:rPr>
                        <w:rFonts w:ascii="Cambria Math" w:eastAsiaTheme="minorEastAsia" w:hAnsi="Cambria Math"/>
                        <w:lang w:val="en-GB"/>
                      </w:rPr>
                      <m:t>∇</m:t>
                    </m:r>
                    <m:sSub>
                      <m:sSubPr>
                        <m:ctrlPr>
                          <w:rPr>
                            <w:rFonts w:ascii="Cambria Math" w:eastAsiaTheme="minorEastAsia" w:hAnsi="Cambria Math"/>
                            <w:b/>
                            <w:bCs/>
                            <w:i/>
                            <w:iCs/>
                            <w:lang w:val="en-GB"/>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r>
                      <w:rPr>
                        <w:rFonts w:ascii="Cambria Math" w:eastAsiaTheme="minorEastAsia" w:hAnsi="Cambria Math"/>
                        <w:lang w:val="en-GB"/>
                      </w:rPr>
                      <m:t>×∇</m:t>
                    </m:r>
                    <m:sSub>
                      <m:sSubPr>
                        <m:ctrlPr>
                          <w:rPr>
                            <w:rFonts w:ascii="Cambria Math" w:eastAsiaTheme="minorEastAsia" w:hAnsi="Cambria Math"/>
                            <w:b/>
                            <w:bCs/>
                            <w:i/>
                            <w:iCs/>
                            <w:lang w:val="en-GB"/>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e>
                </m:d>
              </m:e>
              <m:sub>
                <m:r>
                  <m:rPr>
                    <m:sty m:val="b"/>
                  </m:rPr>
                  <w:rPr>
                    <w:rFonts w:ascii="Cambria Math" w:eastAsiaTheme="minorEastAsia" w:hAnsi="Cambria Math"/>
                    <w:lang w:val="en-GB"/>
                  </w:rPr>
                  <m:t>2</m:t>
                </m:r>
              </m:sub>
              <m:sup>
                <m:r>
                  <m:rPr>
                    <m:sty m:val="b"/>
                  </m:rPr>
                  <w:rPr>
                    <w:rFonts w:ascii="Cambria Math" w:eastAsiaTheme="minorEastAsia" w:hAnsi="Cambria Math"/>
                    <w:lang w:val="en-GB"/>
                  </w:rPr>
                  <m:t>2</m:t>
                </m:r>
              </m:sup>
            </m:sSubSup>
          </m:oMath>
        </w:del>
      </w:ins>
      <w:commentRangeEnd w:id="1562"/>
      <m:oMath>
        <m:r>
          <w:del w:id="1676" w:author="Jeremie Giraud" w:date="2019-07-29T13:20:00Z">
            <m:rPr>
              <m:sty m:val="p"/>
            </m:rPr>
            <w:rPr>
              <w:rStyle w:val="CommentReference"/>
              <w:rFonts w:ascii="Cambria Math" w:hAnsi="Cambria Math"/>
            </w:rPr>
            <w:commentReference w:id="1562"/>
          </w:del>
        </m:r>
      </m:oMath>
    </w:p>
    <w:p w14:paraId="3D8100AB" w14:textId="5459B887" w:rsidR="00D564F5" w:rsidRDefault="00D564F5">
      <w:pPr>
        <w:pStyle w:val="ListParagraph"/>
        <w:ind w:left="360"/>
        <w:jc w:val="center"/>
        <w:rPr>
          <w:ins w:id="1677" w:author="Ashwani Prabhakar" w:date="2019-07-25T15:29:00Z"/>
          <w:rFonts w:eastAsiaTheme="minorEastAsia"/>
          <w:iCs/>
          <w:lang w:val="en-US"/>
        </w:rPr>
        <w:pPrChange w:id="1678" w:author="Ashwani Prabhakar" w:date="2019-07-25T15:21:00Z">
          <w:pPr>
            <w:pStyle w:val="ListParagraph"/>
            <w:numPr>
              <w:numId w:val="74"/>
            </w:numPr>
            <w:ind w:left="360"/>
          </w:pPr>
        </w:pPrChange>
      </w:pPr>
    </w:p>
    <w:p w14:paraId="1108F31B" w14:textId="251D0EDF" w:rsidR="00D564F5" w:rsidRPr="00D564F5" w:rsidRDefault="00D564F5">
      <w:pPr>
        <w:pStyle w:val="ListParagraph"/>
        <w:ind w:left="360" w:firstLine="360"/>
        <w:rPr>
          <w:ins w:id="1679" w:author="Ashwani Prabhakar" w:date="2019-07-25T15:15:00Z"/>
        </w:rPr>
        <w:pPrChange w:id="1680" w:author="Ashwani Prabhakar" w:date="2019-07-25T15:50:00Z">
          <w:pPr>
            <w:pStyle w:val="ListParagraph"/>
            <w:numPr>
              <w:numId w:val="74"/>
            </w:numPr>
            <w:ind w:left="360"/>
          </w:pPr>
        </w:pPrChange>
      </w:pPr>
      <m:oMath>
        <m:r>
          <w:ins w:id="1681" w:author="Ashwani Prabhakar" w:date="2019-07-25T15:30:00Z">
            <m:rPr>
              <m:sty m:val="bi"/>
            </m:rPr>
            <w:rPr>
              <w:rFonts w:ascii="Cambria Math" w:eastAsiaTheme="minorEastAsia" w:hAnsi="Cambria Math"/>
            </w:rPr>
            <m:t>m=</m:t>
          </w:ins>
        </m:r>
        <m:d>
          <m:dPr>
            <m:begChr m:val="["/>
            <m:endChr m:val="]"/>
            <m:ctrlPr>
              <w:ins w:id="1682" w:author="Ashwani Prabhakar" w:date="2019-07-25T15:30:00Z">
                <w:rPr>
                  <w:rFonts w:ascii="Cambria Math" w:eastAsiaTheme="minorEastAsia" w:hAnsi="Cambria Math"/>
                  <w:b/>
                  <w:bCs/>
                  <w:i/>
                  <w:iCs/>
                </w:rPr>
              </w:ins>
            </m:ctrlPr>
          </m:dPr>
          <m:e>
            <m:sSub>
              <m:sSubPr>
                <m:ctrlPr>
                  <w:ins w:id="1683" w:author="Ashwani Prabhakar" w:date="2019-07-25T15:30:00Z">
                    <w:rPr>
                      <w:rFonts w:ascii="Cambria Math" w:eastAsiaTheme="minorEastAsia" w:hAnsi="Cambria Math"/>
                      <w:b/>
                      <w:bCs/>
                      <w:i/>
                      <w:iCs/>
                      <w:lang w:val="en-GB"/>
                    </w:rPr>
                  </w:ins>
                </m:ctrlPr>
              </m:sSubPr>
              <m:e>
                <m:r>
                  <w:ins w:id="1684" w:author="Ashwani Prabhakar" w:date="2019-07-25T15:30:00Z">
                    <m:rPr>
                      <m:sty m:val="bi"/>
                    </m:rPr>
                    <w:rPr>
                      <w:rFonts w:ascii="Cambria Math" w:eastAsiaTheme="minorEastAsia" w:hAnsi="Cambria Math"/>
                    </w:rPr>
                    <m:t>m</m:t>
                  </w:ins>
                </m:r>
              </m:e>
              <m:sub>
                <m:r>
                  <w:ins w:id="1685" w:author="Ashwani Prabhakar" w:date="2019-07-25T15:30:00Z">
                    <m:rPr>
                      <m:sty m:val="bi"/>
                    </m:rPr>
                    <w:rPr>
                      <w:rFonts w:ascii="Cambria Math" w:eastAsiaTheme="minorEastAsia" w:hAnsi="Cambria Math"/>
                    </w:rPr>
                    <m:t>1</m:t>
                  </w:ins>
                </m:r>
              </m:sub>
            </m:sSub>
            <m:r>
              <w:ins w:id="1686" w:author="Ashwani Prabhakar" w:date="2019-07-25T15:30:00Z">
                <m:rPr>
                  <m:sty m:val="bi"/>
                </m:rPr>
                <w:rPr>
                  <w:rFonts w:ascii="Cambria Math" w:eastAsiaTheme="minorEastAsia" w:hAnsi="Cambria Math"/>
                </w:rPr>
                <m:t>,</m:t>
              </w:ins>
            </m:r>
            <m:sSub>
              <m:sSubPr>
                <m:ctrlPr>
                  <w:ins w:id="1687" w:author="Ashwani Prabhakar" w:date="2019-07-25T15:30:00Z">
                    <w:rPr>
                      <w:rFonts w:ascii="Cambria Math" w:eastAsiaTheme="minorEastAsia" w:hAnsi="Cambria Math"/>
                      <w:b/>
                      <w:bCs/>
                      <w:i/>
                      <w:iCs/>
                      <w:lang w:val="en-GB"/>
                    </w:rPr>
                  </w:ins>
                </m:ctrlPr>
              </m:sSubPr>
              <m:e>
                <m:r>
                  <w:ins w:id="1688" w:author="Ashwani Prabhakar" w:date="2019-07-25T15:30:00Z">
                    <m:rPr>
                      <m:sty m:val="bi"/>
                    </m:rPr>
                    <w:rPr>
                      <w:rFonts w:ascii="Cambria Math" w:eastAsiaTheme="minorEastAsia" w:hAnsi="Cambria Math"/>
                    </w:rPr>
                    <m:t>m</m:t>
                  </w:ins>
                </m:r>
              </m:e>
              <m:sub>
                <m:r>
                  <w:ins w:id="1689" w:author="Ashwani Prabhakar" w:date="2019-07-25T15:30:00Z">
                    <m:rPr>
                      <m:sty m:val="bi"/>
                    </m:rPr>
                    <w:rPr>
                      <w:rFonts w:ascii="Cambria Math" w:eastAsiaTheme="minorEastAsia" w:hAnsi="Cambria Math"/>
                    </w:rPr>
                    <m:t>2</m:t>
                  </w:ins>
                </m:r>
              </m:sub>
            </m:sSub>
          </m:e>
        </m:d>
        <m:r>
          <w:ins w:id="1690" w:author="Ashwani Prabhakar" w:date="2019-07-25T15:30:00Z">
            <m:rPr>
              <m:sty m:val="bi"/>
            </m:rPr>
            <w:rPr>
              <w:rFonts w:ascii="Cambria Math" w:eastAsiaTheme="minorEastAsia" w:hAnsi="Cambria Math"/>
            </w:rPr>
            <m:t> </m:t>
          </w:ins>
        </m:r>
      </m:oMath>
      <w:ins w:id="1691" w:author="Ashwani Prabhakar" w:date="2019-07-26T13:07:00Z">
        <w:r w:rsidR="00E05CDC">
          <w:rPr>
            <w:rFonts w:eastAsiaTheme="minorEastAsia"/>
            <w:bCs/>
            <w:iCs/>
          </w:rPr>
          <w:t>i.</w:t>
        </w:r>
      </w:ins>
      <w:ins w:id="1692" w:author="Ashwani Prabhakar" w:date="2019-07-25T15:33:00Z">
        <w:r w:rsidRPr="00D564F5">
          <w:rPr>
            <w:rFonts w:eastAsiaTheme="minorEastAsia"/>
            <w:bCs/>
            <w:iCs/>
          </w:rPr>
          <w:t>e</w:t>
        </w:r>
      </w:ins>
      <w:ins w:id="1693" w:author="Ashwani Prabhakar" w:date="2019-07-25T15:31:00Z">
        <w:r w:rsidRPr="00D564F5">
          <w:rPr>
            <w:rFonts w:eastAsiaTheme="minorEastAsia"/>
            <w:bCs/>
            <w:iCs/>
            <w:rPrChange w:id="1694" w:author="Ashwani Prabhakar" w:date="2019-07-25T15:33:00Z">
              <w:rPr>
                <w:rFonts w:eastAsiaTheme="minorEastAsia"/>
                <w:b/>
                <w:bCs/>
                <w:iCs/>
              </w:rPr>
            </w:rPrChange>
          </w:rPr>
          <w:t>.</w:t>
        </w:r>
        <w:r>
          <w:rPr>
            <w:rFonts w:eastAsiaTheme="minorEastAsia"/>
            <w:b/>
            <w:bCs/>
            <w:iCs/>
          </w:rPr>
          <w:t xml:space="preserve"> </w:t>
        </w:r>
      </w:ins>
      <m:oMath>
        <m:sSub>
          <m:sSubPr>
            <m:ctrlPr>
              <w:ins w:id="1695" w:author="Ashwani Prabhakar" w:date="2019-07-25T15:32:00Z">
                <w:rPr>
                  <w:rFonts w:ascii="Cambria Math" w:eastAsiaTheme="minorEastAsia" w:hAnsi="Cambria Math"/>
                  <w:b/>
                  <w:bCs/>
                  <w:i/>
                  <w:iCs/>
                  <w:lang w:val="en-GB"/>
                </w:rPr>
              </w:ins>
            </m:ctrlPr>
          </m:sSubPr>
          <m:e>
            <m:r>
              <w:ins w:id="1696" w:author="Ashwani Prabhakar" w:date="2019-07-25T15:32:00Z">
                <m:rPr>
                  <m:sty m:val="bi"/>
                </m:rPr>
                <w:rPr>
                  <w:rFonts w:ascii="Cambria Math" w:eastAsiaTheme="minorEastAsia" w:hAnsi="Cambria Math"/>
                </w:rPr>
                <m:t>m</m:t>
              </w:ins>
            </m:r>
          </m:e>
          <m:sub>
            <m:r>
              <w:ins w:id="1697" w:author="Ashwani Prabhakar" w:date="2019-07-25T15:32:00Z">
                <m:rPr>
                  <m:sty m:val="bi"/>
                </m:rPr>
                <w:rPr>
                  <w:rFonts w:ascii="Cambria Math" w:eastAsiaTheme="minorEastAsia" w:hAnsi="Cambria Math"/>
                </w:rPr>
                <m:t>1</m:t>
              </w:ins>
            </m:r>
          </m:sub>
        </m:sSub>
      </m:oMath>
      <w:ins w:id="1698" w:author="Ashwani Prabhakar" w:date="2019-07-25T15:32:00Z">
        <w:r>
          <w:rPr>
            <w:rFonts w:eastAsiaTheme="minorEastAsia"/>
            <w:iCs/>
            <w:lang w:val="en-US"/>
          </w:rPr>
          <w:t xml:space="preserve"> stands for gravity and </w:t>
        </w:r>
        <m:oMath>
          <m:sSub>
            <m:sSubPr>
              <m:ctrlPr>
                <w:rPr>
                  <w:rFonts w:ascii="Cambria Math" w:eastAsiaTheme="minorEastAsia" w:hAnsi="Cambria Math"/>
                  <w:b/>
                  <w:bCs/>
                  <w:i/>
                  <w:iCs/>
                  <w:lang w:val="en-GB"/>
                </w:rPr>
              </m:ctrlPr>
            </m:sSubPr>
            <m:e>
              <m:r>
                <m:rPr>
                  <m:sty m:val="bi"/>
                </m:rPr>
                <w:rPr>
                  <w:rFonts w:ascii="Cambria Math" w:eastAsiaTheme="minorEastAsia" w:hAnsi="Cambria Math"/>
                </w:rPr>
                <m:t>m</m:t>
              </m:r>
            </m:e>
            <m:sub>
              <m:r>
                <m:rPr>
                  <m:sty m:val="bi"/>
                </m:rPr>
                <w:rPr>
                  <w:rFonts w:ascii="Cambria Math" w:eastAsiaTheme="minorEastAsia" w:hAnsi="Cambria Math"/>
                </w:rPr>
                <m:t>2</m:t>
              </m:r>
            </m:sub>
          </m:sSub>
        </m:oMath>
        <w:r>
          <w:rPr>
            <w:rFonts w:eastAsiaTheme="minorEastAsia"/>
            <w:iCs/>
            <w:lang w:val="en-US"/>
          </w:rPr>
          <w:t xml:space="preserve"> stands for magnetic </w:t>
        </w:r>
      </w:ins>
    </w:p>
    <w:p w14:paraId="427492EF" w14:textId="518C08E4" w:rsidR="008A271A" w:rsidRDefault="008A271A">
      <w:pPr>
        <w:pStyle w:val="ListParagraph"/>
        <w:rPr>
          <w:ins w:id="1699" w:author="Ashwani Prabhakar" w:date="2019-07-25T17:11:00Z"/>
        </w:rPr>
        <w:pPrChange w:id="1700" w:author="Ashwani Prabhakar" w:date="2019-07-24T15:54:00Z">
          <w:pPr>
            <w:pStyle w:val="ListParagraph"/>
            <w:numPr>
              <w:ilvl w:val="1"/>
              <w:numId w:val="74"/>
            </w:numPr>
            <w:autoSpaceDE w:val="0"/>
            <w:autoSpaceDN w:val="0"/>
            <w:adjustRightInd w:val="0"/>
            <w:spacing w:after="0" w:line="240" w:lineRule="auto"/>
            <w:ind w:left="1440" w:hanging="360"/>
          </w:pPr>
        </w:pPrChange>
      </w:pPr>
    </w:p>
    <w:p w14:paraId="043E028D" w14:textId="4E8EAC6A" w:rsidR="000E680B" w:rsidRDefault="000E680B">
      <w:pPr>
        <w:pStyle w:val="ListParagraph"/>
        <w:rPr>
          <w:ins w:id="1701" w:author="Ashwani Prabhakar" w:date="2019-07-25T17:11:00Z"/>
        </w:rPr>
        <w:pPrChange w:id="1702" w:author="Ashwani Prabhakar" w:date="2019-07-24T15:54:00Z">
          <w:pPr>
            <w:pStyle w:val="ListParagraph"/>
            <w:numPr>
              <w:ilvl w:val="1"/>
              <w:numId w:val="74"/>
            </w:numPr>
            <w:autoSpaceDE w:val="0"/>
            <w:autoSpaceDN w:val="0"/>
            <w:adjustRightInd w:val="0"/>
            <w:spacing w:after="0" w:line="240" w:lineRule="auto"/>
            <w:ind w:left="1440" w:hanging="360"/>
          </w:pPr>
        </w:pPrChange>
      </w:pPr>
    </w:p>
    <w:p w14:paraId="10A9895C" w14:textId="1B479AA1" w:rsidR="00F44F8B" w:rsidRDefault="00F44F8B">
      <w:pPr>
        <w:ind w:firstLine="720"/>
        <w:rPr>
          <w:ins w:id="1703" w:author="Ashwani Prabhakar" w:date="2019-07-26T13:30:00Z"/>
        </w:rPr>
        <w:pPrChange w:id="1704" w:author="Ashwani Prabhakar" w:date="2019-07-26T13:42:00Z">
          <w:pPr>
            <w:pStyle w:val="ListParagraph"/>
            <w:keepNext/>
            <w:autoSpaceDE w:val="0"/>
            <w:autoSpaceDN w:val="0"/>
            <w:adjustRightInd w:val="0"/>
            <w:spacing w:after="0" w:line="240" w:lineRule="auto"/>
            <w:ind w:left="1440"/>
          </w:pPr>
        </w:pPrChange>
      </w:pPr>
      <w:ins w:id="1705" w:author="Ashwani Prabhakar" w:date="2019-07-25T15:16:00Z">
        <w:r>
          <w:t>Here</w:t>
        </w:r>
      </w:ins>
      <w:ins w:id="1706" w:author="Ashwani Prabhakar" w:date="2019-07-25T15:17:00Z">
        <w:r>
          <w:t>,</w:t>
        </w:r>
      </w:ins>
    </w:p>
    <w:p w14:paraId="32F129D8" w14:textId="6E1FDB51" w:rsidR="0093096E" w:rsidRDefault="0093096E" w:rsidP="0093096E">
      <w:pPr>
        <w:pStyle w:val="ListParagraph"/>
        <w:numPr>
          <w:ilvl w:val="0"/>
          <w:numId w:val="101"/>
        </w:numPr>
        <w:rPr>
          <w:ins w:id="1707" w:author="Ashwani Prabhakar" w:date="2019-07-26T13:30:00Z"/>
        </w:rPr>
      </w:pPr>
      <m:oMath>
        <m:r>
          <w:ins w:id="1708" w:author="Ashwani Prabhakar" w:date="2019-07-26T13:30:00Z">
            <m:rPr>
              <m:sty m:val="bi"/>
            </m:rPr>
            <w:rPr>
              <w:rFonts w:ascii="Cambria Math" w:hAnsi="Cambria Math"/>
              <w:lang w:val="en-GB"/>
            </w:rPr>
            <m:t>d</m:t>
          </w:ins>
        </m:r>
      </m:oMath>
      <w:ins w:id="1709" w:author="Ashwani Prabhakar" w:date="2019-07-26T13:30:00Z">
        <w:r>
          <w:t xml:space="preserve"> refers to geophysical data</w:t>
        </w:r>
      </w:ins>
    </w:p>
    <w:p w14:paraId="572D9D46" w14:textId="3FB3C787" w:rsidR="0093096E" w:rsidRDefault="00323651" w:rsidP="0093096E">
      <w:pPr>
        <w:pStyle w:val="ListParagraph"/>
        <w:numPr>
          <w:ilvl w:val="0"/>
          <w:numId w:val="101"/>
        </w:numPr>
        <w:rPr>
          <w:ins w:id="1710" w:author="Ashwani Prabhakar" w:date="2019-07-26T13:30:00Z"/>
        </w:rPr>
      </w:pPr>
      <m:oMath>
        <m:sSub>
          <m:sSubPr>
            <m:ctrlPr>
              <w:ins w:id="1711" w:author="Ashwani Prabhakar" w:date="2019-07-26T13:30:00Z">
                <w:rPr>
                  <w:rFonts w:ascii="Cambria Math" w:hAnsi="Cambria Math"/>
                  <w:i/>
                  <w:iCs/>
                  <w:lang w:val="en-US"/>
                </w:rPr>
              </w:ins>
            </m:ctrlPr>
          </m:sSubPr>
          <m:e>
            <m:r>
              <w:ins w:id="1712" w:author="Ashwani Prabhakar" w:date="2019-07-26T13:30:00Z">
                <m:rPr>
                  <m:sty m:val="bi"/>
                </m:rPr>
                <w:rPr>
                  <w:rFonts w:ascii="Cambria Math" w:hAnsi="Cambria Math"/>
                  <w:lang w:val="en-GB"/>
                </w:rPr>
                <m:t>m</m:t>
              </w:ins>
            </m:r>
          </m:e>
          <m:sub>
            <m:r>
              <w:ins w:id="1713" w:author="Ashwani Prabhakar" w:date="2019-07-26T13:30:00Z">
                <m:rPr>
                  <m:sty m:val="bi"/>
                </m:rPr>
                <w:rPr>
                  <w:rFonts w:ascii="Cambria Math" w:hAnsi="Cambria Math"/>
                  <w:lang w:val="en-GB"/>
                </w:rPr>
                <m:t>p</m:t>
              </w:ins>
            </m:r>
          </m:sub>
        </m:sSub>
      </m:oMath>
      <w:ins w:id="1714" w:author="Ashwani Prabhakar" w:date="2019-07-26T13:30:00Z">
        <w:r w:rsidR="0093096E">
          <w:rPr>
            <w:rFonts w:eastAsiaTheme="minorEastAsia"/>
            <w:iCs/>
            <w:lang w:val="en-US"/>
          </w:rPr>
          <w:t xml:space="preserve"> refers to prior model</w:t>
        </w:r>
      </w:ins>
    </w:p>
    <w:p w14:paraId="2503D6AD" w14:textId="5A407F40" w:rsidR="0093096E" w:rsidRDefault="0093096E">
      <w:pPr>
        <w:pStyle w:val="ListParagraph"/>
        <w:numPr>
          <w:ilvl w:val="0"/>
          <w:numId w:val="101"/>
        </w:numPr>
        <w:rPr>
          <w:ins w:id="1715" w:author="Ashwani Prabhakar" w:date="2019-07-26T13:08:00Z"/>
        </w:rPr>
        <w:pPrChange w:id="1716" w:author="Ashwani Prabhakar" w:date="2019-07-26T13:30:00Z">
          <w:pPr>
            <w:pStyle w:val="ListParagraph"/>
            <w:keepNext/>
            <w:autoSpaceDE w:val="0"/>
            <w:autoSpaceDN w:val="0"/>
            <w:adjustRightInd w:val="0"/>
            <w:spacing w:after="0" w:line="240" w:lineRule="auto"/>
            <w:ind w:left="1440"/>
          </w:pPr>
        </w:pPrChange>
      </w:pPr>
      <m:oMath>
        <m:r>
          <w:ins w:id="1717" w:author="Ashwani Prabhakar" w:date="2019-07-26T13:30:00Z">
            <m:rPr>
              <m:sty m:val="bi"/>
            </m:rPr>
            <w:rPr>
              <w:rFonts w:ascii="Cambria Math" w:hAnsi="Cambria Math"/>
              <w:lang w:val="en-GB"/>
            </w:rPr>
            <m:t>g</m:t>
          </w:ins>
        </m:r>
        <m:d>
          <m:dPr>
            <m:ctrlPr>
              <w:ins w:id="1718" w:author="Ashwani Prabhakar" w:date="2019-07-26T13:30:00Z">
                <w:rPr>
                  <w:rFonts w:ascii="Cambria Math" w:hAnsi="Cambria Math"/>
                  <w:i/>
                  <w:iCs/>
                  <w:lang w:val="en-US"/>
                </w:rPr>
              </w:ins>
            </m:ctrlPr>
          </m:dPr>
          <m:e>
            <m:r>
              <w:ins w:id="1719" w:author="Ashwani Prabhakar" w:date="2019-07-26T13:30:00Z">
                <m:rPr>
                  <m:sty m:val="bi"/>
                </m:rPr>
                <w:rPr>
                  <w:rFonts w:ascii="Cambria Math" w:hAnsi="Cambria Math"/>
                  <w:lang w:val="en-GB"/>
                </w:rPr>
                <m:t>m</m:t>
              </w:ins>
            </m:r>
          </m:e>
        </m:d>
      </m:oMath>
      <w:ins w:id="1720" w:author="Ashwani Prabhakar" w:date="2019-07-26T13:30:00Z">
        <w:r>
          <w:rPr>
            <w:rFonts w:eastAsiaTheme="minorEastAsia"/>
          </w:rPr>
          <w:t xml:space="preserve"> refers to the respective model</w:t>
        </w:r>
      </w:ins>
    </w:p>
    <w:p w14:paraId="7E991C6C" w14:textId="60BAD99B" w:rsidR="00E05CDC" w:rsidRPr="0052469F" w:rsidRDefault="00323651">
      <w:pPr>
        <w:pStyle w:val="ListParagraph"/>
        <w:numPr>
          <w:ilvl w:val="0"/>
          <w:numId w:val="100"/>
        </w:numPr>
        <w:rPr>
          <w:ins w:id="1721" w:author="Ashwani Prabhakar" w:date="2019-07-26T13:09:00Z"/>
          <w:rFonts w:eastAsiaTheme="minorEastAsia"/>
          <w:lang w:val="en-GB"/>
          <w:rPrChange w:id="1722" w:author="Ashwani Prabhakar" w:date="2019-07-26T13:23:00Z">
            <w:rPr>
              <w:ins w:id="1723" w:author="Ashwani Prabhakar" w:date="2019-07-26T13:09:00Z"/>
              <w:lang w:val="en-GB"/>
            </w:rPr>
          </w:rPrChange>
        </w:rPr>
        <w:pPrChange w:id="1724" w:author="Ashwani Prabhakar" w:date="2019-07-26T13:23:00Z">
          <w:pPr>
            <w:pStyle w:val="ListParagraph"/>
            <w:keepNext/>
            <w:autoSpaceDE w:val="0"/>
            <w:autoSpaceDN w:val="0"/>
            <w:adjustRightInd w:val="0"/>
            <w:spacing w:after="0" w:line="240" w:lineRule="auto"/>
            <w:ind w:left="1440"/>
          </w:pPr>
        </w:pPrChange>
      </w:pPr>
      <m:oMath>
        <m:sSubSup>
          <m:sSubSupPr>
            <m:ctrlPr>
              <w:ins w:id="1725" w:author="Ashwani Prabhakar" w:date="2019-07-26T13:08:00Z">
                <w:rPr>
                  <w:rFonts w:ascii="Cambria Math" w:hAnsi="Cambria Math"/>
                  <w:i/>
                  <w:iCs/>
                  <w:lang w:val="en-US"/>
                </w:rPr>
              </w:ins>
            </m:ctrlPr>
          </m:sSubSupPr>
          <m:e>
            <m:d>
              <m:dPr>
                <m:begChr m:val="‖"/>
                <m:endChr m:val="‖"/>
                <m:ctrlPr>
                  <w:ins w:id="1726" w:author="Ashwani Prabhakar" w:date="2019-07-26T13:08:00Z">
                    <w:rPr>
                      <w:rFonts w:ascii="Cambria Math" w:hAnsi="Cambria Math"/>
                      <w:i/>
                      <w:iCs/>
                      <w:lang w:val="en-US"/>
                    </w:rPr>
                  </w:ins>
                </m:ctrlPr>
              </m:dPr>
              <m:e>
                <m:sSub>
                  <m:sSubPr>
                    <m:ctrlPr>
                      <w:ins w:id="1727" w:author="Ashwani Prabhakar" w:date="2019-07-26T13:08:00Z">
                        <w:rPr>
                          <w:rFonts w:ascii="Cambria Math" w:hAnsi="Cambria Math"/>
                          <w:i/>
                          <w:iCs/>
                          <w:lang w:val="en-US"/>
                        </w:rPr>
                      </w:ins>
                    </m:ctrlPr>
                  </m:sSubPr>
                  <m:e>
                    <m:r>
                      <w:ins w:id="1728" w:author="Ashwani Prabhakar" w:date="2019-07-26T13:08:00Z">
                        <m:rPr>
                          <m:sty m:val="bi"/>
                        </m:rPr>
                        <w:rPr>
                          <w:rFonts w:ascii="Cambria Math" w:hAnsi="Cambria Math"/>
                          <w:lang w:val="en-GB"/>
                        </w:rPr>
                        <m:t>W</m:t>
                      </w:ins>
                    </m:r>
                  </m:e>
                  <m:sub>
                    <m:r>
                      <w:ins w:id="1729" w:author="Ashwani Prabhakar" w:date="2019-07-26T13:08:00Z">
                        <m:rPr>
                          <m:sty m:val="bi"/>
                        </m:rPr>
                        <w:rPr>
                          <w:rFonts w:ascii="Cambria Math" w:hAnsi="Cambria Math"/>
                          <w:lang w:val="en-GB"/>
                        </w:rPr>
                        <m:t>d</m:t>
                      </w:ins>
                    </m:r>
                  </m:sub>
                </m:sSub>
                <m:d>
                  <m:dPr>
                    <m:ctrlPr>
                      <w:ins w:id="1730" w:author="Ashwani Prabhakar" w:date="2019-07-26T13:08:00Z">
                        <w:rPr>
                          <w:rFonts w:ascii="Cambria Math" w:hAnsi="Cambria Math"/>
                          <w:i/>
                          <w:iCs/>
                          <w:lang w:val="en-US"/>
                        </w:rPr>
                      </w:ins>
                    </m:ctrlPr>
                  </m:dPr>
                  <m:e>
                    <m:r>
                      <w:ins w:id="1731" w:author="Ashwani Prabhakar" w:date="2019-07-26T13:08:00Z">
                        <m:rPr>
                          <m:sty m:val="bi"/>
                        </m:rPr>
                        <w:rPr>
                          <w:rFonts w:ascii="Cambria Math" w:hAnsi="Cambria Math"/>
                          <w:lang w:val="en-GB"/>
                        </w:rPr>
                        <m:t>d</m:t>
                      </w:ins>
                    </m:r>
                    <m:r>
                      <w:ins w:id="1732" w:author="Ashwani Prabhakar" w:date="2019-07-26T13:08:00Z">
                        <m:rPr>
                          <m:sty m:val="p"/>
                        </m:rPr>
                        <w:rPr>
                          <w:rFonts w:ascii="Cambria Math" w:hAnsi="Cambria Math"/>
                          <w:lang w:val="en-GB"/>
                        </w:rPr>
                        <m:t>-</m:t>
                      </w:ins>
                    </m:r>
                    <m:r>
                      <w:ins w:id="1733" w:author="Ashwani Prabhakar" w:date="2019-07-26T13:08:00Z">
                        <m:rPr>
                          <m:sty m:val="bi"/>
                        </m:rPr>
                        <w:rPr>
                          <w:rFonts w:ascii="Cambria Math" w:hAnsi="Cambria Math"/>
                          <w:lang w:val="en-GB"/>
                        </w:rPr>
                        <m:t>g</m:t>
                      </w:ins>
                    </m:r>
                    <m:d>
                      <m:dPr>
                        <m:ctrlPr>
                          <w:ins w:id="1734" w:author="Ashwani Prabhakar" w:date="2019-07-26T13:08:00Z">
                            <w:rPr>
                              <w:rFonts w:ascii="Cambria Math" w:hAnsi="Cambria Math"/>
                              <w:i/>
                              <w:iCs/>
                              <w:lang w:val="en-US"/>
                            </w:rPr>
                          </w:ins>
                        </m:ctrlPr>
                      </m:dPr>
                      <m:e>
                        <m:r>
                          <w:ins w:id="1735" w:author="Ashwani Prabhakar" w:date="2019-07-26T13:08:00Z">
                            <m:rPr>
                              <m:sty m:val="bi"/>
                            </m:rPr>
                            <w:rPr>
                              <w:rFonts w:ascii="Cambria Math" w:hAnsi="Cambria Math"/>
                              <w:lang w:val="en-GB"/>
                            </w:rPr>
                            <m:t>m</m:t>
                          </w:ins>
                        </m:r>
                      </m:e>
                    </m:d>
                  </m:e>
                </m:d>
              </m:e>
            </m:d>
          </m:e>
          <m:sub>
            <m:r>
              <w:ins w:id="1736" w:author="Ashwani Prabhakar" w:date="2019-07-26T13:08:00Z">
                <m:rPr>
                  <m:sty m:val="b"/>
                </m:rPr>
                <w:rPr>
                  <w:rFonts w:ascii="Cambria Math" w:hAnsi="Cambria Math"/>
                  <w:lang w:val="en-GB"/>
                </w:rPr>
                <m:t>2</m:t>
              </w:ins>
            </m:r>
          </m:sub>
          <m:sup>
            <m:r>
              <w:ins w:id="1737" w:author="Ashwani Prabhakar" w:date="2019-07-26T13:08:00Z">
                <m:rPr>
                  <m:sty m:val="b"/>
                </m:rPr>
                <w:rPr>
                  <w:rFonts w:ascii="Cambria Math" w:hAnsi="Cambria Math"/>
                  <w:lang w:val="en-GB"/>
                </w:rPr>
                <m:t>2</m:t>
              </w:ins>
            </m:r>
          </m:sup>
        </m:sSubSup>
        <m:r>
          <w:ins w:id="1738" w:author="Ashwani Prabhakar" w:date="2019-07-26T13:08:00Z">
            <w:del w:id="1739" w:author="Jeremie Giraud" w:date="2019-07-29T21:25:00Z">
              <m:rPr>
                <m:sty m:val="p"/>
              </m:rPr>
              <w:rPr>
                <w:rFonts w:ascii="Cambria Math" w:hAnsi="Cambria Math"/>
                <w:lang w:val="en-GB"/>
              </w:rPr>
              <m:t> </m:t>
            </w:del>
          </w:ins>
        </m:r>
      </m:oMath>
      <w:ins w:id="1740" w:author="Ashwani Prabhakar" w:date="2019-07-26T13:08:00Z">
        <w:del w:id="1741" w:author="Jeremie Giraud" w:date="2019-07-29T21:25:00Z">
          <w:r w:rsidR="00591C52" w:rsidRPr="0052469F">
            <w:rPr>
              <w:rFonts w:eastAsiaTheme="minorEastAsia"/>
              <w:lang w:val="en-GB"/>
              <w:rPrChange w:id="1742" w:author="Ashwani Prabhakar" w:date="2019-07-26T13:23:00Z">
                <w:rPr>
                  <w:lang w:val="en-GB"/>
                </w:rPr>
              </w:rPrChange>
            </w:rPr>
            <w:delText xml:space="preserve"> </w:delText>
          </w:r>
        </w:del>
      </w:ins>
      <m:oMath>
        <m:r>
          <w:ins w:id="1743" w:author="Jeremie Giraud" w:date="2019-07-29T21:25:00Z">
            <m:rPr>
              <m:sty m:val="p"/>
            </m:rPr>
            <w:rPr>
              <w:rFonts w:ascii="Cambria Math" w:hAnsi="Cambria Math"/>
              <w:lang w:val="en-GB"/>
            </w:rPr>
            <m:t xml:space="preserve"> </m:t>
          </w:ins>
        </m:r>
      </m:oMath>
      <w:ins w:id="1744" w:author="Ashwani Prabhakar" w:date="2019-07-26T13:08:00Z">
        <w:r w:rsidR="00591C52" w:rsidRPr="0052469F">
          <w:rPr>
            <w:rFonts w:eastAsiaTheme="minorEastAsia"/>
            <w:lang w:val="en-GB"/>
            <w:rPrChange w:id="1745" w:author="Ashwani Prabhakar" w:date="2019-07-26T13:23:00Z">
              <w:rPr>
                <w:lang w:val="en-GB"/>
              </w:rPr>
            </w:rPrChange>
          </w:rPr>
          <w:t>represents data term</w:t>
        </w:r>
      </w:ins>
      <w:ins w:id="1746" w:author="Ashwani Prabhakar" w:date="2019-07-26T13:09:00Z">
        <w:r w:rsidR="00591C52" w:rsidRPr="0052469F">
          <w:rPr>
            <w:rFonts w:eastAsiaTheme="minorEastAsia"/>
            <w:lang w:val="en-GB"/>
            <w:rPrChange w:id="1747" w:author="Ashwani Prabhakar" w:date="2019-07-26T13:23:00Z">
              <w:rPr>
                <w:lang w:val="en-GB"/>
              </w:rPr>
            </w:rPrChange>
          </w:rPr>
          <w:t>. F</w:t>
        </w:r>
      </w:ins>
      <w:ins w:id="1748" w:author="Ashwani Prabhakar" w:date="2019-07-26T13:08:00Z">
        <w:r w:rsidR="00591C52" w:rsidRPr="0052469F">
          <w:rPr>
            <w:rFonts w:eastAsiaTheme="minorEastAsia"/>
            <w:lang w:val="en-GB"/>
            <w:rPrChange w:id="1749" w:author="Ashwani Prabhakar" w:date="2019-07-26T13:23:00Z">
              <w:rPr>
                <w:lang w:val="en-GB"/>
              </w:rPr>
            </w:rPrChange>
          </w:rPr>
          <w:t>or more information</w:t>
        </w:r>
      </w:ins>
      <w:ins w:id="1750" w:author="Ashwani Prabhakar" w:date="2019-07-26T13:09:00Z">
        <w:r w:rsidR="00591C52" w:rsidRPr="0052469F">
          <w:rPr>
            <w:rFonts w:eastAsiaTheme="minorEastAsia"/>
            <w:lang w:val="en-GB"/>
            <w:rPrChange w:id="1751" w:author="Ashwani Prabhakar" w:date="2019-07-26T13:23:00Z">
              <w:rPr>
                <w:lang w:val="en-GB"/>
              </w:rPr>
            </w:rPrChange>
          </w:rPr>
          <w:t>, please refer Lines</w:t>
        </w:r>
      </w:ins>
      <w:ins w:id="1752" w:author="Ashwani Prabhakar" w:date="2019-07-26T13:11:00Z">
        <w:r w:rsidR="00591C52" w:rsidRPr="0052469F">
          <w:rPr>
            <w:rFonts w:eastAsiaTheme="minorEastAsia"/>
            <w:lang w:val="en-GB"/>
            <w:rPrChange w:id="1753" w:author="Ashwani Prabhakar" w:date="2019-07-26T13:23:00Z">
              <w:rPr>
                <w:lang w:val="en-GB"/>
              </w:rPr>
            </w:rPrChange>
          </w:rPr>
          <w:t xml:space="preserve"> &amp; </w:t>
        </w:r>
      </w:ins>
      <w:ins w:id="1754" w:author="Ashwani Prabhakar" w:date="2019-07-26T13:09:00Z">
        <w:r w:rsidR="00591C52" w:rsidRPr="0052469F">
          <w:rPr>
            <w:rFonts w:eastAsiaTheme="minorEastAsia"/>
            <w:lang w:val="en-GB"/>
            <w:rPrChange w:id="1755" w:author="Ashwani Prabhakar" w:date="2019-07-26T13:23:00Z">
              <w:rPr>
                <w:lang w:val="en-GB"/>
              </w:rPr>
            </w:rPrChange>
          </w:rPr>
          <w:t>Treitel (1984).</w:t>
        </w:r>
      </w:ins>
    </w:p>
    <w:p w14:paraId="398F66A4" w14:textId="7B3B0624" w:rsidR="00591C52" w:rsidRPr="0052469F" w:rsidRDefault="00323651">
      <w:pPr>
        <w:pStyle w:val="ListParagraph"/>
        <w:numPr>
          <w:ilvl w:val="0"/>
          <w:numId w:val="100"/>
        </w:numPr>
        <w:rPr>
          <w:ins w:id="1756" w:author="Ashwani Prabhakar" w:date="2019-07-26T13:11:00Z"/>
          <w:rFonts w:eastAsiaTheme="minorEastAsia"/>
          <w:lang w:val="en-GB"/>
          <w:rPrChange w:id="1757" w:author="Ashwani Prabhakar" w:date="2019-07-26T13:23:00Z">
            <w:rPr>
              <w:ins w:id="1758" w:author="Ashwani Prabhakar" w:date="2019-07-26T13:11:00Z"/>
              <w:lang w:val="en-GB"/>
            </w:rPr>
          </w:rPrChange>
        </w:rPr>
        <w:pPrChange w:id="1759" w:author="Ashwani Prabhakar" w:date="2019-07-26T13:23:00Z">
          <w:pPr>
            <w:pStyle w:val="ListParagraph"/>
            <w:keepNext/>
            <w:autoSpaceDE w:val="0"/>
            <w:autoSpaceDN w:val="0"/>
            <w:adjustRightInd w:val="0"/>
            <w:spacing w:after="0" w:line="240" w:lineRule="auto"/>
            <w:ind w:left="1440"/>
          </w:pPr>
        </w:pPrChange>
      </w:pPr>
      <m:oMath>
        <m:sSubSup>
          <m:sSubSupPr>
            <m:ctrlPr>
              <w:ins w:id="1760" w:author="Ashwani Prabhakar" w:date="2019-07-26T13:10:00Z">
                <w:rPr>
                  <w:rFonts w:ascii="Cambria Math" w:hAnsi="Cambria Math"/>
                  <w:i/>
                  <w:iCs/>
                  <w:lang w:val="en-US"/>
                </w:rPr>
              </w:ins>
            </m:ctrlPr>
          </m:sSubSupPr>
          <m:e>
            <m:d>
              <m:dPr>
                <m:begChr m:val="‖"/>
                <m:endChr m:val="‖"/>
                <m:ctrlPr>
                  <w:ins w:id="1761" w:author="Ashwani Prabhakar" w:date="2019-07-26T13:10:00Z">
                    <w:rPr>
                      <w:rFonts w:ascii="Cambria Math" w:hAnsi="Cambria Math"/>
                      <w:i/>
                      <w:iCs/>
                      <w:lang w:val="en-US"/>
                    </w:rPr>
                  </w:ins>
                </m:ctrlPr>
              </m:dPr>
              <m:e>
                <m:sSub>
                  <m:sSubPr>
                    <m:ctrlPr>
                      <w:ins w:id="1762" w:author="Ashwani Prabhakar" w:date="2019-07-26T13:10:00Z">
                        <w:rPr>
                          <w:rFonts w:ascii="Cambria Math" w:hAnsi="Cambria Math"/>
                          <w:i/>
                          <w:iCs/>
                          <w:lang w:val="en-US"/>
                        </w:rPr>
                      </w:ins>
                    </m:ctrlPr>
                  </m:sSubPr>
                  <m:e>
                    <m:r>
                      <w:ins w:id="1763" w:author="Ashwani Prabhakar" w:date="2019-07-26T13:10:00Z">
                        <m:rPr>
                          <m:sty m:val="bi"/>
                        </m:rPr>
                        <w:rPr>
                          <w:rFonts w:ascii="Cambria Math" w:hAnsi="Cambria Math"/>
                          <w:lang w:val="en-GB"/>
                        </w:rPr>
                        <m:t>W</m:t>
                      </w:ins>
                    </m:r>
                  </m:e>
                  <m:sub>
                    <m:r>
                      <w:ins w:id="1764" w:author="Ashwani Prabhakar" w:date="2019-07-26T13:10:00Z">
                        <m:rPr>
                          <m:sty m:val="bi"/>
                        </m:rPr>
                        <w:rPr>
                          <w:rFonts w:ascii="Cambria Math" w:hAnsi="Cambria Math"/>
                          <w:lang w:val="en-GB"/>
                        </w:rPr>
                        <m:t>m</m:t>
                      </w:ins>
                    </m:r>
                  </m:sub>
                </m:sSub>
                <m:d>
                  <m:dPr>
                    <m:ctrlPr>
                      <w:ins w:id="1765" w:author="Ashwani Prabhakar" w:date="2019-07-26T13:10:00Z">
                        <w:rPr>
                          <w:rFonts w:ascii="Cambria Math" w:hAnsi="Cambria Math"/>
                          <w:i/>
                          <w:iCs/>
                          <w:lang w:val="en-US"/>
                        </w:rPr>
                      </w:ins>
                    </m:ctrlPr>
                  </m:dPr>
                  <m:e>
                    <m:r>
                      <w:ins w:id="1766" w:author="Ashwani Prabhakar" w:date="2019-07-26T13:10:00Z">
                        <m:rPr>
                          <m:sty m:val="bi"/>
                        </m:rPr>
                        <w:rPr>
                          <w:rFonts w:ascii="Cambria Math" w:hAnsi="Cambria Math"/>
                          <w:lang w:val="en-GB"/>
                        </w:rPr>
                        <m:t>m</m:t>
                      </w:ins>
                    </m:r>
                    <m:r>
                      <w:ins w:id="1767" w:author="Ashwani Prabhakar" w:date="2019-07-26T13:10:00Z">
                        <m:rPr>
                          <m:sty m:val="p"/>
                        </m:rPr>
                        <w:rPr>
                          <w:rFonts w:ascii="Cambria Math" w:hAnsi="Cambria Math"/>
                          <w:lang w:val="en-GB"/>
                        </w:rPr>
                        <m:t>-</m:t>
                      </w:ins>
                    </m:r>
                    <m:sSub>
                      <m:sSubPr>
                        <m:ctrlPr>
                          <w:ins w:id="1768" w:author="Ashwani Prabhakar" w:date="2019-07-26T13:10:00Z">
                            <w:rPr>
                              <w:rFonts w:ascii="Cambria Math" w:hAnsi="Cambria Math"/>
                              <w:i/>
                              <w:iCs/>
                              <w:lang w:val="en-US"/>
                            </w:rPr>
                          </w:ins>
                        </m:ctrlPr>
                      </m:sSubPr>
                      <m:e>
                        <m:r>
                          <w:ins w:id="1769" w:author="Ashwani Prabhakar" w:date="2019-07-26T13:10:00Z">
                            <m:rPr>
                              <m:sty m:val="bi"/>
                            </m:rPr>
                            <w:rPr>
                              <w:rFonts w:ascii="Cambria Math" w:hAnsi="Cambria Math"/>
                              <w:lang w:val="en-GB"/>
                            </w:rPr>
                            <m:t>m</m:t>
                          </w:ins>
                        </m:r>
                      </m:e>
                      <m:sub>
                        <m:r>
                          <w:ins w:id="1770" w:author="Ashwani Prabhakar" w:date="2019-07-26T13:10:00Z">
                            <m:rPr>
                              <m:sty m:val="bi"/>
                            </m:rPr>
                            <w:rPr>
                              <w:rFonts w:ascii="Cambria Math" w:hAnsi="Cambria Math"/>
                              <w:lang w:val="en-GB"/>
                            </w:rPr>
                            <m:t>p</m:t>
                          </w:ins>
                        </m:r>
                      </m:sub>
                    </m:sSub>
                  </m:e>
                </m:d>
              </m:e>
            </m:d>
          </m:e>
          <m:sub>
            <m:r>
              <w:ins w:id="1771" w:author="Ashwani Prabhakar" w:date="2019-07-26T13:10:00Z">
                <m:rPr>
                  <m:sty m:val="b"/>
                </m:rPr>
                <w:rPr>
                  <w:rFonts w:ascii="Cambria Math" w:hAnsi="Cambria Math"/>
                  <w:lang w:val="en-GB"/>
                </w:rPr>
                <m:t>2</m:t>
              </w:ins>
            </m:r>
          </m:sub>
          <m:sup>
            <m:r>
              <w:ins w:id="1772" w:author="Ashwani Prabhakar" w:date="2019-07-26T13:10:00Z">
                <m:rPr>
                  <m:sty m:val="b"/>
                </m:rPr>
                <w:rPr>
                  <w:rFonts w:ascii="Cambria Math" w:hAnsi="Cambria Math"/>
                  <w:lang w:val="en-GB"/>
                </w:rPr>
                <m:t>2</m:t>
              </w:ins>
            </m:r>
          </m:sup>
        </m:sSubSup>
        <m:r>
          <w:ins w:id="1773" w:author="Ashwani Prabhakar" w:date="2019-07-26T13:10:00Z">
            <w:del w:id="1774" w:author="Jeremie Giraud" w:date="2019-07-29T21:25:00Z">
              <m:rPr>
                <m:sty m:val="p"/>
              </m:rPr>
              <w:rPr>
                <w:rFonts w:ascii="Cambria Math" w:hAnsi="Cambria Math"/>
                <w:lang w:val="en-GB"/>
              </w:rPr>
              <m:t> </m:t>
            </w:del>
          </w:ins>
        </m:r>
      </m:oMath>
      <w:ins w:id="1775" w:author="Ashwani Prabhakar" w:date="2019-07-26T13:10:00Z">
        <w:del w:id="1776" w:author="Jeremie Giraud" w:date="2019-07-29T21:25:00Z">
          <w:r w:rsidR="00591C52" w:rsidRPr="0052469F">
            <w:rPr>
              <w:rFonts w:eastAsiaTheme="minorEastAsia"/>
              <w:lang w:val="en-GB"/>
              <w:rPrChange w:id="1777" w:author="Ashwani Prabhakar" w:date="2019-07-26T13:23:00Z">
                <w:rPr>
                  <w:lang w:val="en-GB"/>
                </w:rPr>
              </w:rPrChange>
            </w:rPr>
            <w:delText xml:space="preserve"> </w:delText>
          </w:r>
        </w:del>
      </w:ins>
      <m:oMath>
        <m:r>
          <w:ins w:id="1778" w:author="Jeremie Giraud" w:date="2019-07-29T21:25:00Z">
            <m:rPr>
              <m:sty m:val="p"/>
            </m:rPr>
            <w:rPr>
              <w:rFonts w:ascii="Cambria Math" w:hAnsi="Cambria Math"/>
              <w:lang w:val="en-GB"/>
            </w:rPr>
            <m:t xml:space="preserve"> </m:t>
          </w:ins>
        </m:r>
      </m:oMath>
      <w:ins w:id="1779" w:author="Ashwani Prabhakar" w:date="2019-07-26T13:10:00Z">
        <w:r w:rsidR="00591C52" w:rsidRPr="0052469F">
          <w:rPr>
            <w:rFonts w:eastAsiaTheme="minorEastAsia"/>
            <w:lang w:val="en-GB"/>
            <w:rPrChange w:id="1780" w:author="Ashwani Prabhakar" w:date="2019-07-26T13:23:00Z">
              <w:rPr>
                <w:lang w:val="en-GB"/>
              </w:rPr>
            </w:rPrChange>
          </w:rPr>
          <w:t>represents model term. For more information, please refer Hoerl</w:t>
        </w:r>
      </w:ins>
      <w:ins w:id="1781" w:author="Ashwani Prabhakar" w:date="2019-07-26T13:11:00Z">
        <w:r w:rsidR="00591C52" w:rsidRPr="0052469F">
          <w:rPr>
            <w:rFonts w:eastAsiaTheme="minorEastAsia"/>
            <w:lang w:val="en-GB"/>
            <w:rPrChange w:id="1782" w:author="Ashwani Prabhakar" w:date="2019-07-26T13:23:00Z">
              <w:rPr>
                <w:lang w:val="en-GB"/>
              </w:rPr>
            </w:rPrChange>
          </w:rPr>
          <w:t xml:space="preserve"> &amp; Kennard (1970).</w:t>
        </w:r>
      </w:ins>
    </w:p>
    <w:p w14:paraId="05F8BF35" w14:textId="2508693C" w:rsidR="00591C52" w:rsidRPr="0052469F" w:rsidRDefault="00591C52">
      <w:pPr>
        <w:pStyle w:val="ListParagraph"/>
        <w:numPr>
          <w:ilvl w:val="0"/>
          <w:numId w:val="100"/>
        </w:numPr>
        <w:rPr>
          <w:ins w:id="1783" w:author="Ashwani Prabhakar" w:date="2019-07-26T13:12:00Z"/>
          <w:rFonts w:eastAsiaTheme="minorEastAsia"/>
          <w:rPrChange w:id="1784" w:author="Ashwani Prabhakar" w:date="2019-07-26T13:23:00Z">
            <w:rPr>
              <w:ins w:id="1785" w:author="Ashwani Prabhakar" w:date="2019-07-26T13:12:00Z"/>
            </w:rPr>
          </w:rPrChange>
        </w:rPr>
        <w:pPrChange w:id="1786" w:author="Ashwani Prabhakar" w:date="2019-07-26T13:23:00Z">
          <w:pPr>
            <w:pStyle w:val="ListParagraph"/>
            <w:keepNext/>
            <w:autoSpaceDE w:val="0"/>
            <w:autoSpaceDN w:val="0"/>
            <w:adjustRightInd w:val="0"/>
            <w:spacing w:after="0" w:line="240" w:lineRule="auto"/>
            <w:ind w:left="1440"/>
          </w:pPr>
        </w:pPrChange>
      </w:pPr>
      <m:oMath>
        <m:r>
          <w:ins w:id="1787" w:author="Ashwani Prabhakar" w:date="2019-07-26T13:11:00Z">
            <w:rPr>
              <w:rFonts w:ascii="Cambria Math" w:hAnsi="Cambria Math"/>
              <w:lang w:val="en-GB"/>
            </w:rPr>
            <m:t>α</m:t>
          </w:ins>
        </m:r>
        <m:sSubSup>
          <m:sSubSupPr>
            <m:ctrlPr>
              <w:ins w:id="1788" w:author="Ashwani Prabhakar" w:date="2019-07-26T13:11:00Z">
                <w:rPr>
                  <w:rFonts w:ascii="Cambria Math" w:hAnsi="Cambria Math"/>
                  <w:i/>
                  <w:iCs/>
                  <w:lang w:val="en-US"/>
                </w:rPr>
              </w:ins>
            </m:ctrlPr>
          </m:sSubSupPr>
          <m:e>
            <m:d>
              <m:dPr>
                <m:begChr m:val="‖"/>
                <m:endChr m:val="‖"/>
                <m:ctrlPr>
                  <w:ins w:id="1789" w:author="Ashwani Prabhakar" w:date="2019-07-26T13:11:00Z">
                    <w:rPr>
                      <w:rFonts w:ascii="Cambria Math" w:hAnsi="Cambria Math"/>
                      <w:i/>
                      <w:iCs/>
                      <w:lang w:val="en-US"/>
                    </w:rPr>
                  </w:ins>
                </m:ctrlPr>
              </m:dPr>
              <m:e>
                <m:sSub>
                  <m:sSubPr>
                    <m:ctrlPr>
                      <w:ins w:id="1790" w:author="Ashwani Prabhakar" w:date="2019-07-26T13:11:00Z">
                        <w:rPr>
                          <w:rFonts w:ascii="Cambria Math" w:hAnsi="Cambria Math"/>
                          <w:i/>
                          <w:iCs/>
                          <w:lang w:val="en-US"/>
                        </w:rPr>
                      </w:ins>
                    </m:ctrlPr>
                  </m:sSubPr>
                  <m:e>
                    <m:r>
                      <w:ins w:id="1791" w:author="Ashwani Prabhakar" w:date="2019-07-26T13:11:00Z">
                        <m:rPr>
                          <m:sty m:val="bi"/>
                        </m:rPr>
                        <w:rPr>
                          <w:rFonts w:ascii="Cambria Math" w:hAnsi="Cambria Math"/>
                          <w:lang w:val="en-GB"/>
                        </w:rPr>
                        <m:t>W</m:t>
                      </w:ins>
                    </m:r>
                  </m:e>
                  <m:sub>
                    <m:r>
                      <w:ins w:id="1792" w:author="Ashwani Prabhakar" w:date="2019-07-26T13:11:00Z">
                        <w:rPr>
                          <w:rFonts w:ascii="Cambria Math" w:hAnsi="Cambria Math"/>
                        </w:rPr>
                        <m:t>H</m:t>
                      </w:ins>
                    </m:r>
                  </m:sub>
                </m:sSub>
                <m:r>
                  <w:ins w:id="1793" w:author="Ashwani Prabhakar" w:date="2019-07-26T13:11:00Z">
                    <w:rPr>
                      <w:rFonts w:ascii="Cambria Math" w:hAnsi="Cambria Math"/>
                      <w:lang w:val="en-GB"/>
                    </w:rPr>
                    <m:t>∇</m:t>
                  </w:ins>
                </m:r>
                <m:r>
                  <w:ins w:id="1794" w:author="Ashwani Prabhakar" w:date="2019-07-26T13:11:00Z">
                    <m:rPr>
                      <m:sty m:val="bi"/>
                    </m:rPr>
                    <w:rPr>
                      <w:rFonts w:ascii="Cambria Math" w:hAnsi="Cambria Math"/>
                      <w:lang w:val="en-GB"/>
                    </w:rPr>
                    <m:t>m</m:t>
                  </w:ins>
                </m:r>
              </m:e>
            </m:d>
          </m:e>
          <m:sub>
            <m:r>
              <w:ins w:id="1795" w:author="Ashwani Prabhakar" w:date="2019-07-26T13:11:00Z">
                <m:rPr>
                  <m:sty m:val="b"/>
                </m:rPr>
                <w:rPr>
                  <w:rFonts w:ascii="Cambria Math" w:hAnsi="Cambria Math"/>
                  <w:lang w:val="en-GB"/>
                </w:rPr>
                <m:t>2</m:t>
              </w:ins>
            </m:r>
          </m:sub>
          <m:sup>
            <m:r>
              <w:ins w:id="1796" w:author="Ashwani Prabhakar" w:date="2019-07-26T13:11:00Z">
                <m:rPr>
                  <m:sty m:val="b"/>
                </m:rPr>
                <w:rPr>
                  <w:rFonts w:ascii="Cambria Math" w:hAnsi="Cambria Math"/>
                  <w:lang w:val="en-GB"/>
                </w:rPr>
                <m:t>2</m:t>
              </w:ins>
            </m:r>
          </m:sup>
        </m:sSubSup>
      </m:oMath>
      <w:ins w:id="1797" w:author="Ashwani Prabhakar" w:date="2019-07-26T13:11:00Z">
        <w:r w:rsidRPr="0052469F">
          <w:rPr>
            <w:rFonts w:eastAsiaTheme="minorEastAsia"/>
            <w:rPrChange w:id="1798" w:author="Ashwani Prabhakar" w:date="2019-07-26T13:23:00Z">
              <w:rPr/>
            </w:rPrChange>
          </w:rPr>
          <w:t xml:space="preserve"> represents structure term</w:t>
        </w:r>
      </w:ins>
      <w:ins w:id="1799" w:author="Ashwani Prabhakar" w:date="2019-07-26T13:18:00Z">
        <w:r w:rsidRPr="0052469F">
          <w:rPr>
            <w:rFonts w:eastAsiaTheme="minorEastAsia"/>
            <w:rPrChange w:id="1800" w:author="Ashwani Prabhakar" w:date="2019-07-26T13:23:00Z">
              <w:rPr/>
            </w:rPrChange>
          </w:rPr>
          <w:t xml:space="preserve"> which stands for local gradient regularization</w:t>
        </w:r>
      </w:ins>
      <w:ins w:id="1801" w:author="Ashwani Prabhakar" w:date="2019-07-26T13:11:00Z">
        <w:r w:rsidRPr="0052469F">
          <w:rPr>
            <w:rFonts w:eastAsiaTheme="minorEastAsia"/>
            <w:rPrChange w:id="1802" w:author="Ashwani Prabhakar" w:date="2019-07-26T13:23:00Z">
              <w:rPr/>
            </w:rPrChange>
          </w:rPr>
          <w:t xml:space="preserve">. </w:t>
        </w:r>
      </w:ins>
      <m:oMath>
        <m:r>
          <w:ins w:id="1803" w:author="Ashwani Prabhakar" w:date="2019-07-26T13:18:00Z">
            <w:rPr>
              <w:rFonts w:ascii="Cambria Math" w:hAnsi="Cambria Math"/>
              <w:lang w:val="en-GB"/>
            </w:rPr>
            <m:t>∇</m:t>
          </w:ins>
        </m:r>
        <m:r>
          <w:ins w:id="1804" w:author="Ashwani Prabhakar" w:date="2019-07-26T13:18:00Z">
            <m:rPr>
              <m:sty m:val="bi"/>
            </m:rPr>
            <w:rPr>
              <w:rFonts w:ascii="Cambria Math" w:hAnsi="Cambria Math"/>
              <w:lang w:val="en-GB"/>
            </w:rPr>
            <m:t>m</m:t>
          </w:ins>
        </m:r>
      </m:oMath>
      <w:ins w:id="1805" w:author="Ashwani Prabhakar" w:date="2019-07-26T13:18:00Z">
        <w:del w:id="1806" w:author="Jeremie Giraud" w:date="2019-07-29T21:25:00Z">
          <w:r w:rsidRPr="0052469F" w:rsidDel="009C1EA6">
            <w:rPr>
              <w:rFonts w:eastAsiaTheme="minorEastAsia"/>
              <w:rPrChange w:id="1807" w:author="Ashwani Prabhakar" w:date="2019-07-26T13:23:00Z">
                <w:rPr/>
              </w:rPrChange>
            </w:rPr>
            <w:delText xml:space="preserve"> </w:delText>
          </w:r>
          <w:r w:rsidRPr="0052469F">
            <w:rPr>
              <w:rFonts w:eastAsiaTheme="minorEastAsia"/>
              <w:rPrChange w:id="1808" w:author="Ashwani Prabhakar" w:date="2019-07-26T13:23:00Z">
                <w:rPr/>
              </w:rPrChange>
            </w:rPr>
            <w:delText xml:space="preserve"> </w:delText>
          </w:r>
        </w:del>
      </w:ins>
      <w:ins w:id="1809" w:author="Jeremie Giraud" w:date="2019-07-29T21:25:00Z">
        <w:r>
          <w:rPr>
            <w:rFonts w:eastAsiaTheme="minorEastAsia"/>
          </w:rPr>
          <w:t xml:space="preserve"> </w:t>
        </w:r>
      </w:ins>
      <w:ins w:id="1810" w:author="Ashwani Prabhakar" w:date="2019-07-26T13:18:00Z">
        <w:r w:rsidRPr="0052469F">
          <w:rPr>
            <w:rFonts w:eastAsiaTheme="minorEastAsia"/>
            <w:rPrChange w:id="1811" w:author="Ashwani Prabhakar" w:date="2019-07-26T13:23:00Z">
              <w:rPr/>
            </w:rPrChange>
          </w:rPr>
          <w:t>represents model gradient.</w:t>
        </w:r>
      </w:ins>
      <m:oMath>
        <m:r>
          <w:ins w:id="1812" w:author="Ashwani Prabhakar" w:date="2019-07-26T17:02:00Z">
            <w:rPr>
              <w:rFonts w:ascii="Cambria Math" w:hAnsi="Cambria Math"/>
              <w:lang w:val="en-GB"/>
            </w:rPr>
            <m:t xml:space="preserve"> α</m:t>
          </w:ins>
        </m:r>
      </m:oMath>
      <w:ins w:id="1813" w:author="Ashwani Prabhakar" w:date="2019-07-26T13:18:00Z">
        <w:r w:rsidRPr="0052469F">
          <w:rPr>
            <w:rFonts w:eastAsiaTheme="minorEastAsia"/>
            <w:rPrChange w:id="1814" w:author="Ashwani Prabhakar" w:date="2019-07-26T13:23:00Z">
              <w:rPr/>
            </w:rPrChange>
          </w:rPr>
          <w:t xml:space="preserve"> </w:t>
        </w:r>
      </w:ins>
      <w:ins w:id="1815" w:author="Ashwani Prabhakar" w:date="2019-07-26T17:02:00Z">
        <w:r w:rsidR="004D71B2">
          <w:rPr>
            <w:rFonts w:eastAsiaTheme="minorEastAsia"/>
          </w:rPr>
          <w:t xml:space="preserve">represents damping- gradient </w:t>
        </w:r>
        <w:r w:rsidR="004D71B2">
          <w:rPr>
            <w:rFonts w:eastAsiaTheme="minorEastAsia"/>
          </w:rPr>
          <w:lastRenderedPageBreak/>
          <w:t>constraints which has been explained in the section</w:t>
        </w:r>
      </w:ins>
      <w:ins w:id="1816" w:author="Ashwani Prabhakar" w:date="2019-07-26T17:04:00Z">
        <w:r w:rsidR="004D71B2">
          <w:rPr>
            <w:rFonts w:eastAsiaTheme="minorEastAsia"/>
          </w:rPr>
          <w:t xml:space="preserve"> ‘</w:t>
        </w:r>
      </w:ins>
      <w:ins w:id="1817" w:author="Ashwani Prabhakar" w:date="2019-07-26T17:03:00Z">
        <w:r w:rsidR="004D71B2">
          <w:rPr>
            <w:rFonts w:eastAsiaTheme="minorEastAsia"/>
          </w:rPr>
          <w:fldChar w:fldCharType="begin"/>
        </w:r>
        <w:r w:rsidR="004D71B2">
          <w:rPr>
            <w:rFonts w:eastAsiaTheme="minorEastAsia"/>
          </w:rPr>
          <w:instrText xml:space="preserve"> REF _Ref15053041 \h </w:instrText>
        </w:r>
      </w:ins>
      <w:r w:rsidR="004D71B2">
        <w:rPr>
          <w:rFonts w:eastAsiaTheme="minorEastAsia"/>
        </w:rPr>
      </w:r>
      <w:r w:rsidR="004D71B2">
        <w:rPr>
          <w:rFonts w:eastAsiaTheme="minorEastAsia"/>
        </w:rPr>
        <w:fldChar w:fldCharType="separate"/>
      </w:r>
      <w:ins w:id="1818" w:author="Jeremie Giraud" w:date="2019-08-08T12:43:00Z">
        <w:r w:rsidR="007D2A24">
          <w:t>Damping- gradient constraints</w:t>
        </w:r>
      </w:ins>
      <w:ins w:id="1819" w:author="Ashwani Prabhakar" w:date="2019-07-26T17:03:00Z">
        <w:r w:rsidR="004D71B2">
          <w:rPr>
            <w:rFonts w:eastAsiaTheme="minorEastAsia"/>
          </w:rPr>
          <w:fldChar w:fldCharType="end"/>
        </w:r>
        <w:r w:rsidR="004D71B2">
          <w:rPr>
            <w:rFonts w:eastAsiaTheme="minorEastAsia"/>
          </w:rPr>
          <w:t>’</w:t>
        </w:r>
      </w:ins>
      <w:ins w:id="1820" w:author="Ashwani Prabhakar" w:date="2019-07-26T17:02:00Z">
        <w:r w:rsidR="004D71B2">
          <w:rPr>
            <w:rFonts w:eastAsiaTheme="minorEastAsia"/>
          </w:rPr>
          <w:t xml:space="preserve"> </w:t>
        </w:r>
      </w:ins>
      <w:ins w:id="1821" w:author="Ashwani Prabhakar" w:date="2019-07-26T13:11:00Z">
        <w:r w:rsidRPr="0052469F">
          <w:rPr>
            <w:rFonts w:eastAsiaTheme="minorEastAsia"/>
            <w:rPrChange w:id="1822" w:author="Ashwani Prabhakar" w:date="2019-07-26T13:23:00Z">
              <w:rPr/>
            </w:rPrChange>
          </w:rPr>
          <w:t>For more information, please refer Li and Oldenburg (</w:t>
        </w:r>
      </w:ins>
      <w:ins w:id="1823" w:author="Ashwani Prabhakar" w:date="2019-07-26T13:12:00Z">
        <w:r w:rsidRPr="0052469F">
          <w:rPr>
            <w:rFonts w:eastAsiaTheme="minorEastAsia"/>
            <w:rPrChange w:id="1824" w:author="Ashwani Prabhakar" w:date="2019-07-26T13:23:00Z">
              <w:rPr/>
            </w:rPrChange>
          </w:rPr>
          <w:t>1996</w:t>
        </w:r>
      </w:ins>
      <w:ins w:id="1825" w:author="Ashwani Prabhakar" w:date="2019-07-26T13:11:00Z">
        <w:r w:rsidRPr="0052469F">
          <w:rPr>
            <w:rFonts w:eastAsiaTheme="minorEastAsia"/>
            <w:rPrChange w:id="1826" w:author="Ashwani Prabhakar" w:date="2019-07-26T13:23:00Z">
              <w:rPr/>
            </w:rPrChange>
          </w:rPr>
          <w:t>)</w:t>
        </w:r>
      </w:ins>
      <w:ins w:id="1827" w:author="Ashwani Prabhakar" w:date="2019-07-26T13:12:00Z">
        <w:r w:rsidRPr="0052469F">
          <w:rPr>
            <w:rFonts w:eastAsiaTheme="minorEastAsia"/>
            <w:rPrChange w:id="1828" w:author="Ashwani Prabhakar" w:date="2019-07-26T13:23:00Z">
              <w:rPr/>
            </w:rPrChange>
          </w:rPr>
          <w:t>.</w:t>
        </w:r>
      </w:ins>
    </w:p>
    <w:p w14:paraId="045D2BE6" w14:textId="01DD58B8" w:rsidR="00CB2AFB" w:rsidRDefault="00323651">
      <w:pPr>
        <w:pStyle w:val="ListParagraph"/>
        <w:numPr>
          <w:ilvl w:val="0"/>
          <w:numId w:val="100"/>
        </w:numPr>
        <w:rPr>
          <w:ins w:id="1829" w:author="Jeremie Giraud" w:date="2019-07-29T13:21:00Z"/>
          <w:rFonts w:eastAsiaTheme="minorEastAsia"/>
        </w:rPr>
        <w:pPrChange w:id="1830" w:author="Ashwani Prabhakar" w:date="2019-07-26T13:23:00Z">
          <w:pPr>
            <w:pStyle w:val="ListParagraph"/>
            <w:keepNext/>
            <w:autoSpaceDE w:val="0"/>
            <w:autoSpaceDN w:val="0"/>
            <w:adjustRightInd w:val="0"/>
            <w:spacing w:after="0" w:line="240" w:lineRule="auto"/>
            <w:ind w:left="1440"/>
          </w:pPr>
        </w:pPrChange>
      </w:pPr>
      <m:oMath>
        <m:sSubSup>
          <m:sSubSupPr>
            <m:ctrlPr>
              <w:ins w:id="1831" w:author="Ashwani Prabhakar" w:date="2019-07-26T13:13:00Z">
                <w:rPr>
                  <w:rFonts w:ascii="Cambria Math" w:hAnsi="Cambria Math"/>
                  <w:i/>
                  <w:iCs/>
                  <w:lang w:val="en-US"/>
                </w:rPr>
              </w:ins>
            </m:ctrlPr>
          </m:sSubSupPr>
          <m:e>
            <m:d>
              <m:dPr>
                <m:begChr m:val="‖"/>
                <m:endChr m:val="‖"/>
                <m:ctrlPr>
                  <w:ins w:id="1832" w:author="Ashwani Prabhakar" w:date="2019-07-26T13:13:00Z">
                    <w:rPr>
                      <w:rFonts w:ascii="Cambria Math" w:hAnsi="Cambria Math"/>
                      <w:i/>
                      <w:iCs/>
                      <w:lang w:val="en-US"/>
                    </w:rPr>
                  </w:ins>
                </m:ctrlPr>
              </m:dPr>
              <m:e>
                <m:sSub>
                  <m:sSubPr>
                    <m:ctrlPr>
                      <w:ins w:id="1833" w:author="Ashwani Prabhakar" w:date="2019-07-26T13:13:00Z">
                        <w:rPr>
                          <w:rFonts w:ascii="Cambria Math" w:hAnsi="Cambria Math"/>
                          <w:i/>
                          <w:iCs/>
                          <w:lang w:val="en-US"/>
                        </w:rPr>
                      </w:ins>
                    </m:ctrlPr>
                  </m:sSubPr>
                  <m:e>
                    <m:r>
                      <w:ins w:id="1834" w:author="Ashwani Prabhakar" w:date="2019-07-26T13:13:00Z">
                        <m:rPr>
                          <m:sty m:val="bi"/>
                        </m:rPr>
                        <w:rPr>
                          <w:rFonts w:ascii="Cambria Math" w:hAnsi="Cambria Math"/>
                          <w:lang w:val="en-GB"/>
                        </w:rPr>
                        <m:t>W</m:t>
                      </w:ins>
                    </m:r>
                  </m:e>
                  <m:sub>
                    <m:r>
                      <w:ins w:id="1835" w:author="Ashwani Prabhakar" w:date="2019-07-26T13:13:00Z">
                        <w:rPr>
                          <w:rFonts w:ascii="Cambria Math" w:hAnsi="Cambria Math"/>
                        </w:rPr>
                        <m:t>P</m:t>
                      </w:ins>
                    </m:r>
                  </m:sub>
                </m:sSub>
                <m:r>
                  <w:ins w:id="1836" w:author="Ashwani Prabhakar" w:date="2019-07-26T13:13:00Z">
                    <m:rPr>
                      <m:sty m:val="p"/>
                    </m:rPr>
                    <w:rPr>
                      <w:rFonts w:ascii="Cambria Math" w:hAnsi="Cambria Math"/>
                    </w:rPr>
                    <m:t>P(</m:t>
                  </w:ins>
                </m:r>
                <m:r>
                  <w:ins w:id="1837" w:author="Ashwani Prabhakar" w:date="2019-07-26T13:13:00Z">
                    <m:rPr>
                      <m:sty m:val="bi"/>
                    </m:rPr>
                    <w:rPr>
                      <w:rFonts w:ascii="Cambria Math" w:hAnsi="Cambria Math"/>
                      <w:lang w:val="en-GB"/>
                    </w:rPr>
                    <m:t>m</m:t>
                  </w:ins>
                </m:r>
                <m:r>
                  <w:ins w:id="1838" w:author="Ashwani Prabhakar" w:date="2019-07-26T13:13:00Z">
                    <w:rPr>
                      <w:rFonts w:ascii="Cambria Math" w:hAnsi="Cambria Math"/>
                    </w:rPr>
                    <m:t>)</m:t>
                  </w:ins>
                </m:r>
              </m:e>
            </m:d>
          </m:e>
          <m:sub>
            <m:r>
              <w:ins w:id="1839" w:author="Ashwani Prabhakar" w:date="2019-07-26T13:13:00Z">
                <m:rPr>
                  <m:sty m:val="b"/>
                </m:rPr>
                <w:rPr>
                  <w:rFonts w:ascii="Cambria Math" w:hAnsi="Cambria Math"/>
                  <w:lang w:val="en-GB"/>
                </w:rPr>
                <m:t>2</m:t>
              </w:ins>
            </m:r>
          </m:sub>
          <m:sup>
            <m:r>
              <w:ins w:id="1840" w:author="Ashwani Prabhakar" w:date="2019-07-26T13:13:00Z">
                <m:rPr>
                  <m:sty m:val="b"/>
                </m:rPr>
                <w:rPr>
                  <w:rFonts w:ascii="Cambria Math" w:hAnsi="Cambria Math"/>
                  <w:lang w:val="en-GB"/>
                </w:rPr>
                <m:t>2</m:t>
              </w:ins>
            </m:r>
          </m:sup>
        </m:sSubSup>
      </m:oMath>
      <w:ins w:id="1841" w:author="Ashwani Prabhakar" w:date="2019-07-26T13:13:00Z">
        <w:r w:rsidR="00591C52" w:rsidRPr="0052469F">
          <w:rPr>
            <w:rFonts w:eastAsiaTheme="minorEastAsia"/>
            <w:rPrChange w:id="1842" w:author="Ashwani Prabhakar" w:date="2019-07-26T13:23:00Z">
              <w:rPr/>
            </w:rPrChange>
          </w:rPr>
          <w:t xml:space="preserve"> represents petrophysics term</w:t>
        </w:r>
      </w:ins>
      <w:ins w:id="1843" w:author="Ashwani Prabhakar" w:date="2019-07-26T13:17:00Z">
        <w:r w:rsidR="00591C52" w:rsidRPr="0052469F">
          <w:rPr>
            <w:rFonts w:eastAsiaTheme="minorEastAsia"/>
            <w:rPrChange w:id="1844" w:author="Ashwani Prabhakar" w:date="2019-07-26T13:23:00Z">
              <w:rPr/>
            </w:rPrChange>
          </w:rPr>
          <w:t xml:space="preserve"> i.e</w:t>
        </w:r>
      </w:ins>
      <w:ins w:id="1845" w:author="Ashwani Prabhakar" w:date="2019-07-26T13:13:00Z">
        <w:r w:rsidR="00591C52" w:rsidRPr="0052469F">
          <w:rPr>
            <w:rFonts w:eastAsiaTheme="minorEastAsia"/>
            <w:rPrChange w:id="1846" w:author="Ashwani Prabhakar" w:date="2019-07-26T13:23:00Z">
              <w:rPr/>
            </w:rPrChange>
          </w:rPr>
          <w:t>.</w:t>
        </w:r>
      </w:ins>
      <w:ins w:id="1847" w:author="Ashwani Prabhakar" w:date="2019-07-26T13:17:00Z">
        <w:r w:rsidR="00591C52" w:rsidRPr="0052469F">
          <w:rPr>
            <w:rFonts w:eastAsiaTheme="minorEastAsia"/>
            <w:rPrChange w:id="1848" w:author="Ashwani Prabhakar" w:date="2019-07-26T13:23:00Z">
              <w:rPr/>
            </w:rPrChange>
          </w:rPr>
          <w:t xml:space="preserve"> clustering constraint.</w:t>
        </w:r>
      </w:ins>
      <w:ins w:id="1849" w:author="Ashwani Prabhakar" w:date="2019-07-26T13:13:00Z">
        <w:r w:rsidR="00591C52" w:rsidRPr="0052469F">
          <w:rPr>
            <w:rFonts w:eastAsiaTheme="minorEastAsia"/>
            <w:rPrChange w:id="1850" w:author="Ashwani Prabhakar" w:date="2019-07-26T13:23:00Z">
              <w:rPr/>
            </w:rPrChange>
          </w:rPr>
          <w:t xml:space="preserve"> </w:t>
        </w:r>
      </w:ins>
      <m:oMath>
        <m:r>
          <w:ins w:id="1851" w:author="Ashwani Prabhakar" w:date="2019-07-26T13:20:00Z">
            <m:rPr>
              <m:sty m:val="p"/>
            </m:rPr>
            <w:rPr>
              <w:rFonts w:ascii="Cambria Math" w:hAnsi="Cambria Math"/>
            </w:rPr>
            <m:t>P</m:t>
          </w:ins>
        </m:r>
        <m:d>
          <m:dPr>
            <m:ctrlPr>
              <w:ins w:id="1852" w:author="Ashwani Prabhakar" w:date="2019-07-26T13:20:00Z">
                <w:rPr>
                  <w:rFonts w:ascii="Cambria Math" w:hAnsi="Cambria Math"/>
                </w:rPr>
              </w:ins>
            </m:ctrlPr>
          </m:dPr>
          <m:e>
            <m:r>
              <w:ins w:id="1853" w:author="Ashwani Prabhakar" w:date="2019-07-26T13:20:00Z">
                <m:rPr>
                  <m:sty m:val="bi"/>
                </m:rPr>
                <w:rPr>
                  <w:rFonts w:ascii="Cambria Math" w:hAnsi="Cambria Math"/>
                  <w:lang w:val="en-GB"/>
                </w:rPr>
                <m:t>m</m:t>
              </w:ins>
            </m:r>
            <m:ctrlPr>
              <w:ins w:id="1854" w:author="Ashwani Prabhakar" w:date="2019-07-26T13:20:00Z">
                <w:rPr>
                  <w:rFonts w:ascii="Cambria Math" w:hAnsi="Cambria Math"/>
                  <w:i/>
                  <w:iCs/>
                </w:rPr>
              </w:ins>
            </m:ctrlPr>
          </m:e>
        </m:d>
      </m:oMath>
      <w:ins w:id="1855" w:author="Ashwani Prabhakar" w:date="2019-07-26T13:20:00Z">
        <w:r w:rsidR="00CB2AFB" w:rsidRPr="0052469F">
          <w:rPr>
            <w:rFonts w:eastAsiaTheme="minorEastAsia"/>
            <w:iCs/>
            <w:rPrChange w:id="1856" w:author="Ashwani Prabhakar" w:date="2019-07-26T13:23:00Z">
              <w:rPr/>
            </w:rPrChange>
          </w:rPr>
          <w:t xml:space="preserve"> represents petrophysical distribution which stands as follows – </w:t>
        </w:r>
      </w:ins>
    </w:p>
    <w:p w14:paraId="19D6BDDF" w14:textId="72AB0721" w:rsidR="00285083" w:rsidRDefault="00285083" w:rsidP="00285083">
      <w:pPr>
        <w:ind w:left="1080"/>
        <w:rPr>
          <w:ins w:id="1857" w:author="Jeremie Giraud" w:date="2019-07-29T13:21:00Z"/>
        </w:rPr>
      </w:pPr>
    </w:p>
    <w:tbl>
      <w:tblPr>
        <w:tblStyle w:val="TableGridLight"/>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Change w:id="1858" w:author="Jeremie Giraud" w:date="2019-07-29T13:21:00Z">
          <w:tblPr>
            <w:tblStyle w:val="TableGrid"/>
            <w:tblW w:w="4994" w:type="pct"/>
            <w:tblInd w:w="1080" w:type="dxa"/>
            <w:tblBorders>
              <w:top w:val="none" w:sz="0" w:space="0" w:color="auto"/>
              <w:left w:val="none" w:sz="0" w:space="0" w:color="auto"/>
              <w:bottom w:val="none" w:sz="0" w:space="0" w:color="auto"/>
              <w:right w:val="none" w:sz="0" w:space="0" w:color="auto"/>
              <w:insideV w:val="none" w:sz="0" w:space="0" w:color="auto"/>
            </w:tblBorders>
            <w:tblLook w:val="0600" w:firstRow="0" w:lastRow="0" w:firstColumn="0" w:lastColumn="0" w:noHBand="1" w:noVBand="1"/>
          </w:tblPr>
        </w:tblPrChange>
      </w:tblPr>
      <w:tblGrid>
        <w:gridCol w:w="8509"/>
        <w:gridCol w:w="506"/>
        <w:tblGridChange w:id="1859">
          <w:tblGrid>
            <w:gridCol w:w="4507"/>
            <w:gridCol w:w="4508"/>
          </w:tblGrid>
        </w:tblGridChange>
      </w:tblGrid>
      <w:tr w:rsidR="00285083" w:rsidDel="00385E60" w14:paraId="3E187EBA" w14:textId="6BFEE7CE" w:rsidTr="00285083">
        <w:trPr>
          <w:ins w:id="1860" w:author="Jeremie Giraud" w:date="2019-07-29T13:21:00Z"/>
          <w:del w:id="1861" w:author="Ashwani Prabhakar" w:date="2019-07-29T16:37:00Z"/>
        </w:trPr>
        <w:tc>
          <w:tcPr>
            <w:tcW w:w="8500" w:type="dxa"/>
            <w:tcPrChange w:id="1862" w:author="Jeremie Giraud" w:date="2019-07-29T13:21:00Z">
              <w:tcPr>
                <w:tcW w:w="2500" w:type="pct"/>
                <w:shd w:val="clear" w:color="auto" w:fill="auto"/>
              </w:tcPr>
            </w:tcPrChange>
          </w:tcPr>
          <w:p w14:paraId="3AE304F5" w14:textId="4C2C97E9" w:rsidR="00285083" w:rsidDel="00385E60" w:rsidRDefault="00285083">
            <w:pPr>
              <w:rPr>
                <w:del w:id="1863" w:author="Ashwani Prabhakar" w:date="2019-07-29T16:36:00Z"/>
                <w:moveTo w:id="1864" w:author="Jeremie Giraud" w:date="2019-07-29T13:21:00Z"/>
                <w:rFonts w:eastAsiaTheme="minorEastAsia"/>
                <w:iCs/>
              </w:rPr>
              <w:pPrChange w:id="1865" w:author="Ashwani Prabhakar" w:date="2019-07-29T16:36:00Z">
                <w:pPr>
                  <w:ind w:left="720"/>
                </w:pPr>
              </w:pPrChange>
            </w:pPr>
            <w:moveToRangeStart w:id="1866" w:author="Jeremie Giraud" w:date="2019-07-29T13:21:00Z" w:name="move15298889"/>
            <m:oMathPara>
              <m:oMath>
                <m:r>
                  <w:del w:id="1867" w:author="Ashwani Prabhakar" w:date="2019-07-29T16:36:00Z">
                    <m:rPr>
                      <m:sty m:val="p"/>
                    </m:rPr>
                    <w:rPr>
                      <w:rFonts w:ascii="Cambria Math" w:eastAsiaTheme="minorEastAsia" w:hAnsi="Cambria Math"/>
                    </w:rPr>
                    <m:t>P</m:t>
                  </w:del>
                </m:r>
                <m:d>
                  <m:dPr>
                    <m:ctrlPr>
                      <w:del w:id="1868" w:author="Ashwani Prabhakar" w:date="2019-07-29T16:36:00Z">
                        <w:rPr>
                          <w:rFonts w:ascii="Cambria Math" w:eastAsiaTheme="minorEastAsia" w:hAnsi="Cambria Math"/>
                          <w:b/>
                          <w:bCs/>
                          <w:i/>
                          <w:iCs/>
                        </w:rPr>
                      </w:del>
                    </m:ctrlPr>
                  </m:dPr>
                  <m:e>
                    <m:r>
                      <w:del w:id="1869" w:author="Ashwani Prabhakar" w:date="2019-07-29T16:36:00Z">
                        <m:rPr>
                          <m:sty m:val="bi"/>
                        </m:rPr>
                        <w:rPr>
                          <w:rFonts w:ascii="Cambria Math" w:eastAsiaTheme="minorEastAsia" w:hAnsi="Cambria Math"/>
                        </w:rPr>
                        <m:t>m</m:t>
                      </w:del>
                    </m:r>
                  </m:e>
                </m:d>
                <m:r>
                  <w:del w:id="1870" w:author="Ashwani Prabhakar" w:date="2019-07-29T16:36:00Z">
                    <m:rPr>
                      <m:sty m:val="p"/>
                    </m:rPr>
                    <w:rPr>
                      <w:rFonts w:ascii="Cambria Math" w:eastAsiaTheme="minorEastAsia" w:hAnsi="Cambria Math"/>
                    </w:rPr>
                    <m:t>=</m:t>
                  </w:del>
                </m:r>
                <m:nary>
                  <m:naryPr>
                    <m:chr m:val="∑"/>
                    <m:limLoc m:val="undOvr"/>
                    <m:ctrlPr>
                      <w:del w:id="1871" w:author="Ashwani Prabhakar" w:date="2019-07-29T16:36:00Z">
                        <w:rPr>
                          <w:rFonts w:ascii="Cambria Math" w:eastAsiaTheme="minorEastAsia" w:hAnsi="Cambria Math"/>
                          <w:i/>
                          <w:iCs/>
                        </w:rPr>
                      </w:del>
                    </m:ctrlPr>
                  </m:naryPr>
                  <m:sub>
                    <m:r>
                      <w:del w:id="1872" w:author="Ashwani Prabhakar" w:date="2019-07-29T16:36:00Z">
                        <w:rPr>
                          <w:rFonts w:ascii="Cambria Math" w:eastAsiaTheme="minorEastAsia" w:hAnsi="Cambria Math"/>
                        </w:rPr>
                        <m:t>k</m:t>
                      </w:del>
                    </m:r>
                    <m:r>
                      <w:del w:id="1873" w:author="Ashwani Prabhakar" w:date="2019-07-29T16:36:00Z">
                        <m:rPr>
                          <m:sty m:val="p"/>
                        </m:rPr>
                        <w:rPr>
                          <w:rFonts w:ascii="Cambria Math" w:eastAsiaTheme="minorEastAsia" w:hAnsi="Cambria Math"/>
                        </w:rPr>
                        <m:t>=1</m:t>
                      </w:del>
                    </m:r>
                  </m:sub>
                  <m:sup>
                    <m:sSub>
                      <m:sSubPr>
                        <m:ctrlPr>
                          <w:del w:id="1874" w:author="Ashwani Prabhakar" w:date="2019-07-29T16:36:00Z">
                            <w:rPr>
                              <w:rFonts w:ascii="Cambria Math" w:eastAsiaTheme="minorEastAsia" w:hAnsi="Cambria Math"/>
                              <w:i/>
                              <w:iCs/>
                            </w:rPr>
                          </w:del>
                        </m:ctrlPr>
                      </m:sSubPr>
                      <m:e>
                        <m:r>
                          <w:del w:id="1875" w:author="Ashwani Prabhakar" w:date="2019-07-29T16:36:00Z">
                            <w:rPr>
                              <w:rFonts w:ascii="Cambria Math" w:eastAsiaTheme="minorEastAsia" w:hAnsi="Cambria Math"/>
                            </w:rPr>
                            <m:t>n</m:t>
                          </w:del>
                        </m:r>
                      </m:e>
                      <m:sub>
                        <m:r>
                          <w:del w:id="1876" w:author="Ashwani Prabhakar" w:date="2019-07-29T16:36:00Z">
                            <w:rPr>
                              <w:rFonts w:ascii="Cambria Math" w:eastAsiaTheme="minorEastAsia" w:hAnsi="Cambria Math"/>
                            </w:rPr>
                            <m:t>f</m:t>
                          </w:del>
                        </m:r>
                      </m:sub>
                    </m:sSub>
                  </m:sup>
                  <m:e>
                    <m:d>
                      <m:dPr>
                        <m:begChr m:val=""/>
                        <m:ctrlPr>
                          <w:del w:id="1877" w:author="Ashwani Prabhakar" w:date="2019-07-29T16:36:00Z">
                            <w:rPr>
                              <w:rFonts w:ascii="Cambria Math" w:eastAsiaTheme="minorEastAsia" w:hAnsi="Cambria Math"/>
                              <w:i/>
                              <w:iCs/>
                            </w:rPr>
                          </w:del>
                        </m:ctrlPr>
                      </m:dPr>
                      <m:e>
                        <m:sSub>
                          <m:sSubPr>
                            <m:ctrlPr>
                              <w:del w:id="1878" w:author="Ashwani Prabhakar" w:date="2019-07-29T16:36:00Z">
                                <w:rPr>
                                  <w:rFonts w:ascii="Cambria Math" w:eastAsiaTheme="minorEastAsia" w:hAnsi="Cambria Math"/>
                                  <w:i/>
                                  <w:iCs/>
                                </w:rPr>
                              </w:del>
                            </m:ctrlPr>
                          </m:sSubPr>
                          <m:e>
                            <m:r>
                              <w:del w:id="1879" w:author="Ashwani Prabhakar" w:date="2019-07-29T16:36:00Z">
                                <w:rPr>
                                  <w:rFonts w:ascii="Cambria Math" w:eastAsiaTheme="minorEastAsia" w:hAnsi="Cambria Math"/>
                                </w:rPr>
                                <m:t>ω</m:t>
                              </w:del>
                            </m:r>
                          </m:e>
                          <m:sub>
                            <m:r>
                              <w:del w:id="1880" w:author="Ashwani Prabhakar" w:date="2019-07-29T16:36:00Z">
                                <w:rPr>
                                  <w:rFonts w:ascii="Cambria Math" w:eastAsiaTheme="minorEastAsia" w:hAnsi="Cambria Math"/>
                                </w:rPr>
                                <m:t>k</m:t>
                              </w:del>
                            </m:r>
                          </m:sub>
                        </m:sSub>
                        <m:r>
                          <w:del w:id="1881" w:author="Ashwani Prabhakar" w:date="2019-07-29T16:36:00Z">
                            <m:rPr>
                              <m:sty m:val="p"/>
                            </m:rPr>
                            <w:rPr>
                              <w:rFonts w:ascii="Cambria Math" w:eastAsiaTheme="minorEastAsia" w:hAnsi="Cambria Math"/>
                            </w:rPr>
                            <m:t>N(</m:t>
                          </w:del>
                        </m:r>
                        <m:r>
                          <w:del w:id="1882" w:author="Ashwani Prabhakar" w:date="2019-07-29T16:36:00Z">
                            <m:rPr>
                              <m:sty m:val="bi"/>
                            </m:rPr>
                            <w:rPr>
                              <w:rFonts w:ascii="Cambria Math" w:eastAsiaTheme="minorEastAsia" w:hAnsi="Cambria Math"/>
                            </w:rPr>
                            <m:t>m</m:t>
                          </w:del>
                        </m:r>
                        <m:r>
                          <w:del w:id="1883" w:author="Ashwani Prabhakar" w:date="2019-07-29T16:36:00Z">
                            <m:rPr>
                              <m:sty m:val="p"/>
                            </m:rPr>
                            <w:rPr>
                              <w:rFonts w:ascii="Cambria Math" w:eastAsiaTheme="minorEastAsia" w:hAnsi="Cambria Math"/>
                            </w:rPr>
                            <m:t>|</m:t>
                          </w:del>
                        </m:r>
                        <m:sSub>
                          <m:sSubPr>
                            <m:ctrlPr>
                              <w:del w:id="1884" w:author="Ashwani Prabhakar" w:date="2019-07-29T16:36:00Z">
                                <w:rPr>
                                  <w:rFonts w:ascii="Cambria Math" w:eastAsiaTheme="minorEastAsia" w:hAnsi="Cambria Math"/>
                                  <w:i/>
                                  <w:iCs/>
                                </w:rPr>
                              </w:del>
                            </m:ctrlPr>
                          </m:sSubPr>
                          <m:e>
                            <m:r>
                              <w:del w:id="1885" w:author="Ashwani Prabhakar" w:date="2019-07-29T16:36:00Z">
                                <m:rPr>
                                  <m:sty m:val="bi"/>
                                </m:rPr>
                                <w:rPr>
                                  <w:rFonts w:ascii="Cambria Math" w:eastAsiaTheme="minorEastAsia" w:hAnsi="Cambria Math"/>
                                </w:rPr>
                                <m:t>μ</m:t>
                              </w:del>
                            </m:r>
                          </m:e>
                          <m:sub>
                            <m:r>
                              <w:del w:id="1886" w:author="Ashwani Prabhakar" w:date="2019-07-29T16:36:00Z">
                                <m:rPr>
                                  <m:sty m:val="bi"/>
                                </m:rPr>
                                <w:rPr>
                                  <w:rFonts w:ascii="Cambria Math" w:eastAsiaTheme="minorEastAsia" w:hAnsi="Cambria Math"/>
                                </w:rPr>
                                <m:t>k</m:t>
                              </w:del>
                            </m:r>
                          </m:sub>
                        </m:sSub>
                        <m:r>
                          <w:del w:id="1887" w:author="Ashwani Prabhakar" w:date="2019-07-29T16:36:00Z">
                            <m:rPr>
                              <m:sty m:val="p"/>
                            </m:rPr>
                            <w:rPr>
                              <w:rFonts w:ascii="Cambria Math" w:eastAsiaTheme="minorEastAsia" w:hAnsi="Cambria Math"/>
                            </w:rPr>
                            <m:t>,</m:t>
                          </w:del>
                        </m:r>
                        <m:sSub>
                          <m:sSubPr>
                            <m:ctrlPr>
                              <w:del w:id="1888" w:author="Ashwani Prabhakar" w:date="2019-07-29T16:36:00Z">
                                <w:rPr>
                                  <w:rFonts w:ascii="Cambria Math" w:eastAsiaTheme="minorEastAsia" w:hAnsi="Cambria Math"/>
                                  <w:i/>
                                  <w:iCs/>
                                </w:rPr>
                              </w:del>
                            </m:ctrlPr>
                          </m:sSubPr>
                          <m:e>
                            <m:r>
                              <w:del w:id="1889" w:author="Ashwani Prabhakar" w:date="2019-07-29T16:36:00Z">
                                <m:rPr>
                                  <m:sty m:val="bi"/>
                                </m:rPr>
                                <w:rPr>
                                  <w:rFonts w:ascii="Cambria Math" w:eastAsiaTheme="minorEastAsia" w:hAnsi="Cambria Math"/>
                                </w:rPr>
                                <m:t>σ</m:t>
                              </w:del>
                            </m:r>
                          </m:e>
                          <m:sub>
                            <m:r>
                              <w:del w:id="1890" w:author="Ashwani Prabhakar" w:date="2019-07-29T16:36:00Z">
                                <m:rPr>
                                  <m:sty m:val="bi"/>
                                </m:rPr>
                                <w:rPr>
                                  <w:rFonts w:ascii="Cambria Math" w:eastAsiaTheme="minorEastAsia" w:hAnsi="Cambria Math"/>
                                </w:rPr>
                                <m:t>k</m:t>
                              </w:del>
                            </m:r>
                          </m:sub>
                        </m:sSub>
                      </m:e>
                    </m:d>
                  </m:e>
                </m:nary>
              </m:oMath>
            </m:oMathPara>
          </w:p>
          <w:moveToRangeEnd w:id="1866"/>
          <w:p w14:paraId="1735BF2D" w14:textId="65CC9644" w:rsidR="00285083" w:rsidDel="00385E60" w:rsidRDefault="00285083" w:rsidP="00385E60">
            <w:pPr>
              <w:rPr>
                <w:ins w:id="1891" w:author="Jeremie Giraud" w:date="2019-07-29T13:21:00Z"/>
                <w:del w:id="1892" w:author="Ashwani Prabhakar" w:date="2019-07-29T16:37:00Z"/>
                <w:rFonts w:eastAsiaTheme="minorEastAsia"/>
                <w:iCs/>
              </w:rPr>
            </w:pPr>
          </w:p>
        </w:tc>
        <w:tc>
          <w:tcPr>
            <w:tcW w:w="505" w:type="dxa"/>
            <w:tcPrChange w:id="1893" w:author="Jeremie Giraud" w:date="2019-07-29T13:21:00Z">
              <w:tcPr>
                <w:tcW w:w="2500" w:type="pct"/>
                <w:shd w:val="clear" w:color="auto" w:fill="auto"/>
              </w:tcPr>
            </w:tcPrChange>
          </w:tcPr>
          <w:p w14:paraId="03F3E157" w14:textId="5D50489F" w:rsidR="00285083" w:rsidDel="00385E60" w:rsidRDefault="00285083">
            <w:pPr>
              <w:spacing w:line="360" w:lineRule="auto"/>
              <w:jc w:val="right"/>
              <w:rPr>
                <w:ins w:id="1894" w:author="Jeremie Giraud" w:date="2019-07-29T13:21:00Z"/>
                <w:del w:id="1895" w:author="Ashwani Prabhakar" w:date="2019-07-29T16:37:00Z"/>
                <w:rFonts w:eastAsiaTheme="minorEastAsia"/>
                <w:iCs/>
              </w:rPr>
              <w:pPrChange w:id="1896" w:author="Jeremie Giraud" w:date="2019-07-29T13:21:00Z">
                <w:pPr/>
              </w:pPrChange>
            </w:pPr>
            <w:ins w:id="1897" w:author="Jeremie Giraud" w:date="2019-07-29T13:21:00Z">
              <w:del w:id="1898" w:author="Ashwani Prabhakar" w:date="2019-07-29T16:37:00Z">
                <w:r w:rsidDel="00385E60">
                  <w:rPr>
                    <w:rFonts w:eastAsiaTheme="minorEastAsia"/>
                    <w:iCs/>
                  </w:rPr>
                  <w:fldChar w:fldCharType="begin"/>
                </w:r>
                <w:r w:rsidDel="00385E60">
                  <w:rPr>
                    <w:rFonts w:eastAsiaTheme="minorEastAsia"/>
                    <w:iCs/>
                  </w:rPr>
                  <w:delInstrText xml:space="preserve"> MACROBUTTON NumberReference \* MERGEFORMAT (</w:delInstrText>
                </w:r>
                <w:r w:rsidDel="00385E60">
                  <w:rPr>
                    <w:rFonts w:eastAsiaTheme="minorEastAsia"/>
                    <w:iCs/>
                  </w:rPr>
                  <w:fldChar w:fldCharType="begin"/>
                </w:r>
                <w:r w:rsidDel="00385E60">
                  <w:rPr>
                    <w:rFonts w:eastAsiaTheme="minorEastAsia"/>
                    <w:iCs/>
                  </w:rPr>
                  <w:delInstrText xml:space="preserve"> SEQ EquationNumber \n \* Arabic \* MERGEFORMAT </w:delInstrText>
                </w:r>
              </w:del>
            </w:ins>
            <w:del w:id="1899" w:author="Ashwani Prabhakar" w:date="2019-07-29T16:37:00Z">
              <w:r w:rsidDel="00385E60">
                <w:rPr>
                  <w:rFonts w:eastAsiaTheme="minorEastAsia"/>
                  <w:iCs/>
                </w:rPr>
                <w:fldChar w:fldCharType="separate"/>
              </w:r>
            </w:del>
            <w:ins w:id="1900" w:author="Jeremie Giraud" w:date="2019-07-29T13:29:00Z">
              <w:del w:id="1901" w:author="Ashwani Prabhakar" w:date="2019-07-29T16:37:00Z">
                <w:r w:rsidR="00F32FD9" w:rsidDel="00385E60">
                  <w:rPr>
                    <w:rFonts w:eastAsiaTheme="minorEastAsia"/>
                    <w:iCs/>
                    <w:noProof/>
                  </w:rPr>
                  <w:delInstrText>2</w:delInstrText>
                </w:r>
              </w:del>
            </w:ins>
            <w:ins w:id="1902" w:author="Jeremie Giraud" w:date="2019-07-29T13:21:00Z">
              <w:del w:id="1903" w:author="Ashwani Prabhakar" w:date="2019-07-29T16:37:00Z">
                <w:r w:rsidDel="00385E60">
                  <w:rPr>
                    <w:rFonts w:eastAsiaTheme="minorEastAsia"/>
                    <w:iCs/>
                  </w:rPr>
                  <w:fldChar w:fldCharType="end"/>
                </w:r>
                <w:r w:rsidDel="00385E60">
                  <w:rPr>
                    <w:rFonts w:eastAsiaTheme="minorEastAsia"/>
                    <w:iCs/>
                  </w:rPr>
                  <w:delInstrText>)</w:delInstrText>
                </w:r>
                <w:r w:rsidDel="00385E60">
                  <w:rPr>
                    <w:rFonts w:eastAsiaTheme="minorEastAsia"/>
                    <w:iCs/>
                  </w:rPr>
                  <w:fldChar w:fldCharType="end"/>
                </w:r>
              </w:del>
            </w:ins>
          </w:p>
        </w:tc>
      </w:tr>
    </w:tbl>
    <w:p w14:paraId="23A14511" w14:textId="1B444C53" w:rsidR="00285083" w:rsidRPr="00285083" w:rsidRDefault="00285083">
      <w:pPr>
        <w:ind w:left="1080"/>
        <w:rPr>
          <w:ins w:id="1904" w:author="Ashwani Prabhakar" w:date="2019-07-26T13:21:00Z"/>
          <w:rFonts w:eastAsiaTheme="minorEastAsia"/>
          <w:iCs/>
          <w:rPrChange w:id="1905" w:author="Jeremie Giraud" w:date="2019-07-29T13:21:00Z">
            <w:rPr>
              <w:ins w:id="1906" w:author="Ashwani Prabhakar" w:date="2019-07-26T13:21:00Z"/>
            </w:rPr>
          </w:rPrChange>
        </w:rPr>
        <w:pPrChange w:id="1907" w:author="Jeremie Giraud" w:date="2019-07-29T13:21:00Z">
          <w:pPr>
            <w:pStyle w:val="ListParagraph"/>
            <w:keepNext/>
            <w:autoSpaceDE w:val="0"/>
            <w:autoSpaceDN w:val="0"/>
            <w:adjustRightInd w:val="0"/>
            <w:spacing w:after="0" w:line="240" w:lineRule="auto"/>
            <w:ind w:left="1440"/>
          </w:pPr>
        </w:pPrChange>
      </w:pPr>
    </w:p>
    <w:p w14:paraId="2B9A2BEE" w14:textId="65EFFE88" w:rsidR="000015F2" w:rsidRDefault="000015F2">
      <w:pPr>
        <w:ind w:left="720"/>
        <w:rPr>
          <w:ins w:id="1908" w:author="Ashwani Prabhakar" w:date="2019-07-26T13:20:00Z"/>
          <w:moveFrom w:id="1909" w:author="Jeremie Giraud" w:date="2019-07-29T13:21:00Z"/>
          <w:rFonts w:eastAsiaTheme="minorEastAsia"/>
          <w:iCs/>
        </w:rPr>
        <w:pPrChange w:id="1910" w:author="Ashwani Prabhakar" w:date="2019-07-26T13:22:00Z">
          <w:pPr>
            <w:pStyle w:val="ListParagraph"/>
            <w:keepNext/>
            <w:autoSpaceDE w:val="0"/>
            <w:autoSpaceDN w:val="0"/>
            <w:adjustRightInd w:val="0"/>
            <w:spacing w:after="0" w:line="240" w:lineRule="auto"/>
            <w:ind w:left="1440"/>
          </w:pPr>
        </w:pPrChange>
      </w:pPr>
      <w:moveFromRangeStart w:id="1911" w:author="Jeremie Giraud" w:date="2019-07-29T13:21:00Z" w:name="move15298889"/>
      <m:oMathPara>
        <m:oMath>
          <m:r>
            <w:ins w:id="1912" w:author="Ashwani Prabhakar" w:date="2019-07-26T13:21:00Z">
              <m:rPr>
                <m:sty m:val="p"/>
              </m:rPr>
              <w:rPr>
                <w:rFonts w:ascii="Cambria Math" w:eastAsiaTheme="minorEastAsia" w:hAnsi="Cambria Math"/>
              </w:rPr>
              <m:t>P</m:t>
            </w:ins>
          </m:r>
          <m:d>
            <m:dPr>
              <m:ctrlPr>
                <w:ins w:id="1913" w:author="Ashwani Prabhakar" w:date="2019-07-26T13:21:00Z">
                  <w:rPr>
                    <w:rFonts w:ascii="Cambria Math" w:eastAsiaTheme="minorEastAsia" w:hAnsi="Cambria Math"/>
                    <w:b/>
                    <w:bCs/>
                    <w:i/>
                    <w:iCs/>
                  </w:rPr>
                </w:ins>
              </m:ctrlPr>
            </m:dPr>
            <m:e>
              <m:r>
                <w:ins w:id="1914" w:author="Ashwani Prabhakar" w:date="2019-07-26T13:21:00Z">
                  <m:rPr>
                    <m:sty m:val="bi"/>
                  </m:rPr>
                  <w:rPr>
                    <w:rFonts w:ascii="Cambria Math" w:eastAsiaTheme="minorEastAsia" w:hAnsi="Cambria Math"/>
                  </w:rPr>
                  <m:t>m</m:t>
                </w:ins>
              </m:r>
            </m:e>
          </m:d>
          <m:r>
            <w:ins w:id="1915" w:author="Ashwani Prabhakar" w:date="2019-07-26T13:21:00Z">
              <m:rPr>
                <m:sty m:val="p"/>
              </m:rPr>
              <w:rPr>
                <w:rFonts w:ascii="Cambria Math" w:eastAsiaTheme="minorEastAsia" w:hAnsi="Cambria Math"/>
              </w:rPr>
              <m:t>=</m:t>
            </w:ins>
          </m:r>
          <m:nary>
            <m:naryPr>
              <m:chr m:val="∑"/>
              <m:limLoc m:val="undOvr"/>
              <m:ctrlPr>
                <w:ins w:id="1916" w:author="Ashwani Prabhakar" w:date="2019-07-26T13:21:00Z">
                  <w:rPr>
                    <w:rFonts w:ascii="Cambria Math" w:eastAsiaTheme="minorEastAsia" w:hAnsi="Cambria Math"/>
                    <w:i/>
                    <w:iCs/>
                  </w:rPr>
                </w:ins>
              </m:ctrlPr>
            </m:naryPr>
            <m:sub>
              <m:r>
                <w:ins w:id="1917" w:author="Ashwani Prabhakar" w:date="2019-07-26T13:21:00Z">
                  <w:rPr>
                    <w:rFonts w:ascii="Cambria Math" w:eastAsiaTheme="minorEastAsia" w:hAnsi="Cambria Math"/>
                  </w:rPr>
                  <m:t>k</m:t>
                </w:ins>
              </m:r>
              <m:r>
                <w:ins w:id="1918" w:author="Ashwani Prabhakar" w:date="2019-07-26T13:21:00Z">
                  <m:rPr>
                    <m:sty m:val="p"/>
                  </m:rPr>
                  <w:rPr>
                    <w:rFonts w:ascii="Cambria Math" w:eastAsiaTheme="minorEastAsia" w:hAnsi="Cambria Math"/>
                  </w:rPr>
                  <m:t>=1</m:t>
                </w:ins>
              </m:r>
            </m:sub>
            <m:sup>
              <m:sSub>
                <m:sSubPr>
                  <m:ctrlPr>
                    <w:ins w:id="1919" w:author="Ashwani Prabhakar" w:date="2019-07-26T13:21:00Z">
                      <w:rPr>
                        <w:rFonts w:ascii="Cambria Math" w:eastAsiaTheme="minorEastAsia" w:hAnsi="Cambria Math"/>
                        <w:i/>
                        <w:iCs/>
                      </w:rPr>
                    </w:ins>
                  </m:ctrlPr>
                </m:sSubPr>
                <m:e>
                  <m:r>
                    <w:ins w:id="1920" w:author="Ashwani Prabhakar" w:date="2019-07-26T13:21:00Z">
                      <w:rPr>
                        <w:rFonts w:ascii="Cambria Math" w:eastAsiaTheme="minorEastAsia" w:hAnsi="Cambria Math"/>
                      </w:rPr>
                      <m:t>n</m:t>
                    </w:ins>
                  </m:r>
                </m:e>
                <m:sub>
                  <m:r>
                    <w:ins w:id="1921" w:author="Ashwani Prabhakar" w:date="2019-07-26T13:21:00Z">
                      <w:rPr>
                        <w:rFonts w:ascii="Cambria Math" w:eastAsiaTheme="minorEastAsia" w:hAnsi="Cambria Math"/>
                      </w:rPr>
                      <m:t>f</m:t>
                    </w:ins>
                  </m:r>
                </m:sub>
              </m:sSub>
            </m:sup>
            <m:e>
              <m:d>
                <m:dPr>
                  <m:begChr m:val=""/>
                  <m:ctrlPr>
                    <w:ins w:id="1922" w:author="Ashwani Prabhakar" w:date="2019-07-26T13:21:00Z">
                      <w:rPr>
                        <w:rFonts w:ascii="Cambria Math" w:eastAsiaTheme="minorEastAsia" w:hAnsi="Cambria Math"/>
                        <w:i/>
                        <w:iCs/>
                      </w:rPr>
                    </w:ins>
                  </m:ctrlPr>
                </m:dPr>
                <m:e>
                  <m:sSub>
                    <m:sSubPr>
                      <m:ctrlPr>
                        <w:ins w:id="1923" w:author="Ashwani Prabhakar" w:date="2019-07-26T13:21:00Z">
                          <w:rPr>
                            <w:rFonts w:ascii="Cambria Math" w:eastAsiaTheme="minorEastAsia" w:hAnsi="Cambria Math"/>
                            <w:i/>
                            <w:iCs/>
                          </w:rPr>
                        </w:ins>
                      </m:ctrlPr>
                    </m:sSubPr>
                    <m:e>
                      <m:r>
                        <w:ins w:id="1924" w:author="Ashwani Prabhakar" w:date="2019-07-26T13:21:00Z">
                          <w:rPr>
                            <w:rFonts w:ascii="Cambria Math" w:eastAsiaTheme="minorEastAsia" w:hAnsi="Cambria Math"/>
                          </w:rPr>
                          <m:t>ω</m:t>
                        </w:ins>
                      </m:r>
                    </m:e>
                    <m:sub>
                      <m:r>
                        <w:ins w:id="1925" w:author="Ashwani Prabhakar" w:date="2019-07-26T13:21:00Z">
                          <w:rPr>
                            <w:rFonts w:ascii="Cambria Math" w:eastAsiaTheme="minorEastAsia" w:hAnsi="Cambria Math"/>
                          </w:rPr>
                          <m:t>k</m:t>
                        </w:ins>
                      </m:r>
                    </m:sub>
                  </m:sSub>
                  <m:r>
                    <w:ins w:id="1926" w:author="Ashwani Prabhakar" w:date="2019-07-26T13:21:00Z">
                      <m:rPr>
                        <m:sty m:val="p"/>
                      </m:rPr>
                      <w:rPr>
                        <w:rFonts w:ascii="Cambria Math" w:eastAsiaTheme="minorEastAsia" w:hAnsi="Cambria Math"/>
                      </w:rPr>
                      <m:t>N(</m:t>
                    </w:ins>
                  </m:r>
                  <m:r>
                    <w:ins w:id="1927" w:author="Ashwani Prabhakar" w:date="2019-07-26T13:21:00Z">
                      <m:rPr>
                        <m:sty m:val="bi"/>
                      </m:rPr>
                      <w:rPr>
                        <w:rFonts w:ascii="Cambria Math" w:eastAsiaTheme="minorEastAsia" w:hAnsi="Cambria Math"/>
                      </w:rPr>
                      <m:t>m</m:t>
                    </w:ins>
                  </m:r>
                  <m:r>
                    <w:ins w:id="1928" w:author="Ashwani Prabhakar" w:date="2019-07-26T13:21:00Z">
                      <m:rPr>
                        <m:sty m:val="p"/>
                      </m:rPr>
                      <w:rPr>
                        <w:rFonts w:ascii="Cambria Math" w:eastAsiaTheme="minorEastAsia" w:hAnsi="Cambria Math"/>
                      </w:rPr>
                      <m:t>|</m:t>
                    </w:ins>
                  </m:r>
                  <m:sSub>
                    <m:sSubPr>
                      <m:ctrlPr>
                        <w:ins w:id="1929" w:author="Ashwani Prabhakar" w:date="2019-07-26T13:21:00Z">
                          <w:rPr>
                            <w:rFonts w:ascii="Cambria Math" w:eastAsiaTheme="minorEastAsia" w:hAnsi="Cambria Math"/>
                            <w:i/>
                            <w:iCs/>
                          </w:rPr>
                        </w:ins>
                      </m:ctrlPr>
                    </m:sSubPr>
                    <m:e>
                      <m:r>
                        <w:ins w:id="1930" w:author="Ashwani Prabhakar" w:date="2019-07-26T13:21:00Z">
                          <m:rPr>
                            <m:sty m:val="bi"/>
                          </m:rPr>
                          <w:rPr>
                            <w:rFonts w:ascii="Cambria Math" w:eastAsiaTheme="minorEastAsia" w:hAnsi="Cambria Math"/>
                          </w:rPr>
                          <m:t>μ</m:t>
                        </w:ins>
                      </m:r>
                    </m:e>
                    <m:sub>
                      <m:r>
                        <w:ins w:id="1931" w:author="Ashwani Prabhakar" w:date="2019-07-26T13:21:00Z">
                          <m:rPr>
                            <m:sty m:val="bi"/>
                          </m:rPr>
                          <w:rPr>
                            <w:rFonts w:ascii="Cambria Math" w:eastAsiaTheme="minorEastAsia" w:hAnsi="Cambria Math"/>
                          </w:rPr>
                          <m:t>k</m:t>
                        </w:ins>
                      </m:r>
                    </m:sub>
                  </m:sSub>
                  <m:r>
                    <w:ins w:id="1932" w:author="Ashwani Prabhakar" w:date="2019-07-26T13:21:00Z">
                      <m:rPr>
                        <m:sty m:val="p"/>
                      </m:rPr>
                      <w:rPr>
                        <w:rFonts w:ascii="Cambria Math" w:eastAsiaTheme="minorEastAsia" w:hAnsi="Cambria Math"/>
                      </w:rPr>
                      <m:t>,</m:t>
                    </w:ins>
                  </m:r>
                  <m:sSub>
                    <m:sSubPr>
                      <m:ctrlPr>
                        <w:ins w:id="1933" w:author="Ashwani Prabhakar" w:date="2019-07-26T13:21:00Z">
                          <w:rPr>
                            <w:rFonts w:ascii="Cambria Math" w:eastAsiaTheme="minorEastAsia" w:hAnsi="Cambria Math"/>
                            <w:i/>
                            <w:iCs/>
                          </w:rPr>
                        </w:ins>
                      </m:ctrlPr>
                    </m:sSubPr>
                    <m:e>
                      <m:r>
                        <w:ins w:id="1934" w:author="Ashwani Prabhakar" w:date="2019-07-26T13:21:00Z">
                          <m:rPr>
                            <m:sty m:val="bi"/>
                          </m:rPr>
                          <w:rPr>
                            <w:rFonts w:ascii="Cambria Math" w:eastAsiaTheme="minorEastAsia" w:hAnsi="Cambria Math"/>
                          </w:rPr>
                          <m:t>σ</m:t>
                        </w:ins>
                      </m:r>
                    </m:e>
                    <m:sub>
                      <m:r>
                        <w:ins w:id="1935" w:author="Ashwani Prabhakar" w:date="2019-07-26T13:21:00Z">
                          <m:rPr>
                            <m:sty m:val="bi"/>
                          </m:rPr>
                          <w:rPr>
                            <w:rFonts w:ascii="Cambria Math" w:eastAsiaTheme="minorEastAsia" w:hAnsi="Cambria Math"/>
                          </w:rPr>
                          <m:t>k</m:t>
                        </w:ins>
                      </m:r>
                    </m:sub>
                  </m:sSub>
                </m:e>
              </m:d>
              <m:r>
                <w:ins w:id="1936" w:author="Ashwani Prabhakar" w:date="2019-07-29T16:36:00Z">
                  <w:rPr>
                    <w:rFonts w:ascii="Cambria Math" w:eastAsiaTheme="minorEastAsia" w:hAnsi="Cambria Math"/>
                  </w:rPr>
                  <m:t xml:space="preserve"> </m:t>
                </w:ins>
              </m:r>
            </m:e>
          </m:nary>
        </m:oMath>
      </m:oMathPara>
    </w:p>
    <w:moveFromRangeEnd w:id="1911"/>
    <w:p w14:paraId="0417A908" w14:textId="75C8BDD7" w:rsidR="00F32FD9" w:rsidRDefault="00F32FD9">
      <w:pPr>
        <w:ind w:left="720"/>
        <w:jc w:val="center"/>
        <w:rPr>
          <w:ins w:id="1937" w:author="Jeremie Giraud" w:date="2019-07-29T13:29:00Z"/>
          <w:rFonts w:eastAsiaTheme="minorEastAsia"/>
        </w:rPr>
        <w:pPrChange w:id="1938" w:author="Jeremie Giraud" w:date="2019-07-29T13:29:00Z">
          <w:pPr>
            <w:pStyle w:val="ListParagraph"/>
            <w:keepNext/>
            <w:autoSpaceDE w:val="0"/>
            <w:autoSpaceDN w:val="0"/>
            <w:adjustRightInd w:val="0"/>
            <w:spacing w:after="0" w:line="240" w:lineRule="auto"/>
            <w:ind w:left="1440"/>
          </w:pPr>
        </w:pPrChange>
      </w:pPr>
    </w:p>
    <w:tbl>
      <w:tblPr>
        <w:tblStyle w:val="TableGridLight"/>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Change w:id="1939" w:author="Jeremie Giraud" w:date="2019-07-29T13:30:00Z">
          <w:tblPr>
            <w:tblStyle w:val="TableGrid"/>
            <w:tblW w:w="4994" w:type="pct"/>
            <w:tblInd w:w="720" w:type="dxa"/>
            <w:tblBorders>
              <w:top w:val="none" w:sz="0" w:space="0" w:color="auto"/>
              <w:left w:val="none" w:sz="0" w:space="0" w:color="auto"/>
              <w:bottom w:val="none" w:sz="0" w:space="0" w:color="auto"/>
              <w:right w:val="none" w:sz="0" w:space="0" w:color="auto"/>
              <w:insideV w:val="none" w:sz="0" w:space="0" w:color="auto"/>
            </w:tblBorders>
            <w:tblLook w:val="0600" w:firstRow="0" w:lastRow="0" w:firstColumn="0" w:lastColumn="0" w:noHBand="1" w:noVBand="1"/>
          </w:tblPr>
        </w:tblPrChange>
      </w:tblPr>
      <w:tblGrid>
        <w:gridCol w:w="7927"/>
        <w:gridCol w:w="1088"/>
        <w:tblGridChange w:id="1940">
          <w:tblGrid>
            <w:gridCol w:w="4507"/>
            <w:gridCol w:w="4508"/>
          </w:tblGrid>
        </w:tblGridChange>
      </w:tblGrid>
      <w:tr w:rsidR="00F32FD9" w14:paraId="17459979" w14:textId="77777777" w:rsidTr="00F32FD9">
        <w:trPr>
          <w:ins w:id="1941" w:author="Jeremie Giraud" w:date="2019-07-29T13:29:00Z"/>
        </w:trPr>
        <w:tc>
          <w:tcPr>
            <w:tcW w:w="7927" w:type="dxa"/>
            <w:tcPrChange w:id="1942" w:author="Jeremie Giraud" w:date="2019-07-29T13:30:00Z">
              <w:tcPr>
                <w:tcW w:w="2500" w:type="pct"/>
                <w:shd w:val="clear" w:color="auto" w:fill="auto"/>
              </w:tcPr>
            </w:tcPrChange>
          </w:tcPr>
          <w:p w14:paraId="1EDD6684" w14:textId="295543B4" w:rsidR="00F32FD9" w:rsidRDefault="00097EEA">
            <w:pPr>
              <w:spacing w:line="360" w:lineRule="auto"/>
              <w:rPr>
                <w:ins w:id="1943" w:author="Jeremie Giraud" w:date="2019-07-29T13:29:00Z"/>
                <w:rFonts w:eastAsiaTheme="minorEastAsia"/>
              </w:rPr>
              <w:pPrChange w:id="1944" w:author="Jeremie Giraud" w:date="2019-07-29T13:29:00Z">
                <w:pPr>
                  <w:jc w:val="center"/>
                </w:pPr>
              </w:pPrChange>
            </w:pPr>
            <w:ins w:id="1945" w:author="Ashwani Prabhakar" w:date="2019-07-29T18:22:00Z">
              <w:r>
                <w:rPr>
                  <w:rFonts w:eastAsiaTheme="minorEastAsia"/>
                  <w:iCs/>
                </w:rPr>
                <w:t>Where,</w:t>
              </w:r>
              <w:del w:id="1946" w:author="Jeremie Giraud" w:date="2019-07-29T21:25:00Z">
                <w:r>
                  <w:rPr>
                    <w:rFonts w:eastAsiaTheme="minorEastAsia"/>
                    <w:iCs/>
                  </w:rPr>
                  <w:delText xml:space="preserve">  </w:delText>
                </w:r>
              </w:del>
            </w:ins>
            <w:ins w:id="1947" w:author="Jeremie Giraud" w:date="2019-07-29T21:25:00Z">
              <w:r>
                <w:rPr>
                  <w:rFonts w:eastAsiaTheme="minorEastAsia"/>
                  <w:iCs/>
                </w:rPr>
                <w:t xml:space="preserve"> </w:t>
              </w:r>
            </w:ins>
            <w:ins w:id="1948" w:author="Ashwani Prabhakar" w:date="2019-07-29T18:22:00Z">
              <w:del w:id="1949" w:author="Jeremie Giraud" w:date="2019-07-29T21:25:00Z">
                <w:r>
                  <w:rPr>
                    <w:rFonts w:eastAsiaTheme="minorEastAsia"/>
                    <w:iCs/>
                  </w:rPr>
                  <w:delText xml:space="preserve">  </w:delText>
                </w:r>
              </w:del>
            </w:ins>
            <w:ins w:id="1950" w:author="Jeremie Giraud" w:date="2019-07-29T21:25:00Z">
              <w:r>
                <w:rPr>
                  <w:rFonts w:eastAsiaTheme="minorEastAsia"/>
                  <w:iCs/>
                </w:rPr>
                <w:t xml:space="preserve"> </w:t>
              </w:r>
            </w:ins>
            <w:ins w:id="1951" w:author="Ashwani Prabhakar" w:date="2019-07-29T18:22:00Z">
              <w:del w:id="1952" w:author="Jeremie Giraud" w:date="2019-07-29T21:25:00Z">
                <w:r>
                  <w:rPr>
                    <w:rFonts w:eastAsiaTheme="minorEastAsia"/>
                    <w:iCs/>
                  </w:rPr>
                  <w:delText xml:space="preserve">  </w:delText>
                </w:r>
              </w:del>
            </w:ins>
            <w:ins w:id="1953" w:author="Jeremie Giraud" w:date="2019-07-29T21:25:00Z">
              <w:r>
                <w:rPr>
                  <w:rFonts w:eastAsiaTheme="minorEastAsia"/>
                  <w:iCs/>
                </w:rPr>
                <w:t xml:space="preserve"> </w:t>
              </w:r>
            </w:ins>
            <w:ins w:id="1954" w:author="Ashwani Prabhakar" w:date="2019-07-29T18:22:00Z">
              <w:del w:id="1955" w:author="Jeremie Giraud" w:date="2019-07-29T21:25:00Z">
                <w:r>
                  <w:rPr>
                    <w:rFonts w:eastAsiaTheme="minorEastAsia"/>
                    <w:iCs/>
                  </w:rPr>
                  <w:delText xml:space="preserve">  </w:delText>
                </w:r>
              </w:del>
            </w:ins>
            <w:ins w:id="1956" w:author="Jeremie Giraud" w:date="2019-07-29T21:25:00Z">
              <w:r>
                <w:rPr>
                  <w:rFonts w:eastAsiaTheme="minorEastAsia"/>
                  <w:iCs/>
                </w:rPr>
                <w:t xml:space="preserve"> </w:t>
              </w:r>
            </w:ins>
            <w:ins w:id="1957" w:author="Ashwani Prabhakar" w:date="2019-07-29T18:22:00Z">
              <w:del w:id="1958" w:author="Jeremie Giraud" w:date="2019-07-29T21:25:00Z">
                <w:r>
                  <w:rPr>
                    <w:rFonts w:eastAsiaTheme="minorEastAsia"/>
                    <w:iCs/>
                  </w:rPr>
                  <w:delText xml:space="preserve">  </w:delText>
                </w:r>
              </w:del>
            </w:ins>
            <w:ins w:id="1959" w:author="Jeremie Giraud" w:date="2019-07-29T21:25:00Z">
              <w:r>
                <w:rPr>
                  <w:rFonts w:eastAsiaTheme="minorEastAsia"/>
                  <w:iCs/>
                </w:rPr>
                <w:t xml:space="preserve"> </w:t>
              </w:r>
            </w:ins>
            <w:ins w:id="1960" w:author="Ashwani Prabhakar" w:date="2019-07-29T18:22:00Z">
              <w:del w:id="1961" w:author="Jeremie Giraud" w:date="2019-07-29T21:25:00Z">
                <w:r>
                  <w:rPr>
                    <w:rFonts w:eastAsiaTheme="minorEastAsia"/>
                    <w:iCs/>
                  </w:rPr>
                  <w:delText xml:space="preserve">  </w:delText>
                </w:r>
              </w:del>
            </w:ins>
            <w:ins w:id="1962" w:author="Jeremie Giraud" w:date="2019-07-29T21:25:00Z">
              <w:r>
                <w:rPr>
                  <w:rFonts w:eastAsiaTheme="minorEastAsia"/>
                  <w:iCs/>
                </w:rPr>
                <w:t xml:space="preserve"> </w:t>
              </w:r>
            </w:ins>
            <w:ins w:id="1963" w:author="Ashwani Prabhakar" w:date="2019-07-29T18:22:00Z">
              <w:del w:id="1964" w:author="Jeremie Giraud" w:date="2019-07-29T21:25:00Z">
                <w:r>
                  <w:rPr>
                    <w:rFonts w:eastAsiaTheme="minorEastAsia"/>
                    <w:iCs/>
                  </w:rPr>
                  <w:delText xml:space="preserve">  </w:delText>
                </w:r>
              </w:del>
            </w:ins>
            <w:ins w:id="1965" w:author="Jeremie Giraud" w:date="2019-07-29T21:25:00Z">
              <w:r>
                <w:rPr>
                  <w:rFonts w:eastAsiaTheme="minorEastAsia"/>
                  <w:iCs/>
                </w:rPr>
                <w:t xml:space="preserve"> </w:t>
              </w:r>
            </w:ins>
            <w:ins w:id="1966" w:author="Ashwani Prabhakar" w:date="2019-07-29T18:22:00Z">
              <w:del w:id="1967" w:author="Jeremie Giraud" w:date="2019-07-29T21:25:00Z">
                <w:r>
                  <w:rPr>
                    <w:rFonts w:eastAsiaTheme="minorEastAsia"/>
                    <w:iCs/>
                  </w:rPr>
                  <w:delText xml:space="preserve">  </w:delText>
                </w:r>
              </w:del>
            </w:ins>
            <w:ins w:id="1968" w:author="Jeremie Giraud" w:date="2019-07-29T21:25:00Z">
              <w:r>
                <w:rPr>
                  <w:rFonts w:eastAsiaTheme="minorEastAsia"/>
                  <w:iCs/>
                </w:rPr>
                <w:t xml:space="preserve"> </w:t>
              </w:r>
            </w:ins>
            <w:ins w:id="1969" w:author="Ashwani Prabhakar" w:date="2019-07-29T18:22:00Z">
              <w:del w:id="1970" w:author="Jeremie Giraud" w:date="2019-07-29T21:25:00Z">
                <w:r>
                  <w:rPr>
                    <w:rFonts w:eastAsiaTheme="minorEastAsia"/>
                    <w:iCs/>
                  </w:rPr>
                  <w:delText xml:space="preserve">  </w:delText>
                </w:r>
              </w:del>
            </w:ins>
            <w:ins w:id="1971" w:author="Jeremie Giraud" w:date="2019-07-29T21:25:00Z">
              <w:r>
                <w:rPr>
                  <w:rFonts w:eastAsiaTheme="minorEastAsia"/>
                  <w:iCs/>
                </w:rPr>
                <w:t xml:space="preserve"> </w:t>
              </w:r>
            </w:ins>
            <w:ins w:id="1972" w:author="Ashwani Prabhakar" w:date="2019-07-29T18:22:00Z">
              <w:del w:id="1973" w:author="Jeremie Giraud" w:date="2019-07-29T21:25:00Z">
                <w:r>
                  <w:rPr>
                    <w:rFonts w:eastAsiaTheme="minorEastAsia"/>
                    <w:iCs/>
                  </w:rPr>
                  <w:delText xml:space="preserve">  </w:delText>
                </w:r>
              </w:del>
            </w:ins>
            <w:ins w:id="1974" w:author="Jeremie Giraud" w:date="2019-07-29T21:25:00Z">
              <w:r>
                <w:rPr>
                  <w:rFonts w:eastAsiaTheme="minorEastAsia"/>
                  <w:iCs/>
                </w:rPr>
                <w:t xml:space="preserve"> </w:t>
              </w:r>
            </w:ins>
            <w:ins w:id="1975" w:author="Ashwani Prabhakar" w:date="2019-07-29T18:22:00Z">
              <w:del w:id="1976" w:author="Jeremie Giraud" w:date="2019-07-29T21:25:00Z">
                <w:r>
                  <w:rPr>
                    <w:rFonts w:eastAsiaTheme="minorEastAsia"/>
                    <w:iCs/>
                  </w:rPr>
                  <w:delText xml:space="preserve">  </w:delText>
                </w:r>
              </w:del>
            </w:ins>
            <w:ins w:id="1977" w:author="Jeremie Giraud" w:date="2019-07-29T21:25:00Z">
              <w:r>
                <w:rPr>
                  <w:rFonts w:eastAsiaTheme="minorEastAsia"/>
                  <w:iCs/>
                </w:rPr>
                <w:t xml:space="preserve"> </w:t>
              </w:r>
            </w:ins>
            <w:ins w:id="1978" w:author="Ashwani Prabhakar" w:date="2019-07-29T18:22:00Z">
              <w:del w:id="1979" w:author="Jeremie Giraud" w:date="2019-07-29T21:25:00Z">
                <w:r>
                  <w:rPr>
                    <w:rFonts w:eastAsiaTheme="minorEastAsia"/>
                    <w:iCs/>
                  </w:rPr>
                  <w:delText xml:space="preserve">  </w:delText>
                </w:r>
              </w:del>
            </w:ins>
            <w:ins w:id="1980" w:author="Jeremie Giraud" w:date="2019-07-29T21:25:00Z">
              <w:r>
                <w:rPr>
                  <w:rFonts w:eastAsiaTheme="minorEastAsia"/>
                  <w:iCs/>
                </w:rPr>
                <w:t xml:space="preserve"> </w:t>
              </w:r>
            </w:ins>
            <w:ins w:id="1981" w:author="Ashwani Prabhakar" w:date="2019-07-29T18:22:00Z">
              <w:del w:id="1982" w:author="Jeremie Giraud" w:date="2019-07-29T21:25:00Z">
                <w:r w:rsidDel="009C1EA6">
                  <w:rPr>
                    <w:rFonts w:eastAsiaTheme="minorEastAsia"/>
                    <w:iCs/>
                  </w:rPr>
                  <w:delText xml:space="preserve">  </w:delText>
                </w:r>
              </w:del>
            </w:ins>
            <w:ins w:id="1983" w:author="Jeremie Giraud" w:date="2019-07-29T21:25:00Z">
              <w:r w:rsidR="009C1EA6">
                <w:rPr>
                  <w:rFonts w:eastAsiaTheme="minorEastAsia"/>
                  <w:iCs/>
                </w:rPr>
                <w:t xml:space="preserve"> </w:t>
              </w:r>
            </w:ins>
            <w:ins w:id="1984" w:author="Ashwani Prabhakar" w:date="2019-07-29T18:22:00Z">
              <w:del w:id="1985" w:author="Jeremie Giraud" w:date="2019-07-29T21:25:00Z">
                <w:r w:rsidDel="009C1EA6">
                  <w:rPr>
                    <w:rFonts w:eastAsiaTheme="minorEastAsia"/>
                    <w:iCs/>
                  </w:rPr>
                  <w:delText xml:space="preserve">  </w:delText>
                </w:r>
              </w:del>
            </w:ins>
            <w:ins w:id="1986" w:author="Jeremie Giraud" w:date="2019-07-29T21:25:00Z">
              <w:r w:rsidR="009C1EA6">
                <w:rPr>
                  <w:rFonts w:eastAsiaTheme="minorEastAsia"/>
                  <w:iCs/>
                </w:rPr>
                <w:t xml:space="preserve"> </w:t>
              </w:r>
            </w:ins>
            <w:ins w:id="1987" w:author="Ashwani Prabhakar" w:date="2019-07-29T18:22:00Z">
              <w:del w:id="1988" w:author="Jeremie Giraud" w:date="2019-07-29T21:25:00Z">
                <w:r w:rsidDel="009C1EA6">
                  <w:rPr>
                    <w:rFonts w:eastAsiaTheme="minorEastAsia"/>
                    <w:iCs/>
                  </w:rPr>
                  <w:delText xml:space="preserve">  </w:delText>
                </w:r>
              </w:del>
            </w:ins>
            <w:ins w:id="1989" w:author="Jeremie Giraud" w:date="2019-07-29T21:25:00Z">
              <w:r w:rsidR="009C1EA6">
                <w:rPr>
                  <w:rFonts w:eastAsiaTheme="minorEastAsia"/>
                  <w:iCs/>
                </w:rPr>
                <w:t xml:space="preserve"> </w:t>
              </w:r>
            </w:ins>
            <w:ins w:id="1990" w:author="Ashwani Prabhakar" w:date="2019-07-29T18:22:00Z">
              <w:del w:id="1991" w:author="Jeremie Giraud" w:date="2019-07-29T21:25:00Z">
                <w:r w:rsidDel="009C1EA6">
                  <w:rPr>
                    <w:rFonts w:eastAsiaTheme="minorEastAsia"/>
                    <w:iCs/>
                  </w:rPr>
                  <w:delText xml:space="preserve">  </w:delText>
                </w:r>
              </w:del>
            </w:ins>
            <w:ins w:id="1992" w:author="Jeremie Giraud" w:date="2019-07-29T21:25:00Z">
              <w:r w:rsidR="009C1EA6">
                <w:rPr>
                  <w:rFonts w:eastAsiaTheme="minorEastAsia"/>
                  <w:iCs/>
                </w:rPr>
                <w:t xml:space="preserve"> </w:t>
              </w:r>
            </w:ins>
            <w:ins w:id="1993" w:author="Ashwani Prabhakar" w:date="2019-07-29T18:22:00Z">
              <w:del w:id="1994" w:author="Jeremie Giraud" w:date="2019-07-29T21:25:00Z">
                <w:r w:rsidDel="009C1EA6">
                  <w:rPr>
                    <w:rFonts w:eastAsiaTheme="minorEastAsia"/>
                    <w:iCs/>
                  </w:rPr>
                  <w:delText xml:space="preserve">  </w:delText>
                </w:r>
              </w:del>
            </w:ins>
            <w:ins w:id="1995" w:author="Jeremie Giraud" w:date="2019-07-29T21:25:00Z">
              <w:r w:rsidR="009C1EA6">
                <w:rPr>
                  <w:rFonts w:eastAsiaTheme="minorEastAsia"/>
                  <w:iCs/>
                </w:rPr>
                <w:t xml:space="preserve"> </w:t>
              </w:r>
            </w:ins>
            <w:ins w:id="1996" w:author="Ashwani Prabhakar" w:date="2019-07-29T18:22:00Z">
              <w:del w:id="1997" w:author="Jeremie Giraud" w:date="2019-07-29T21:25:00Z">
                <w:r w:rsidDel="009C1EA6">
                  <w:rPr>
                    <w:rFonts w:eastAsiaTheme="minorEastAsia"/>
                    <w:iCs/>
                  </w:rPr>
                  <w:delText xml:space="preserve">  </w:delText>
                </w:r>
              </w:del>
            </w:ins>
            <w:ins w:id="1998" w:author="Jeremie Giraud" w:date="2019-07-29T21:25:00Z">
              <w:r w:rsidR="009C1EA6">
                <w:rPr>
                  <w:rFonts w:eastAsiaTheme="minorEastAsia"/>
                  <w:iCs/>
                </w:rPr>
                <w:t xml:space="preserve"> </w:t>
              </w:r>
            </w:ins>
            <w:moveTo w:id="1999" w:author="Jeremie Giraud" w:date="2019-07-29T13:29:00Z">
              <w:moveToRangeStart w:id="2000" w:author="Jeremie Giraud" w:date="2019-07-29T13:29:00Z" w:name="move15299407"/>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hAnsi="Cambria Math"/>
                              </w:rPr>
                              <m:t>ω</m:t>
                            </m:r>
                          </m:e>
                          <m:sub>
                            <m:r>
                              <w:rPr>
                                <w:rFonts w:ascii="Cambria Math" w:hAnsi="Cambria Math"/>
                              </w:rPr>
                              <m:t>k</m:t>
                            </m:r>
                          </m:sub>
                        </m:sSub>
                        <m:r>
                          <w:rPr>
                            <w:rFonts w:ascii="Cambria Math" w:hAnsi="Cambria Math"/>
                          </w:rPr>
                          <m:t>=</m:t>
                        </m:r>
                        <m:f>
                          <m:fPr>
                            <m:ctrlPr>
                              <w:rPr>
                                <w:rFonts w:ascii="Cambria Math" w:eastAsiaTheme="minorEastAsia" w:hAnsi="Cambria Math"/>
                                <w:i/>
                                <w:iCs/>
                              </w:rPr>
                            </m:ctrlPr>
                          </m:fPr>
                          <m:num>
                            <m:r>
                              <w:rPr>
                                <w:rFonts w:ascii="Cambria Math" w:hAnsi="Cambria Math"/>
                              </w:rPr>
                              <m:t>1</m:t>
                            </m:r>
                          </m:num>
                          <m:den>
                            <m:sSub>
                              <m:sSubPr>
                                <m:ctrlPr>
                                  <w:rPr>
                                    <w:rFonts w:ascii="Cambria Math" w:eastAsiaTheme="minorEastAsia" w:hAnsi="Cambria Math"/>
                                    <w:i/>
                                    <w:iCs/>
                                  </w:rPr>
                                </m:ctrlPr>
                              </m:sSubPr>
                              <m:e>
                                <m:r>
                                  <w:rPr>
                                    <w:rFonts w:ascii="Cambria Math" w:hAnsi="Cambria Math"/>
                                  </w:rPr>
                                  <m:t>n</m:t>
                                </m:r>
                              </m:e>
                              <m:sub>
                                <m:r>
                                  <w:rPr>
                                    <w:rFonts w:ascii="Cambria Math" w:hAnsi="Cambria Math"/>
                                  </w:rPr>
                                  <m:t>f</m:t>
                                </m:r>
                              </m:sub>
                            </m:sSub>
                          </m:den>
                        </m:f>
                        <m:r>
                          <w:rPr>
                            <w:rFonts w:ascii="Cambria Math" w:hAnsi="Cambria Math"/>
                          </w:rPr>
                          <m:t>always if no geol available</m:t>
                        </m:r>
                      </m:e>
                      <m:e>
                        <m:sSub>
                          <m:sSubPr>
                            <m:ctrlPr>
                              <w:rPr>
                                <w:rFonts w:ascii="Cambria Math" w:eastAsiaTheme="minorEastAsia"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eastAsiaTheme="minorEastAsia" w:hAnsi="Cambria Math"/>
                                <w:i/>
                                <w:iCs/>
                              </w:rPr>
                            </m:ctrlPr>
                          </m:sSubPr>
                          <m:e>
                            <m:r>
                              <w:rPr>
                                <w:rFonts w:ascii="Cambria Math" w:hAnsi="Cambria Math"/>
                              </w:rPr>
                              <m:t>ψ</m:t>
                            </m:r>
                          </m:e>
                          <m:sub>
                            <m:r>
                              <w:rPr>
                                <w:rFonts w:ascii="Cambria Math" w:hAnsi="Cambria Math"/>
                              </w:rPr>
                              <m:t>k, i </m:t>
                            </m:r>
                          </m:sub>
                        </m:sSub>
                        <m:r>
                          <w:rPr>
                            <w:rFonts w:ascii="Cambria Math" w:hAnsi="Cambria Math"/>
                          </w:rPr>
                          <m:t> in the i-th cell otherwise</m:t>
                        </m:r>
                      </m:e>
                    </m:eqArr>
                  </m:e>
                </m:d>
              </m:oMath>
            </w:moveTo>
            <w:moveToRangeEnd w:id="2000"/>
          </w:p>
        </w:tc>
        <w:tc>
          <w:tcPr>
            <w:tcW w:w="1088" w:type="dxa"/>
            <w:tcPrChange w:id="2001" w:author="Jeremie Giraud" w:date="2019-07-29T13:30:00Z">
              <w:tcPr>
                <w:tcW w:w="2500" w:type="pct"/>
                <w:shd w:val="clear" w:color="auto" w:fill="auto"/>
              </w:tcPr>
            </w:tcPrChange>
          </w:tcPr>
          <w:p w14:paraId="2EB2AA8C" w14:textId="0DE9D480" w:rsidR="00F32FD9" w:rsidRDefault="00F32FD9">
            <w:pPr>
              <w:spacing w:line="360" w:lineRule="auto"/>
              <w:jc w:val="right"/>
              <w:rPr>
                <w:ins w:id="2002" w:author="Jeremie Giraud" w:date="2019-07-29T13:29:00Z"/>
                <w:rFonts w:eastAsiaTheme="minorEastAsia"/>
              </w:rPr>
              <w:pPrChange w:id="2003" w:author="Jeremie Giraud" w:date="2019-07-29T13:29:00Z">
                <w:pPr>
                  <w:jc w:val="center"/>
                </w:pPr>
              </w:pPrChange>
            </w:pPr>
            <w:ins w:id="2004" w:author="Jeremie Giraud" w:date="2019-07-29T13:29:00Z">
              <w:r>
                <w:rPr>
                  <w:rFonts w:eastAsiaTheme="minorEastAsia"/>
                </w:rPr>
                <w:fldChar w:fldCharType="begin"/>
              </w:r>
              <w:r>
                <w:rPr>
                  <w:rFonts w:eastAsiaTheme="minorEastAsia"/>
                </w:rPr>
                <w:instrText xml:space="preserve"> MACROBUTTON NumberReference \* MERGEFORMAT (</w:instrText>
              </w:r>
              <w:r>
                <w:rPr>
                  <w:rFonts w:eastAsiaTheme="minorEastAsia"/>
                </w:rPr>
                <w:fldChar w:fldCharType="begin"/>
              </w:r>
              <w:r>
                <w:rPr>
                  <w:rFonts w:eastAsiaTheme="minorEastAsia"/>
                </w:rPr>
                <w:instrText xml:space="preserve"> SEQ EquationNumber \n \* Arabic \* MERGEFORMAT </w:instrText>
              </w:r>
            </w:ins>
            <w:r>
              <w:rPr>
                <w:rFonts w:eastAsiaTheme="minorEastAsia"/>
              </w:rPr>
              <w:fldChar w:fldCharType="separate"/>
            </w:r>
            <w:ins w:id="2005" w:author="Jeremie Giraud" w:date="2019-08-08T12:43:00Z">
              <w:r w:rsidR="007D2A24">
                <w:rPr>
                  <w:rFonts w:eastAsiaTheme="minorEastAsia"/>
                  <w:noProof/>
                </w:rPr>
                <w:instrText>2</w:instrText>
              </w:r>
            </w:ins>
            <w:ins w:id="2006" w:author="Ashwani Prabhakar" w:date="2019-07-29T16:37:00Z">
              <w:del w:id="2007" w:author="Jeremie Giraud" w:date="2019-08-08T12:43:00Z">
                <w:r w:rsidR="00385E60" w:rsidDel="007D2A24">
                  <w:rPr>
                    <w:rFonts w:eastAsiaTheme="minorEastAsia"/>
                    <w:noProof/>
                  </w:rPr>
                  <w:delInstrText>2</w:delInstrText>
                </w:r>
              </w:del>
            </w:ins>
            <w:ins w:id="2008" w:author="Jeremie Giraud" w:date="2019-07-29T13:29:00Z">
              <w:r>
                <w:rPr>
                  <w:rFonts w:eastAsiaTheme="minorEastAsia"/>
                </w:rPr>
                <w:fldChar w:fldCharType="end"/>
              </w:r>
              <w:r>
                <w:rPr>
                  <w:rFonts w:eastAsiaTheme="minorEastAsia"/>
                </w:rPr>
                <w:instrText>)</w:instrText>
              </w:r>
              <w:r>
                <w:rPr>
                  <w:rFonts w:eastAsiaTheme="minorEastAsia"/>
                </w:rPr>
                <w:fldChar w:fldCharType="end"/>
              </w:r>
            </w:ins>
          </w:p>
        </w:tc>
      </w:tr>
    </w:tbl>
    <w:p w14:paraId="1A7B97E9" w14:textId="56906147" w:rsidR="00F32FD9" w:rsidRDefault="00F32FD9">
      <w:pPr>
        <w:ind w:left="720"/>
        <w:jc w:val="center"/>
        <w:rPr>
          <w:ins w:id="2009" w:author="Jeremie Giraud" w:date="2019-07-29T13:29:00Z"/>
          <w:rFonts w:eastAsiaTheme="minorEastAsia"/>
        </w:rPr>
        <w:pPrChange w:id="2010" w:author="Jeremie Giraud" w:date="2019-07-29T13:29:00Z">
          <w:pPr>
            <w:pStyle w:val="ListParagraph"/>
            <w:keepNext/>
            <w:autoSpaceDE w:val="0"/>
            <w:autoSpaceDN w:val="0"/>
            <w:adjustRightInd w:val="0"/>
            <w:spacing w:after="0" w:line="240" w:lineRule="auto"/>
            <w:ind w:left="1440"/>
          </w:pPr>
        </w:pPrChange>
      </w:pPr>
    </w:p>
    <w:p w14:paraId="11319B15" w14:textId="402E1859" w:rsidR="00771D61" w:rsidRDefault="00771D61">
      <w:pPr>
        <w:ind w:left="720"/>
        <w:jc w:val="center"/>
        <w:rPr>
          <w:ins w:id="2011" w:author="Ashwani Prabhakar" w:date="2019-07-26T13:29:00Z"/>
          <w:del w:id="2012" w:author="Jeremie Giraud" w:date="2019-07-29T13:29:00Z"/>
          <w:rFonts w:eastAsiaTheme="minorEastAsia"/>
        </w:rPr>
        <w:pPrChange w:id="2013" w:author="Ashwani Prabhakar" w:date="2019-07-26T13:29:00Z">
          <w:pPr>
            <w:pStyle w:val="ListParagraph"/>
            <w:keepNext/>
            <w:autoSpaceDE w:val="0"/>
            <w:autoSpaceDN w:val="0"/>
            <w:adjustRightInd w:val="0"/>
            <w:spacing w:after="0" w:line="240" w:lineRule="auto"/>
            <w:ind w:left="1440"/>
          </w:pPr>
        </w:pPrChange>
      </w:pPr>
      <w:ins w:id="2014" w:author="Ashwani Prabhakar" w:date="2019-07-26T13:29:00Z">
        <w:del w:id="2015" w:author="Jeremie Giraud" w:date="2019-07-29T13:29:00Z">
          <w:r w:rsidDel="00F32FD9">
            <w:rPr>
              <w:rFonts w:eastAsiaTheme="minorEastAsia"/>
            </w:rPr>
            <w:delText xml:space="preserve"> </w:delText>
          </w:r>
        </w:del>
      </w:ins>
      <w:moveFrom w:id="2016" w:author="Jeremie Giraud" w:date="2019-07-29T13:29:00Z">
        <w:ins w:id="2017" w:author="Ashwani Prabhakar" w:date="2019-07-26T13:29:00Z">
          <w:moveFromRangeStart w:id="2018" w:author="Jeremie Giraud" w:date="2019-07-29T13:29:00Z" w:name="move15299407"/>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hAnsi="Cambria Math"/>
                          </w:rPr>
                          <m:t>ω</m:t>
                        </m:r>
                      </m:e>
                      <m:sub>
                        <m:r>
                          <w:rPr>
                            <w:rFonts w:ascii="Cambria Math" w:hAnsi="Cambria Math"/>
                          </w:rPr>
                          <m:t>k</m:t>
                        </m:r>
                      </m:sub>
                    </m:sSub>
                    <m:r>
                      <w:rPr>
                        <w:rFonts w:ascii="Cambria Math" w:hAnsi="Cambria Math"/>
                      </w:rPr>
                      <m:t>=</m:t>
                    </m:r>
                    <m:f>
                      <m:fPr>
                        <m:ctrlPr>
                          <w:rPr>
                            <w:rFonts w:ascii="Cambria Math" w:eastAsiaTheme="minorEastAsia" w:hAnsi="Cambria Math"/>
                            <w:i/>
                            <w:iCs/>
                          </w:rPr>
                        </m:ctrlPr>
                      </m:fPr>
                      <m:num>
                        <m:r>
                          <w:rPr>
                            <w:rFonts w:ascii="Cambria Math" w:hAnsi="Cambria Math"/>
                          </w:rPr>
                          <m:t>1</m:t>
                        </m:r>
                      </m:num>
                      <m:den>
                        <m:sSub>
                          <m:sSubPr>
                            <m:ctrlPr>
                              <w:rPr>
                                <w:rFonts w:ascii="Cambria Math" w:eastAsiaTheme="minorEastAsia" w:hAnsi="Cambria Math"/>
                                <w:i/>
                                <w:iCs/>
                              </w:rPr>
                            </m:ctrlPr>
                          </m:sSubPr>
                          <m:e>
                            <m:r>
                              <w:rPr>
                                <w:rFonts w:ascii="Cambria Math" w:hAnsi="Cambria Math"/>
                              </w:rPr>
                              <m:t>n</m:t>
                            </m:r>
                          </m:e>
                          <m:sub>
                            <m:r>
                              <w:rPr>
                                <w:rFonts w:ascii="Cambria Math" w:hAnsi="Cambria Math"/>
                              </w:rPr>
                              <m:t>f</m:t>
                            </m:r>
                          </m:sub>
                        </m:sSub>
                      </m:den>
                    </m:f>
                    <m:r>
                      <w:rPr>
                        <w:rFonts w:ascii="Cambria Math" w:hAnsi="Cambria Math"/>
                      </w:rPr>
                      <m:t>always if no geol available</m:t>
                    </m:r>
                  </m:e>
                  <m:e>
                    <m:sSub>
                      <m:sSubPr>
                        <m:ctrlPr>
                          <w:rPr>
                            <w:rFonts w:ascii="Cambria Math" w:eastAsiaTheme="minorEastAsia" w:hAnsi="Cambria Math"/>
                            <w:i/>
                            <w:iCs/>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eastAsiaTheme="minorEastAsia" w:hAnsi="Cambria Math"/>
                            <w:i/>
                            <w:iCs/>
                          </w:rPr>
                        </m:ctrlPr>
                      </m:sSubPr>
                      <m:e>
                        <m:r>
                          <w:rPr>
                            <w:rFonts w:ascii="Cambria Math" w:hAnsi="Cambria Math"/>
                          </w:rPr>
                          <m:t>ψ</m:t>
                        </m:r>
                      </m:e>
                      <m:sub>
                        <m:r>
                          <w:rPr>
                            <w:rFonts w:ascii="Cambria Math" w:hAnsi="Cambria Math"/>
                          </w:rPr>
                          <m:t>k, i </m:t>
                        </m:r>
                      </m:sub>
                    </m:sSub>
                    <m:r>
                      <w:rPr>
                        <w:rFonts w:ascii="Cambria Math" w:hAnsi="Cambria Math"/>
                      </w:rPr>
                      <m:t> in the i-th cell otherwise</m:t>
                    </m:r>
                  </m:e>
                </m:eqArr>
              </m:e>
            </m:d>
          </m:oMath>
        </w:ins>
      </w:moveFrom>
      <w:moveFromRangeEnd w:id="2018"/>
    </w:p>
    <w:p w14:paraId="5F37E7B2" w14:textId="77777777" w:rsidR="00771D61" w:rsidRDefault="00771D61">
      <w:pPr>
        <w:ind w:left="720"/>
        <w:jc w:val="center"/>
        <w:rPr>
          <w:ins w:id="2019" w:author="Ashwani Prabhakar" w:date="2019-07-26T13:29:00Z"/>
          <w:rFonts w:eastAsiaTheme="minorEastAsia"/>
        </w:rPr>
        <w:pPrChange w:id="2020" w:author="Ashwani Prabhakar" w:date="2019-07-26T13:22:00Z">
          <w:pPr>
            <w:pStyle w:val="ListParagraph"/>
            <w:keepNext/>
            <w:autoSpaceDE w:val="0"/>
            <w:autoSpaceDN w:val="0"/>
            <w:adjustRightInd w:val="0"/>
            <w:spacing w:after="0" w:line="240" w:lineRule="auto"/>
            <w:ind w:left="1440"/>
          </w:pPr>
        </w:pPrChange>
      </w:pPr>
    </w:p>
    <w:p w14:paraId="507142BA" w14:textId="3525B580" w:rsidR="00591C52" w:rsidRDefault="00591C52">
      <w:pPr>
        <w:ind w:left="720" w:firstLine="720"/>
        <w:rPr>
          <w:ins w:id="2021" w:author="Ashwani Prabhakar" w:date="2019-07-26T13:15:00Z"/>
          <w:rFonts w:eastAsiaTheme="minorEastAsia"/>
        </w:rPr>
        <w:pPrChange w:id="2022" w:author="Ashwani Prabhakar" w:date="2019-07-26T13:22:00Z">
          <w:pPr>
            <w:pStyle w:val="ListParagraph"/>
            <w:keepNext/>
            <w:autoSpaceDE w:val="0"/>
            <w:autoSpaceDN w:val="0"/>
            <w:adjustRightInd w:val="0"/>
            <w:spacing w:after="0" w:line="240" w:lineRule="auto"/>
            <w:ind w:left="1440"/>
          </w:pPr>
        </w:pPrChange>
      </w:pPr>
      <w:ins w:id="2023" w:author="Ashwani Prabhakar" w:date="2019-07-26T13:14:00Z">
        <w:r>
          <w:rPr>
            <w:rFonts w:eastAsiaTheme="minorEastAsia"/>
          </w:rPr>
          <w:t xml:space="preserve">Please refer </w:t>
        </w:r>
      </w:ins>
      <w:ins w:id="2024" w:author="Jeremie Giraud" w:date="2019-07-29T21:19:00Z">
        <w:r w:rsidR="006C64E8">
          <w:rPr>
            <w:rFonts w:eastAsiaTheme="minorEastAsia"/>
          </w:rPr>
          <w:fldChar w:fldCharType="begin" w:fldLock="1"/>
        </w:r>
      </w:ins>
      <w:r w:rsidR="006C64E8">
        <w:rPr>
          <w:rFonts w:eastAsiaTheme="minorEastAsia"/>
        </w:rPr>
        <w:instrText>ADDIN CSL_CITATION {"citationItems":[{"id":"ITEM-1","itemData":{"DOI":"10.1190/geo2016-0615.1","ISSN":"0016-8033","author":[{"dropping-particle":"","family":"Giraud","given":"Jérémie","non-dropping-particle":"","parse-names":false,"suffix":""},{"dropping-particle":"","family":"Pakyuz-Charrier","given":"Evren","non-dropping-particle":"","parse-names":false,"suffix":""},{"dropping-particle":"","family":"Jessell","given":"Mark","non-dropping-particle":"","parse-names":false,"suffix":""},{"dropping-particle":"","family":"Lindsay","given":"Mark","non-dropping-particle":"","parse-names":false,"suffix":""},{"dropping-particle":"","family":"Martin","given":"Roland","non-dropping-particle":"","parse-names":false,"suffix":""},{"dropping-particle":"","family":"Ogarko","given":"Vitaliy","non-dropping-particle":"","parse-names":false,"suffix":""}],"container-title":"GEOPHYSICS","id":"ITEM-1","issue":"6","issued":{"date-parts":[["2017","11","19"]]},"page":"ID19-ID34","title":"Uncertainty reduction through geologically conditioned petrophysical constraints in joint inversion","type":"article-journal","volume":"82"},"uris":["http://www.mendeley.com/documents/?uuid=bc9d7db4-9ac4-4b96-b503-5b24a5663e25"]}],"mendeley":{"formattedCitation":"Giraud et al. (2017)","plainTextFormattedCitation":"Giraud et al. (2017)"},"properties":{"noteIndex":0},"schema":"https://github.com/citation-style-language/schema/raw/master/csl-citation.json"}</w:instrText>
      </w:r>
      <w:r w:rsidR="006C64E8">
        <w:rPr>
          <w:rFonts w:eastAsiaTheme="minorEastAsia"/>
        </w:rPr>
        <w:fldChar w:fldCharType="separate"/>
      </w:r>
      <w:r w:rsidR="006C64E8" w:rsidRPr="006C64E8">
        <w:rPr>
          <w:rFonts w:eastAsiaTheme="minorEastAsia"/>
          <w:noProof/>
        </w:rPr>
        <w:t>Giraud et al. (2017)</w:t>
      </w:r>
      <w:ins w:id="2025" w:author="Jeremie Giraud" w:date="2019-07-29T21:19:00Z">
        <w:r w:rsidR="006C64E8">
          <w:rPr>
            <w:rFonts w:eastAsiaTheme="minorEastAsia"/>
          </w:rPr>
          <w:fldChar w:fldCharType="end"/>
        </w:r>
        <w:r w:rsidR="006C64E8">
          <w:rPr>
            <w:rFonts w:eastAsiaTheme="minorEastAsia"/>
          </w:rPr>
          <w:t xml:space="preserve"> </w:t>
        </w:r>
      </w:ins>
      <w:ins w:id="2026" w:author="Ashwani Prabhakar" w:date="2019-07-26T13:14:00Z">
        <w:del w:id="2027" w:author="Jeremie Giraud" w:date="2019-07-29T21:19:00Z">
          <w:r w:rsidDel="006C64E8">
            <w:rPr>
              <w:rFonts w:eastAsiaTheme="minorEastAsia"/>
            </w:rPr>
            <w:delText xml:space="preserve">Giraud et al. (2017) </w:delText>
          </w:r>
        </w:del>
        <w:r>
          <w:rPr>
            <w:rFonts w:eastAsiaTheme="minorEastAsia"/>
          </w:rPr>
          <w:t>for further information.</w:t>
        </w:r>
      </w:ins>
    </w:p>
    <w:p w14:paraId="7A005715" w14:textId="730BC772" w:rsidR="00591C52" w:rsidRPr="00F32FD9" w:rsidRDefault="00323651">
      <w:pPr>
        <w:pStyle w:val="ListParagraph"/>
        <w:numPr>
          <w:ilvl w:val="0"/>
          <w:numId w:val="101"/>
        </w:numPr>
        <w:rPr>
          <w:ins w:id="2028" w:author="Ashwani Prabhakar" w:date="2019-07-26T13:15:00Z"/>
          <w:rFonts w:eastAsiaTheme="minorEastAsia"/>
          <w:strike/>
          <w:rPrChange w:id="2029" w:author="Ashwani Prabhakar" w:date="2019-07-26T13:23:00Z">
            <w:rPr>
              <w:ins w:id="2030" w:author="Ashwani Prabhakar" w:date="2019-07-26T13:15:00Z"/>
            </w:rPr>
          </w:rPrChange>
        </w:rPr>
        <w:pPrChange w:id="2031" w:author="Ashwani Prabhakar" w:date="2019-07-26T13:23:00Z">
          <w:pPr>
            <w:pStyle w:val="ListParagraph"/>
            <w:keepNext/>
            <w:autoSpaceDE w:val="0"/>
            <w:autoSpaceDN w:val="0"/>
            <w:adjustRightInd w:val="0"/>
            <w:spacing w:after="0" w:line="240" w:lineRule="auto"/>
            <w:ind w:left="1440"/>
          </w:pPr>
        </w:pPrChange>
      </w:pPr>
      <m:oMath>
        <m:f>
          <m:fPr>
            <m:ctrlPr>
              <w:ins w:id="2032" w:author="Ashwani Prabhakar" w:date="2019-07-26T13:15:00Z">
                <w:rPr>
                  <w:rFonts w:ascii="Cambria Math" w:eastAsiaTheme="minorEastAsia" w:hAnsi="Cambria Math"/>
                  <w:i/>
                  <w:iCs/>
                  <w:strike/>
                </w:rPr>
              </w:ins>
            </m:ctrlPr>
          </m:fPr>
          <m:num>
            <m:r>
              <w:ins w:id="2033" w:author="Ashwani Prabhakar" w:date="2019-07-26T13:15:00Z">
                <w:rPr>
                  <w:rFonts w:ascii="Cambria Math" w:eastAsiaTheme="minorEastAsia" w:hAnsi="Cambria Math"/>
                  <w:rPrChange w:id="2034" w:author="Ashwani Prabhakar" w:date="2019-07-26T13:23:00Z">
                    <w:rPr>
                      <w:rFonts w:ascii="Cambria Math" w:hAnsi="Cambria Math"/>
                    </w:rPr>
                  </w:rPrChange>
                </w:rPr>
                <m:t>ρ</m:t>
              </w:ins>
            </m:r>
          </m:num>
          <m:den>
            <m:r>
              <w:ins w:id="2035" w:author="Ashwani Prabhakar" w:date="2019-07-26T13:15:00Z">
                <m:rPr>
                  <m:sty m:val="p"/>
                </m:rPr>
                <w:rPr>
                  <w:rFonts w:ascii="Cambria Math" w:eastAsiaTheme="minorEastAsia" w:hAnsi="Cambria Math"/>
                  <w:rPrChange w:id="2036" w:author="Ashwani Prabhakar" w:date="2019-07-26T13:23:00Z">
                    <w:rPr>
                      <w:rFonts w:ascii="Cambria Math" w:hAnsi="Cambria Math"/>
                    </w:rPr>
                  </w:rPrChange>
                </w:rPr>
                <m:t>2</m:t>
              </w:ins>
            </m:r>
          </m:den>
        </m:f>
        <m:sSubSup>
          <m:sSubSupPr>
            <m:ctrlPr>
              <w:ins w:id="2037" w:author="Ashwani Prabhakar" w:date="2019-07-26T13:15:00Z">
                <w:rPr>
                  <w:rFonts w:ascii="Cambria Math" w:eastAsiaTheme="minorEastAsia" w:hAnsi="Cambria Math"/>
                  <w:i/>
                  <w:iCs/>
                  <w:strike/>
                </w:rPr>
              </w:ins>
            </m:ctrlPr>
          </m:sSubSupPr>
          <m:e>
            <m:d>
              <m:dPr>
                <m:begChr m:val="‖"/>
                <m:endChr m:val="‖"/>
                <m:ctrlPr>
                  <w:ins w:id="2038" w:author="Ashwani Prabhakar" w:date="2019-07-26T13:15:00Z">
                    <w:rPr>
                      <w:rFonts w:ascii="Cambria Math" w:eastAsiaTheme="minorEastAsia" w:hAnsi="Cambria Math"/>
                      <w:i/>
                      <w:iCs/>
                      <w:strike/>
                    </w:rPr>
                  </w:ins>
                </m:ctrlPr>
              </m:dPr>
              <m:e>
                <m:r>
                  <w:ins w:id="2039" w:author="Ashwani Prabhakar" w:date="2019-07-26T13:15:00Z">
                    <m:rPr>
                      <m:sty m:val="bi"/>
                    </m:rPr>
                    <w:rPr>
                      <w:rFonts w:ascii="Cambria Math" w:eastAsiaTheme="minorEastAsia" w:hAnsi="Cambria Math"/>
                      <w:rPrChange w:id="2040" w:author="Ashwani Prabhakar" w:date="2019-07-26T13:23:00Z">
                        <w:rPr>
                          <w:rFonts w:ascii="Cambria Math" w:hAnsi="Cambria Math"/>
                        </w:rPr>
                      </w:rPrChange>
                    </w:rPr>
                    <m:t>m-z</m:t>
                  </w:ins>
                </m:r>
                <m:r>
                  <w:ins w:id="2041" w:author="Ashwani Prabhakar" w:date="2019-07-26T13:15:00Z">
                    <m:rPr>
                      <m:sty m:val="b"/>
                    </m:rPr>
                    <w:rPr>
                      <w:rFonts w:ascii="Cambria Math" w:eastAsiaTheme="minorEastAsia" w:hAnsi="Cambria Math"/>
                      <w:rPrChange w:id="2042" w:author="Ashwani Prabhakar" w:date="2019-07-26T13:23:00Z">
                        <w:rPr>
                          <w:rFonts w:ascii="Cambria Math" w:hAnsi="Cambria Math"/>
                        </w:rPr>
                      </w:rPrChange>
                    </w:rPr>
                    <m:t>+</m:t>
                  </w:ins>
                </m:r>
                <m:r>
                  <w:ins w:id="2043" w:author="Ashwani Prabhakar" w:date="2019-07-26T13:15:00Z">
                    <m:rPr>
                      <m:sty m:val="bi"/>
                    </m:rPr>
                    <w:rPr>
                      <w:rFonts w:ascii="Cambria Math" w:eastAsiaTheme="minorEastAsia" w:hAnsi="Cambria Math"/>
                      <w:rPrChange w:id="2044" w:author="Ashwani Prabhakar" w:date="2019-07-26T13:23:00Z">
                        <w:rPr>
                          <w:rFonts w:ascii="Cambria Math" w:hAnsi="Cambria Math"/>
                        </w:rPr>
                      </w:rPrChange>
                    </w:rPr>
                    <m:t>u</m:t>
                  </w:ins>
                </m:r>
              </m:e>
            </m:d>
          </m:e>
          <m:sub>
            <m:r>
              <w:ins w:id="2045" w:author="Ashwani Prabhakar" w:date="2019-07-26T13:15:00Z">
                <m:rPr>
                  <m:sty m:val="p"/>
                </m:rPr>
                <w:rPr>
                  <w:rFonts w:ascii="Cambria Math" w:eastAsiaTheme="minorEastAsia" w:hAnsi="Cambria Math"/>
                  <w:rPrChange w:id="2046" w:author="Ashwani Prabhakar" w:date="2019-07-26T13:23:00Z">
                    <w:rPr>
                      <w:rFonts w:ascii="Cambria Math" w:hAnsi="Cambria Math"/>
                    </w:rPr>
                  </w:rPrChange>
                </w:rPr>
                <m:t>2</m:t>
              </w:ins>
            </m:r>
          </m:sub>
          <m:sup>
            <m:r>
              <w:ins w:id="2047" w:author="Ashwani Prabhakar" w:date="2019-07-26T13:15:00Z">
                <m:rPr>
                  <m:sty m:val="p"/>
                </m:rPr>
                <w:rPr>
                  <w:rFonts w:ascii="Cambria Math" w:eastAsiaTheme="minorEastAsia" w:hAnsi="Cambria Math"/>
                  <w:rPrChange w:id="2048" w:author="Ashwani Prabhakar" w:date="2019-07-26T13:23:00Z">
                    <w:rPr>
                      <w:rFonts w:ascii="Cambria Math" w:hAnsi="Cambria Math"/>
                    </w:rPr>
                  </w:rPrChange>
                </w:rPr>
                <m:t>2</m:t>
              </w:ins>
            </m:r>
          </m:sup>
        </m:sSubSup>
      </m:oMath>
      <w:ins w:id="2049" w:author="Ashwani Prabhakar" w:date="2019-07-26T13:15:00Z">
        <w:r w:rsidR="00591C52" w:rsidRPr="00F32FD9">
          <w:rPr>
            <w:rFonts w:eastAsiaTheme="minorEastAsia"/>
            <w:strike/>
            <w:rPrChange w:id="2050" w:author="Ashwani Prabhakar" w:date="2019-07-26T13:23:00Z">
              <w:rPr/>
            </w:rPrChange>
          </w:rPr>
          <w:t xml:space="preserve"> represent</w:t>
        </w:r>
      </w:ins>
      <w:ins w:id="2051" w:author="Ashwani Prabhakar" w:date="2019-07-26T13:17:00Z">
        <w:r w:rsidR="00591C52" w:rsidRPr="00F32FD9">
          <w:rPr>
            <w:rFonts w:eastAsiaTheme="minorEastAsia"/>
            <w:strike/>
            <w:rPrChange w:id="2052" w:author="Ashwani Prabhakar" w:date="2019-07-26T13:23:00Z">
              <w:rPr/>
            </w:rPrChange>
          </w:rPr>
          <w:t>s</w:t>
        </w:r>
      </w:ins>
      <w:ins w:id="2053" w:author="Ashwani Prabhakar" w:date="2019-07-26T13:15:00Z">
        <w:r w:rsidR="00591C52" w:rsidRPr="00F32FD9">
          <w:rPr>
            <w:rFonts w:eastAsiaTheme="minorEastAsia"/>
            <w:strike/>
            <w:rPrChange w:id="2054" w:author="Ashwani Prabhakar" w:date="2019-07-26T13:23:00Z">
              <w:rPr/>
            </w:rPrChange>
          </w:rPr>
          <w:t xml:space="preserve"> semi</w:t>
        </w:r>
        <w:del w:id="2055" w:author="Jeremie Giraud" w:date="2019-07-29T21:24:00Z">
          <w:r w:rsidR="00591C52" w:rsidRPr="00F32FD9">
            <w:rPr>
              <w:rFonts w:eastAsiaTheme="minorEastAsia"/>
              <w:strike/>
              <w:rPrChange w:id="2056" w:author="Ashwani Prabhakar" w:date="2019-07-26T13:23:00Z">
                <w:rPr/>
              </w:rPrChange>
            </w:rPr>
            <w:delText xml:space="preserve"> –</w:delText>
          </w:r>
        </w:del>
        <w:r w:rsidR="00591C52" w:rsidRPr="00F32FD9">
          <w:rPr>
            <w:rFonts w:eastAsiaTheme="minorEastAsia"/>
            <w:strike/>
            <w:rPrChange w:id="2057" w:author="Ashwani Prabhakar" w:date="2019-07-26T13:23:00Z">
              <w:rPr/>
            </w:rPrChange>
          </w:rPr>
          <w:t xml:space="preserve"> hard bound constraint.</w:t>
        </w:r>
        <w:del w:id="2058" w:author="Jeremie Giraud" w:date="2019-07-29T21:25:00Z">
          <w:r w:rsidR="00591C52" w:rsidRPr="00F32FD9">
            <w:rPr>
              <w:rFonts w:eastAsiaTheme="minorEastAsia"/>
              <w:strike/>
              <w:rPrChange w:id="2059" w:author="Ashwani Prabhakar" w:date="2019-07-26T13:23:00Z">
                <w:rPr/>
              </w:rPrChange>
            </w:rPr>
            <w:delText xml:space="preserve"> (In Preparation)</w:delText>
          </w:r>
        </w:del>
      </w:ins>
    </w:p>
    <w:p w14:paraId="73F15B79" w14:textId="31B2D8B8" w:rsidR="00591C52" w:rsidRPr="0052469F" w:rsidRDefault="00323651">
      <w:pPr>
        <w:pStyle w:val="ListParagraph"/>
        <w:numPr>
          <w:ilvl w:val="0"/>
          <w:numId w:val="101"/>
        </w:numPr>
        <w:rPr>
          <w:ins w:id="2060" w:author="Ashwani Prabhakar" w:date="2019-07-25T15:17:00Z"/>
        </w:rPr>
        <w:pPrChange w:id="2061" w:author="Ashwani Prabhakar" w:date="2019-07-26T13:23:00Z">
          <w:pPr>
            <w:pStyle w:val="ListParagraph"/>
            <w:keepNext/>
            <w:autoSpaceDE w:val="0"/>
            <w:autoSpaceDN w:val="0"/>
            <w:adjustRightInd w:val="0"/>
            <w:spacing w:after="0" w:line="240" w:lineRule="auto"/>
            <w:ind w:left="1440"/>
          </w:pPr>
        </w:pPrChange>
      </w:pPr>
      <m:oMath>
        <m:sSubSup>
          <m:sSubSupPr>
            <m:ctrlPr>
              <w:ins w:id="2062" w:author="Ashwani Prabhakar" w:date="2019-07-26T13:15:00Z">
                <w:rPr>
                  <w:rFonts w:ascii="Cambria Math" w:eastAsiaTheme="minorEastAsia" w:hAnsi="Cambria Math"/>
                  <w:i/>
                  <w:iCs/>
                  <w:lang w:val="en-US"/>
                </w:rPr>
              </w:ins>
            </m:ctrlPr>
          </m:sSubSupPr>
          <m:e>
            <m:d>
              <m:dPr>
                <m:begChr m:val="‖"/>
                <m:endChr m:val="‖"/>
                <m:ctrlPr>
                  <w:ins w:id="2063" w:author="Ashwani Prabhakar" w:date="2019-07-26T13:15:00Z">
                    <w:rPr>
                      <w:rFonts w:ascii="Cambria Math" w:eastAsiaTheme="minorEastAsia" w:hAnsi="Cambria Math"/>
                      <w:i/>
                      <w:iCs/>
                      <w:lang w:val="en-US"/>
                    </w:rPr>
                  </w:ins>
                </m:ctrlPr>
              </m:dPr>
              <m:e>
                <m:sSub>
                  <m:sSubPr>
                    <m:ctrlPr>
                      <w:ins w:id="2064" w:author="Ashwani Prabhakar" w:date="2019-07-26T13:15:00Z">
                        <w:rPr>
                          <w:rFonts w:ascii="Cambria Math" w:eastAsiaTheme="minorEastAsia" w:hAnsi="Cambria Math"/>
                          <w:i/>
                          <w:iCs/>
                          <w:lang w:val="en-US"/>
                        </w:rPr>
                      </w:ins>
                    </m:ctrlPr>
                  </m:sSubPr>
                  <m:e>
                    <m:r>
                      <w:ins w:id="2065" w:author="Ashwani Prabhakar" w:date="2019-07-26T13:15:00Z">
                        <m:rPr>
                          <m:sty m:val="bi"/>
                        </m:rPr>
                        <w:rPr>
                          <w:rFonts w:ascii="Cambria Math" w:eastAsiaTheme="minorEastAsia" w:hAnsi="Cambria Math"/>
                          <w:lang w:val="en-GB"/>
                          <w:rPrChange w:id="2066" w:author="Ashwani Prabhakar" w:date="2019-07-26T13:23:00Z">
                            <w:rPr>
                              <w:rFonts w:ascii="Cambria Math" w:hAnsi="Cambria Math"/>
                              <w:lang w:val="en-GB"/>
                            </w:rPr>
                          </w:rPrChange>
                        </w:rPr>
                        <m:t>W</m:t>
                      </w:ins>
                    </m:r>
                  </m:e>
                  <m:sub>
                    <m:r>
                      <w:ins w:id="2067" w:author="Ashwani Prabhakar" w:date="2019-07-26T13:15:00Z">
                        <w:rPr>
                          <w:rFonts w:ascii="Cambria Math" w:eastAsiaTheme="minorEastAsia" w:hAnsi="Cambria Math"/>
                          <w:rPrChange w:id="2068" w:author="Ashwani Prabhakar" w:date="2019-07-26T13:23:00Z">
                            <w:rPr>
                              <w:rFonts w:ascii="Cambria Math" w:hAnsi="Cambria Math"/>
                            </w:rPr>
                          </w:rPrChange>
                        </w:rPr>
                        <m:t>s</m:t>
                      </w:ins>
                    </m:r>
                  </m:sub>
                </m:sSub>
                <m:r>
                  <w:ins w:id="2069" w:author="Ashwani Prabhakar" w:date="2019-07-26T13:15:00Z">
                    <w:rPr>
                      <w:rFonts w:ascii="Cambria Math" w:eastAsiaTheme="minorEastAsia" w:hAnsi="Cambria Math"/>
                      <w:lang w:val="en-GB"/>
                      <w:rPrChange w:id="2070" w:author="Ashwani Prabhakar" w:date="2019-07-26T13:23:00Z">
                        <w:rPr>
                          <w:rFonts w:ascii="Cambria Math" w:hAnsi="Cambria Math"/>
                          <w:lang w:val="en-GB"/>
                        </w:rPr>
                      </w:rPrChange>
                    </w:rPr>
                    <m:t>∇</m:t>
                  </w:ins>
                </m:r>
                <m:sSub>
                  <m:sSubPr>
                    <m:ctrlPr>
                      <w:ins w:id="2071" w:author="Ashwani Prabhakar" w:date="2019-07-26T13:15:00Z">
                        <w:rPr>
                          <w:rFonts w:ascii="Cambria Math" w:eastAsiaTheme="minorEastAsia" w:hAnsi="Cambria Math"/>
                          <w:b/>
                          <w:bCs/>
                          <w:i/>
                          <w:iCs/>
                          <w:lang w:val="en-GB"/>
                        </w:rPr>
                      </w:ins>
                    </m:ctrlPr>
                  </m:sSubPr>
                  <m:e>
                    <m:r>
                      <w:ins w:id="2072" w:author="Ashwani Prabhakar" w:date="2019-07-26T13:15:00Z">
                        <m:rPr>
                          <m:sty m:val="bi"/>
                        </m:rPr>
                        <w:rPr>
                          <w:rFonts w:ascii="Cambria Math" w:eastAsiaTheme="minorEastAsia" w:hAnsi="Cambria Math"/>
                          <w:rPrChange w:id="2073" w:author="Ashwani Prabhakar" w:date="2019-07-26T13:23:00Z">
                            <w:rPr>
                              <w:rFonts w:ascii="Cambria Math" w:hAnsi="Cambria Math"/>
                            </w:rPr>
                          </w:rPrChange>
                        </w:rPr>
                        <m:t>m</m:t>
                      </w:ins>
                    </m:r>
                  </m:e>
                  <m:sub>
                    <m:r>
                      <w:ins w:id="2074" w:author="Ashwani Prabhakar" w:date="2019-07-26T13:15:00Z">
                        <m:rPr>
                          <m:sty m:val="bi"/>
                        </m:rPr>
                        <w:rPr>
                          <w:rFonts w:ascii="Cambria Math" w:eastAsiaTheme="minorEastAsia" w:hAnsi="Cambria Math"/>
                          <w:rPrChange w:id="2075" w:author="Ashwani Prabhakar" w:date="2019-07-26T13:23:00Z">
                            <w:rPr>
                              <w:rFonts w:ascii="Cambria Math" w:hAnsi="Cambria Math"/>
                            </w:rPr>
                          </w:rPrChange>
                        </w:rPr>
                        <m:t>1</m:t>
                      </w:ins>
                    </m:r>
                  </m:sub>
                </m:sSub>
                <m:r>
                  <w:ins w:id="2076" w:author="Ashwani Prabhakar" w:date="2019-07-26T13:15:00Z">
                    <w:rPr>
                      <w:rFonts w:ascii="Cambria Math" w:eastAsiaTheme="minorEastAsia" w:hAnsi="Cambria Math"/>
                      <w:lang w:val="en-GB"/>
                      <w:rPrChange w:id="2077" w:author="Ashwani Prabhakar" w:date="2019-07-26T13:23:00Z">
                        <w:rPr>
                          <w:rFonts w:ascii="Cambria Math" w:hAnsi="Cambria Math"/>
                          <w:lang w:val="en-GB"/>
                        </w:rPr>
                      </w:rPrChange>
                    </w:rPr>
                    <m:t>×∇</m:t>
                  </w:ins>
                </m:r>
                <m:sSub>
                  <m:sSubPr>
                    <m:ctrlPr>
                      <w:ins w:id="2078" w:author="Ashwani Prabhakar" w:date="2019-07-26T13:15:00Z">
                        <w:rPr>
                          <w:rFonts w:ascii="Cambria Math" w:eastAsiaTheme="minorEastAsia" w:hAnsi="Cambria Math"/>
                          <w:b/>
                          <w:bCs/>
                          <w:i/>
                          <w:iCs/>
                          <w:lang w:val="en-GB"/>
                        </w:rPr>
                      </w:ins>
                    </m:ctrlPr>
                  </m:sSubPr>
                  <m:e>
                    <m:r>
                      <w:ins w:id="2079" w:author="Ashwani Prabhakar" w:date="2019-07-26T13:15:00Z">
                        <m:rPr>
                          <m:sty m:val="bi"/>
                        </m:rPr>
                        <w:rPr>
                          <w:rFonts w:ascii="Cambria Math" w:eastAsiaTheme="minorEastAsia" w:hAnsi="Cambria Math"/>
                          <w:rPrChange w:id="2080" w:author="Ashwani Prabhakar" w:date="2019-07-26T13:23:00Z">
                            <w:rPr>
                              <w:rFonts w:ascii="Cambria Math" w:hAnsi="Cambria Math"/>
                            </w:rPr>
                          </w:rPrChange>
                        </w:rPr>
                        <m:t>m</m:t>
                      </w:ins>
                    </m:r>
                  </m:e>
                  <m:sub>
                    <m:r>
                      <w:ins w:id="2081" w:author="Ashwani Prabhakar" w:date="2019-07-26T13:15:00Z">
                        <m:rPr>
                          <m:sty m:val="bi"/>
                        </m:rPr>
                        <w:rPr>
                          <w:rFonts w:ascii="Cambria Math" w:eastAsiaTheme="minorEastAsia" w:hAnsi="Cambria Math"/>
                          <w:rPrChange w:id="2082" w:author="Ashwani Prabhakar" w:date="2019-07-26T13:23:00Z">
                            <w:rPr>
                              <w:rFonts w:ascii="Cambria Math" w:hAnsi="Cambria Math"/>
                            </w:rPr>
                          </w:rPrChange>
                        </w:rPr>
                        <m:t>2</m:t>
                      </w:ins>
                    </m:r>
                  </m:sub>
                </m:sSub>
              </m:e>
            </m:d>
          </m:e>
          <m:sub>
            <m:r>
              <w:ins w:id="2083" w:author="Ashwani Prabhakar" w:date="2019-07-26T13:15:00Z">
                <m:rPr>
                  <m:sty m:val="b"/>
                </m:rPr>
                <w:rPr>
                  <w:rFonts w:ascii="Cambria Math" w:eastAsiaTheme="minorEastAsia" w:hAnsi="Cambria Math"/>
                  <w:lang w:val="en-GB"/>
                  <w:rPrChange w:id="2084" w:author="Ashwani Prabhakar" w:date="2019-07-26T13:23:00Z">
                    <w:rPr>
                      <w:rFonts w:ascii="Cambria Math" w:hAnsi="Cambria Math"/>
                      <w:lang w:val="en-GB"/>
                    </w:rPr>
                  </w:rPrChange>
                </w:rPr>
                <m:t>2</m:t>
              </w:ins>
            </m:r>
          </m:sub>
          <m:sup>
            <m:r>
              <w:ins w:id="2085" w:author="Ashwani Prabhakar" w:date="2019-07-26T13:15:00Z">
                <m:rPr>
                  <m:sty m:val="b"/>
                </m:rPr>
                <w:rPr>
                  <w:rFonts w:ascii="Cambria Math" w:eastAsiaTheme="minorEastAsia" w:hAnsi="Cambria Math"/>
                  <w:lang w:val="en-GB"/>
                  <w:rPrChange w:id="2086" w:author="Ashwani Prabhakar" w:date="2019-07-26T13:23:00Z">
                    <w:rPr>
                      <w:rFonts w:ascii="Cambria Math" w:hAnsi="Cambria Math"/>
                      <w:lang w:val="en-GB"/>
                    </w:rPr>
                  </w:rPrChange>
                </w:rPr>
                <m:t>2</m:t>
              </w:ins>
            </m:r>
          </m:sup>
        </m:sSubSup>
      </m:oMath>
      <w:ins w:id="2087" w:author="Ashwani Prabhakar" w:date="2019-07-26T13:15:00Z">
        <w:r w:rsidR="00591C52" w:rsidRPr="0052469F">
          <w:rPr>
            <w:rFonts w:eastAsiaTheme="minorEastAsia"/>
            <w:rPrChange w:id="2088" w:author="Ashwani Prabhakar" w:date="2019-07-26T13:23:00Z">
              <w:rPr/>
            </w:rPrChange>
          </w:rPr>
          <w:t xml:space="preserve"> represents structural term i.e. cross</w:t>
        </w:r>
      </w:ins>
      <w:ins w:id="2089" w:author="Ashwani Prabhakar" w:date="2019-07-26T13:16:00Z">
        <w:r w:rsidR="00591C52" w:rsidRPr="0052469F">
          <w:rPr>
            <w:rFonts w:eastAsiaTheme="minorEastAsia"/>
            <w:rPrChange w:id="2090" w:author="Ashwani Prabhakar" w:date="2019-07-26T13:23:00Z">
              <w:rPr/>
            </w:rPrChange>
          </w:rPr>
          <w:t xml:space="preserve"> - </w:t>
        </w:r>
      </w:ins>
      <w:ins w:id="2091" w:author="Ashwani Prabhakar" w:date="2019-07-26T13:15:00Z">
        <w:r w:rsidR="00591C52" w:rsidRPr="0052469F">
          <w:rPr>
            <w:rFonts w:eastAsiaTheme="minorEastAsia"/>
            <w:rPrChange w:id="2092" w:author="Ashwani Prabhakar" w:date="2019-07-26T13:23:00Z">
              <w:rPr/>
            </w:rPrChange>
          </w:rPr>
          <w:t xml:space="preserve">gradient </w:t>
        </w:r>
      </w:ins>
      <w:ins w:id="2093" w:author="Ashwani Prabhakar" w:date="2019-07-26T13:16:00Z">
        <w:r w:rsidR="00591C52" w:rsidRPr="0052469F">
          <w:rPr>
            <w:rFonts w:eastAsiaTheme="minorEastAsia"/>
            <w:rPrChange w:id="2094" w:author="Ashwani Prabhakar" w:date="2019-07-26T13:23:00Z">
              <w:rPr/>
            </w:rPrChange>
          </w:rPr>
          <w:t xml:space="preserve">constraint. Please refer </w:t>
        </w:r>
      </w:ins>
      <w:ins w:id="2095" w:author="Jeremie Giraud" w:date="2019-07-29T13:32:00Z">
        <w:r w:rsidR="00B0426E">
          <w:rPr>
            <w:rFonts w:eastAsiaTheme="minorEastAsia"/>
          </w:rPr>
          <w:fldChar w:fldCharType="begin" w:fldLock="1"/>
        </w:r>
      </w:ins>
      <w:r w:rsidR="006C64E8">
        <w:rPr>
          <w:rFonts w:eastAsiaTheme="minorEastAsia"/>
        </w:rPr>
        <w:instrText>ADDIN CSL_CITATION {"citationItems":[{"id":"ITEM-1","itemData":{"DOI":"10.1029/2003GL017370","ISBN":"0094-8276","ISSN":"00948276","abstract":"We have developed a robust 2D joint inversion scheme incorporating the new concept of cross-gradients of electrical resistivity and seismic velocity as constraints so as to investigate more precisely the resistivity-velocity relationships in complex near-surface environments. The results of joint inversion of dc resistivity and seismic traveltime data from collocated experiments suggest that one can distinguish between different types or facies of unconsolidated and consolidated materials, refining a previously proposed resistivity-velocity interrelationship derived from separate inversions of the respective data sets. A consistent interpretive structural model can be obtained from the joint inversion models.","author":[{"dropping-particle":"","family":"Gallardo","given":"Luis a.","non-dropping-particle":"","parse-names":false,"suffix":""},{"dropping-particle":"","family":"Meju","given":"Max a.","non-dropping-particle":"","parse-names":false,"suffix":""}],"container-title":"Geophysical Research Letters","id":"ITEM-1","issue":"13","issued":{"date-parts":[["2003","7"]]},"page":"n/a-n/a","title":"Characterization of heterogeneous near-surface materials by joint 2D inversion of dc resistivity and seismic data","type":"article-journal","volume":"30"},"uris":["http://www.mendeley.com/documents/?uuid=bbaf2875-181c-4fd5-b86e-5f58df744f77"]}],"mendeley":{"formattedCitation":"Gallardo and Meju (2003)","plainTextFormattedCitation":"Gallardo and Meju (2003)","previouslyFormattedCitation":"Gallardo and Meju (2003)"},"properties":{"noteIndex":0},"schema":"https://github.com/citation-style-language/schema/raw/master/csl-citation.json"}</w:instrText>
      </w:r>
      <w:r w:rsidR="00B0426E">
        <w:rPr>
          <w:rFonts w:eastAsiaTheme="minorEastAsia"/>
        </w:rPr>
        <w:fldChar w:fldCharType="separate"/>
      </w:r>
      <w:r w:rsidR="00B0426E" w:rsidRPr="00B0426E">
        <w:rPr>
          <w:rFonts w:eastAsiaTheme="minorEastAsia"/>
          <w:noProof/>
        </w:rPr>
        <w:t>Gallardo and Meju (2003)</w:t>
      </w:r>
      <w:ins w:id="2096" w:author="Jeremie Giraud" w:date="2019-07-29T13:32:00Z">
        <w:r w:rsidR="00B0426E">
          <w:rPr>
            <w:rFonts w:eastAsiaTheme="minorEastAsia"/>
          </w:rPr>
          <w:fldChar w:fldCharType="end"/>
        </w:r>
      </w:ins>
      <w:ins w:id="2097" w:author="Ashwani Prabhakar" w:date="2019-07-26T13:16:00Z">
        <w:del w:id="2098" w:author="Jeremie Giraud" w:date="2019-07-29T13:32:00Z">
          <w:r w:rsidR="00591C52" w:rsidRPr="0052469F" w:rsidDel="00B0426E">
            <w:rPr>
              <w:rFonts w:eastAsiaTheme="minorEastAsia"/>
              <w:rPrChange w:id="2099" w:author="Ashwani Prabhakar" w:date="2019-07-26T13:23:00Z">
                <w:rPr/>
              </w:rPrChange>
            </w:rPr>
            <w:delText>Gallardo and Meju (</w:delText>
          </w:r>
        </w:del>
      </w:ins>
      <w:ins w:id="2100" w:author="Ashwani Prabhakar" w:date="2019-07-26T13:17:00Z">
        <w:del w:id="2101" w:author="Jeremie Giraud" w:date="2019-07-29T13:32:00Z">
          <w:r w:rsidR="00591C52" w:rsidRPr="0052469F" w:rsidDel="00B0426E">
            <w:rPr>
              <w:rFonts w:eastAsiaTheme="minorEastAsia"/>
              <w:rPrChange w:id="2102" w:author="Ashwani Prabhakar" w:date="2019-07-26T13:23:00Z">
                <w:rPr/>
              </w:rPrChange>
            </w:rPr>
            <w:delText>2003</w:delText>
          </w:r>
        </w:del>
      </w:ins>
      <w:ins w:id="2103" w:author="Ashwani Prabhakar" w:date="2019-07-26T13:16:00Z">
        <w:del w:id="2104" w:author="Jeremie Giraud" w:date="2019-07-29T13:32:00Z">
          <w:r w:rsidR="00591C52" w:rsidRPr="0052469F" w:rsidDel="00B0426E">
            <w:rPr>
              <w:rFonts w:eastAsiaTheme="minorEastAsia"/>
              <w:rPrChange w:id="2105" w:author="Ashwani Prabhakar" w:date="2019-07-26T13:23:00Z">
                <w:rPr/>
              </w:rPrChange>
            </w:rPr>
            <w:delText>)</w:delText>
          </w:r>
        </w:del>
      </w:ins>
      <w:ins w:id="2106" w:author="Ashwani Prabhakar" w:date="2019-07-26T13:17:00Z">
        <w:r w:rsidR="00591C52" w:rsidRPr="0052469F">
          <w:rPr>
            <w:rFonts w:eastAsiaTheme="minorEastAsia"/>
            <w:rPrChange w:id="2107" w:author="Ashwani Prabhakar" w:date="2019-07-26T13:23:00Z">
              <w:rPr/>
            </w:rPrChange>
          </w:rPr>
          <w:t xml:space="preserve"> for further information.</w:t>
        </w:r>
      </w:ins>
    </w:p>
    <w:p w14:paraId="39F67FBB" w14:textId="67D6AEE2" w:rsidR="00004953" w:rsidRPr="00004953" w:rsidRDefault="00323651">
      <w:pPr>
        <w:pStyle w:val="ListParagraph"/>
        <w:numPr>
          <w:ilvl w:val="0"/>
          <w:numId w:val="101"/>
        </w:numPr>
        <w:rPr>
          <w:ins w:id="2108" w:author="Jeremie Giraud" w:date="2019-07-29T13:21:00Z"/>
          <w:rPrChange w:id="2109" w:author="Ashwani Prabhakar" w:date="2019-07-25T15:23:00Z">
            <w:rPr>
              <w:ins w:id="2110" w:author="Jeremie Giraud" w:date="2019-07-29T13:21:00Z"/>
              <w:rFonts w:eastAsiaTheme="minorEastAsia"/>
            </w:rPr>
          </w:rPrChange>
        </w:rPr>
        <w:pPrChange w:id="2111" w:author="Ashwani Prabhakar" w:date="2019-07-26T13:23:00Z">
          <w:pPr>
            <w:pStyle w:val="ListParagraph"/>
            <w:keepNext/>
            <w:autoSpaceDE w:val="0"/>
            <w:autoSpaceDN w:val="0"/>
            <w:adjustRightInd w:val="0"/>
            <w:spacing w:after="0" w:line="240" w:lineRule="auto"/>
            <w:ind w:left="1440"/>
          </w:pPr>
        </w:pPrChange>
      </w:pPr>
      <m:oMath>
        <m:sSub>
          <m:sSubPr>
            <m:ctrlPr>
              <w:ins w:id="2112" w:author="Ashwani Prabhakar" w:date="2019-07-25T15:19:00Z">
                <w:rPr>
                  <w:rFonts w:ascii="Cambria Math" w:hAnsi="Cambria Math"/>
                  <w:i/>
                  <w:iCs/>
                  <w:lang w:val="en-US"/>
                </w:rPr>
              </w:ins>
            </m:ctrlPr>
          </m:sSubPr>
          <m:e>
            <m:r>
              <w:ins w:id="2113" w:author="Ashwani Prabhakar" w:date="2019-07-25T15:19:00Z">
                <m:rPr>
                  <m:sty m:val="bi"/>
                </m:rPr>
                <w:rPr>
                  <w:rFonts w:ascii="Cambria Math" w:hAnsi="Cambria Math"/>
                  <w:lang w:val="en-GB"/>
                </w:rPr>
                <m:t>W</m:t>
              </w:ins>
            </m:r>
          </m:e>
          <m:sub>
            <m:r>
              <w:ins w:id="2114" w:author="Ashwani Prabhakar" w:date="2019-07-25T15:19:00Z">
                <m:rPr>
                  <m:sty m:val="bi"/>
                </m:rPr>
                <w:rPr>
                  <w:rFonts w:ascii="Cambria Math" w:hAnsi="Cambria Math"/>
                  <w:lang w:val="en-GB"/>
                </w:rPr>
                <m:t>d</m:t>
              </w:ins>
            </m:r>
          </m:sub>
        </m:sSub>
      </m:oMath>
      <w:ins w:id="2115" w:author="Ashwani Prabhakar" w:date="2019-07-25T15:20:00Z">
        <w:r w:rsidR="00004953">
          <w:rPr>
            <w:rFonts w:eastAsiaTheme="minorEastAsia"/>
            <w:lang w:val="en-US"/>
          </w:rPr>
          <w:t xml:space="preserve"> </w:t>
        </w:r>
      </w:ins>
      <w:ins w:id="2116" w:author="Ashwani Prabhakar" w:date="2019-07-25T15:53:00Z">
        <w:r w:rsidR="00E42A00">
          <w:rPr>
            <w:rFonts w:eastAsiaTheme="minorEastAsia"/>
          </w:rPr>
          <w:t xml:space="preserve">represents geophysical data weighting </w:t>
        </w:r>
      </w:ins>
      <w:ins w:id="2117" w:author="Ashwani Prabhakar" w:date="2019-07-25T21:24:00Z">
        <w:r w:rsidR="00905341">
          <w:rPr>
            <w:rFonts w:eastAsiaTheme="minorEastAsia"/>
          </w:rPr>
          <w:t xml:space="preserve">which is </w:t>
        </w:r>
      </w:ins>
      <w:ins w:id="2118" w:author="Ashwani Prabhakar" w:date="2019-07-25T15:53:00Z">
        <w:r w:rsidR="00E42A00">
          <w:rPr>
            <w:rFonts w:eastAsiaTheme="minorEastAsia"/>
          </w:rPr>
          <w:t xml:space="preserve">as follows </w:t>
        </w:r>
        <w:del w:id="2119" w:author="Jeremie Giraud" w:date="2019-07-29T13:21:00Z">
          <w:r w:rsidR="00E42A00">
            <w:rPr>
              <w:rFonts w:eastAsiaTheme="minorEastAsia"/>
            </w:rPr>
            <w:delText>-</w:delText>
          </w:r>
        </w:del>
      </w:ins>
      <w:ins w:id="2120" w:author="Jeremie Giraud" w:date="2019-07-29T13:21:00Z">
        <w:r w:rsidR="00285083">
          <w:rPr>
            <w:rFonts w:eastAsiaTheme="minorEastAsia"/>
          </w:rPr>
          <w:t>–</w:t>
        </w:r>
      </w:ins>
      <w:ins w:id="2121" w:author="Ashwani Prabhakar" w:date="2019-07-25T15:53:00Z">
        <w:r w:rsidR="00E42A00">
          <w:rPr>
            <w:rFonts w:eastAsiaTheme="minorEastAsia"/>
          </w:rPr>
          <w:t xml:space="preserve"> </w:t>
        </w:r>
      </w:ins>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Change w:id="2122" w:author="Jeremie Giraud" w:date="2019-07-29T13:23:00Z">
          <w:tblPr>
            <w:tblStyle w:val="TableGridLight"/>
            <w:tblW w:w="48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PrChange>
      </w:tblPr>
      <w:tblGrid>
        <w:gridCol w:w="8319"/>
        <w:gridCol w:w="707"/>
        <w:tblGridChange w:id="2123">
          <w:tblGrid>
            <w:gridCol w:w="7567"/>
            <w:gridCol w:w="1277"/>
          </w:tblGrid>
        </w:tblGridChange>
      </w:tblGrid>
      <w:tr w:rsidR="00285083" w14:paraId="68F1F981" w14:textId="77777777" w:rsidTr="00285083">
        <w:trPr>
          <w:ins w:id="2124" w:author="Jeremie Giraud" w:date="2019-07-29T13:21:00Z"/>
        </w:trPr>
        <w:tc>
          <w:tcPr>
            <w:tcW w:w="8364" w:type="dxa"/>
            <w:tcPrChange w:id="2125" w:author="Jeremie Giraud" w:date="2019-07-29T13:23:00Z">
              <w:tcPr>
                <w:tcW w:w="7567" w:type="dxa"/>
              </w:tcPr>
            </w:tcPrChange>
          </w:tcPr>
          <w:moveToRangeStart w:id="2126" w:author="Jeremie Giraud" w:date="2019-07-29T13:22:00Z" w:name="move15298943"/>
          <w:p w14:paraId="534B9986" w14:textId="6CF4C995" w:rsidR="00285083" w:rsidRDefault="00323651" w:rsidP="00285083">
            <w:pPr>
              <w:ind w:left="720"/>
              <w:rPr>
                <w:moveTo w:id="2127" w:author="Jeremie Giraud" w:date="2019-07-29T13:22:00Z"/>
                <w:rFonts w:eastAsiaTheme="minorEastAsia"/>
              </w:rPr>
            </w:pPr>
            <m:oMathPara>
              <m:oMath>
                <m:sSub>
                  <m:sSubPr>
                    <m:ctrlPr>
                      <w:rPr>
                        <w:rFonts w:ascii="Cambria Math" w:hAnsi="Cambria Math"/>
                        <w:i/>
                        <w:iCs/>
                        <w:lang w:val="en-US"/>
                      </w:rPr>
                    </m:ctrlPr>
                  </m:sSubPr>
                  <m:e>
                    <m:r>
                      <m:rPr>
                        <m:sty m:val="bi"/>
                      </m:rPr>
                      <w:rPr>
                        <w:rFonts w:ascii="Cambria Math" w:hAnsi="Cambria Math"/>
                        <w:lang w:val="en-GB"/>
                      </w:rPr>
                      <m:t>W</m:t>
                    </m:r>
                  </m:e>
                  <m:sub>
                    <m:r>
                      <m:rPr>
                        <m:sty m:val="bi"/>
                      </m:rPr>
                      <w:rPr>
                        <w:rFonts w:ascii="Cambria Math" w:hAnsi="Cambria Math"/>
                        <w:lang w:val="en-GB"/>
                      </w:rPr>
                      <m:t>d</m:t>
                    </m:r>
                  </m:sub>
                </m:sSub>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n</m:t>
                                </m:r>
                              </m:e>
                              <m:sub>
                                <m:r>
                                  <w:rPr>
                                    <w:rFonts w:ascii="Cambria Math" w:hAnsi="Cambria Math"/>
                                  </w:rPr>
                                  <m:t>data</m:t>
                                </m:r>
                              </m:sub>
                            </m:sSub>
                          </m:sup>
                          <m:e>
                            <m:sSup>
                              <m:sSupPr>
                                <m:ctrlPr>
                                  <w:rPr>
                                    <w:rFonts w:ascii="Cambria Math" w:hAnsi="Cambria Math"/>
                                    <w:i/>
                                    <w:iCs/>
                                  </w:rPr>
                                </m:ctrlPr>
                              </m:sSupPr>
                              <m:e>
                                <m:sSub>
                                  <m:sSubPr>
                                    <m:ctrlPr>
                                      <w:rPr>
                                        <w:rFonts w:ascii="Cambria Math" w:hAnsi="Cambria Math"/>
                                        <w:i/>
                                        <w:iCs/>
                                      </w:rPr>
                                    </m:ctrlPr>
                                  </m:sSubPr>
                                  <m:e>
                                    <m:r>
                                      <w:rPr>
                                        <w:rFonts w:ascii="Cambria Math" w:hAnsi="Cambria Math"/>
                                      </w:rPr>
                                      <m:t>d</m:t>
                                    </m:r>
                                  </m:e>
                                  <m:sub>
                                    <m:r>
                                      <w:rPr>
                                        <w:rFonts w:ascii="Cambria Math" w:hAnsi="Cambria Math"/>
                                      </w:rPr>
                                      <m:t>i</m:t>
                                    </m:r>
                                  </m:sub>
                                </m:sSub>
                              </m:e>
                              <m:sup>
                                <m:r>
                                  <w:rPr>
                                    <w:rFonts w:ascii="Cambria Math" w:hAnsi="Cambria Math"/>
                                  </w:rPr>
                                  <m:t>2</m:t>
                                </m:r>
                              </m:sup>
                            </m:sSup>
                          </m:e>
                        </m:nary>
                      </m:e>
                    </m:d>
                  </m:e>
                  <m:sup>
                    <m:r>
                      <w:rPr>
                        <w:rFonts w:ascii="Cambria Math" w:hAnsi="Cambria Math"/>
                      </w:rPr>
                      <m:t>-1</m:t>
                    </m:r>
                  </m:sup>
                </m:sSup>
              </m:oMath>
            </m:oMathPara>
          </w:p>
          <w:moveToRangeEnd w:id="2126"/>
          <w:p w14:paraId="44818783" w14:textId="7D60283E" w:rsidR="00285083" w:rsidRDefault="00285083">
            <w:pPr>
              <w:spacing w:line="360" w:lineRule="auto"/>
              <w:rPr>
                <w:ins w:id="2128" w:author="Jeremie Giraud" w:date="2019-07-29T13:21:00Z"/>
              </w:rPr>
              <w:pPrChange w:id="2129" w:author="Jeremie Giraud" w:date="2019-07-29T13:21:00Z">
                <w:pPr/>
              </w:pPrChange>
            </w:pPr>
          </w:p>
        </w:tc>
        <w:tc>
          <w:tcPr>
            <w:tcW w:w="708" w:type="dxa"/>
            <w:tcPrChange w:id="2130" w:author="Jeremie Giraud" w:date="2019-07-29T13:23:00Z">
              <w:tcPr>
                <w:tcW w:w="1277" w:type="dxa"/>
              </w:tcPr>
            </w:tcPrChange>
          </w:tcPr>
          <w:p w14:paraId="3838751F" w14:textId="492F1A89" w:rsidR="00285083" w:rsidRDefault="00285083">
            <w:pPr>
              <w:spacing w:line="360" w:lineRule="auto"/>
              <w:jc w:val="right"/>
              <w:rPr>
                <w:ins w:id="2131" w:author="Jeremie Giraud" w:date="2019-07-29T13:21:00Z"/>
              </w:rPr>
              <w:pPrChange w:id="2132" w:author="Jeremie Giraud" w:date="2019-07-29T13:21:00Z">
                <w:pPr/>
              </w:pPrChange>
            </w:pPr>
            <w:ins w:id="2133" w:author="Jeremie Giraud" w:date="2019-07-29T13:21:00Z">
              <w:r>
                <w:fldChar w:fldCharType="begin"/>
              </w:r>
              <w:r>
                <w:instrText xml:space="preserve"> MACROBUTTON NumberReference \* MERGEFORMAT (</w:instrText>
              </w:r>
              <w:r>
                <w:fldChar w:fldCharType="begin"/>
              </w:r>
              <w:r>
                <w:instrText xml:space="preserve"> SEQ EquationNumber \n \* Arabic \* MERGEFORMAT </w:instrText>
              </w:r>
            </w:ins>
            <w:r>
              <w:fldChar w:fldCharType="separate"/>
            </w:r>
            <w:ins w:id="2134" w:author="Jeremie Giraud" w:date="2019-08-08T12:43:00Z">
              <w:r w:rsidR="007D2A24">
                <w:rPr>
                  <w:noProof/>
                </w:rPr>
                <w:instrText>3</w:instrText>
              </w:r>
            </w:ins>
            <w:ins w:id="2135" w:author="Ashwani Prabhakar" w:date="2019-07-29T16:37:00Z">
              <w:del w:id="2136" w:author="Jeremie Giraud" w:date="2019-08-08T12:43:00Z">
                <w:r w:rsidR="00385E60" w:rsidDel="007D2A24">
                  <w:rPr>
                    <w:noProof/>
                  </w:rPr>
                  <w:delInstrText>3</w:delInstrText>
                </w:r>
              </w:del>
            </w:ins>
            <w:ins w:id="2137" w:author="Jeremie Giraud" w:date="2019-07-29T13:21:00Z">
              <w:r>
                <w:fldChar w:fldCharType="end"/>
              </w:r>
              <w:r>
                <w:instrText>)</w:instrText>
              </w:r>
              <w:r>
                <w:fldChar w:fldCharType="end"/>
              </w:r>
            </w:ins>
          </w:p>
        </w:tc>
      </w:tr>
    </w:tbl>
    <w:p w14:paraId="3F3F21D5" w14:textId="48EF989F" w:rsidR="00285083" w:rsidRPr="00004953" w:rsidDel="00285083" w:rsidRDefault="00285083">
      <w:pPr>
        <w:ind w:left="1080"/>
        <w:rPr>
          <w:ins w:id="2138" w:author="Ashwani Prabhakar" w:date="2019-07-25T15:23:00Z"/>
          <w:del w:id="2139" w:author="Jeremie Giraud" w:date="2019-07-29T13:22:00Z"/>
          <w:rPrChange w:id="2140" w:author="Ashwani Prabhakar" w:date="2019-07-25T15:23:00Z">
            <w:rPr>
              <w:ins w:id="2141" w:author="Ashwani Prabhakar" w:date="2019-07-25T15:23:00Z"/>
              <w:del w:id="2142" w:author="Jeremie Giraud" w:date="2019-07-29T13:22:00Z"/>
              <w:rFonts w:eastAsiaTheme="minorEastAsia"/>
            </w:rPr>
          </w:rPrChange>
        </w:rPr>
        <w:pPrChange w:id="2143" w:author="Jeremie Giraud" w:date="2019-07-29T13:21:00Z">
          <w:pPr>
            <w:pStyle w:val="ListParagraph"/>
            <w:keepNext/>
            <w:autoSpaceDE w:val="0"/>
            <w:autoSpaceDN w:val="0"/>
            <w:adjustRightInd w:val="0"/>
            <w:spacing w:after="0" w:line="240" w:lineRule="auto"/>
            <w:ind w:left="1440"/>
          </w:pPr>
        </w:pPrChange>
      </w:pPr>
    </w:p>
    <w:p w14:paraId="65CC27AA" w14:textId="59ED5FE2" w:rsidR="00D564F5" w:rsidRDefault="00D564F5">
      <w:pPr>
        <w:ind w:left="720"/>
        <w:rPr>
          <w:ins w:id="2144" w:author="Ashwani Prabhakar" w:date="2019-07-25T15:35:00Z"/>
          <w:moveFrom w:id="2145" w:author="Jeremie Giraud" w:date="2019-07-29T13:22:00Z"/>
          <w:rFonts w:eastAsiaTheme="minorEastAsia"/>
        </w:rPr>
        <w:pPrChange w:id="2146" w:author="Ashwani Prabhakar" w:date="2019-07-26T13:24:00Z">
          <w:pPr>
            <w:pStyle w:val="ListParagraph"/>
            <w:keepNext/>
            <w:autoSpaceDE w:val="0"/>
            <w:autoSpaceDN w:val="0"/>
            <w:adjustRightInd w:val="0"/>
            <w:spacing w:after="0" w:line="240" w:lineRule="auto"/>
            <w:ind w:left="1440"/>
          </w:pPr>
        </w:pPrChange>
      </w:pPr>
      <w:moveFromRangeStart w:id="2147" w:author="Jeremie Giraud" w:date="2019-07-29T13:22:00Z" w:name="move15298943"/>
    </w:p>
    <w:moveFromRangeEnd w:id="2147"/>
    <w:p w14:paraId="0A25BA80" w14:textId="62230444" w:rsidR="00D564F5" w:rsidRPr="00C74B56" w:rsidRDefault="00323651">
      <w:pPr>
        <w:pStyle w:val="ListParagraph"/>
        <w:numPr>
          <w:ilvl w:val="0"/>
          <w:numId w:val="102"/>
        </w:numPr>
        <w:rPr>
          <w:ins w:id="2148" w:author="Ashwani Prabhakar" w:date="2019-07-26T13:24:00Z"/>
          <w:rFonts w:eastAsiaTheme="minorEastAsia"/>
          <w:bCs/>
          <w:iCs/>
        </w:rPr>
        <w:pPrChange w:id="2149" w:author="Ashwani Prabhakar" w:date="2019-07-26T13:24:00Z">
          <w:pPr>
            <w:pStyle w:val="ListParagraph"/>
            <w:keepNext/>
            <w:autoSpaceDE w:val="0"/>
            <w:autoSpaceDN w:val="0"/>
            <w:adjustRightInd w:val="0"/>
            <w:spacing w:after="0" w:line="240" w:lineRule="auto"/>
            <w:ind w:left="1440"/>
          </w:pPr>
        </w:pPrChange>
      </w:pPr>
      <m:oMath>
        <m:sSub>
          <m:sSubPr>
            <m:ctrlPr>
              <w:ins w:id="2150" w:author="Ashwani Prabhakar" w:date="2019-07-25T15:35:00Z">
                <w:rPr>
                  <w:rFonts w:ascii="Cambria Math" w:eastAsiaTheme="minorEastAsia" w:hAnsi="Cambria Math"/>
                  <w:i/>
                  <w:iCs/>
                  <w:lang w:val="en-US"/>
                </w:rPr>
              </w:ins>
            </m:ctrlPr>
          </m:sSubPr>
          <m:e>
            <m:r>
              <w:ins w:id="2151" w:author="Ashwani Prabhakar" w:date="2019-07-25T15:35:00Z">
                <m:rPr>
                  <m:sty m:val="bi"/>
                </m:rPr>
                <w:rPr>
                  <w:rFonts w:ascii="Cambria Math" w:eastAsiaTheme="minorEastAsia" w:hAnsi="Cambria Math"/>
                  <w:lang w:val="en-GB"/>
                </w:rPr>
                <m:t>W</m:t>
              </w:ins>
            </m:r>
          </m:e>
          <m:sub>
            <m:r>
              <w:ins w:id="2152" w:author="Ashwani Prabhakar" w:date="2019-07-25T15:35:00Z">
                <m:rPr>
                  <m:sty m:val="bi"/>
                </m:rPr>
                <w:rPr>
                  <w:rFonts w:ascii="Cambria Math" w:eastAsiaTheme="minorEastAsia" w:hAnsi="Cambria Math"/>
                  <w:lang w:val="en-GB"/>
                </w:rPr>
                <m:t>m</m:t>
              </w:ins>
            </m:r>
          </m:sub>
        </m:sSub>
        <m:r>
          <w:ins w:id="2153" w:author="Ashwani Prabhakar" w:date="2019-07-25T15:35:00Z">
            <w:rPr>
              <w:rFonts w:ascii="Cambria Math" w:eastAsiaTheme="minorEastAsia" w:hAnsi="Cambria Math"/>
            </w:rPr>
            <m:t>=</m:t>
          </w:ins>
        </m:r>
        <m:sSub>
          <m:sSubPr>
            <m:ctrlPr>
              <w:ins w:id="2154" w:author="Ashwani Prabhakar" w:date="2019-07-25T15:35:00Z">
                <w:rPr>
                  <w:rFonts w:ascii="Cambria Math" w:eastAsiaTheme="minorEastAsia" w:hAnsi="Cambria Math"/>
                  <w:i/>
                  <w:iCs/>
                </w:rPr>
              </w:ins>
            </m:ctrlPr>
          </m:sSubPr>
          <m:e>
            <m:r>
              <w:ins w:id="2155" w:author="Ashwani Prabhakar" w:date="2019-07-25T15:35:00Z">
                <w:rPr>
                  <w:rFonts w:ascii="Cambria Math" w:eastAsiaTheme="minorEastAsia" w:hAnsi="Cambria Math"/>
                  <w:lang w:val="el-GR"/>
                </w:rPr>
                <m:t>α</m:t>
              </w:ins>
            </m:r>
          </m:e>
          <m:sub>
            <m:r>
              <w:ins w:id="2156" w:author="Ashwani Prabhakar" w:date="2019-07-25T15:35:00Z">
                <w:rPr>
                  <w:rFonts w:ascii="Cambria Math" w:eastAsiaTheme="minorEastAsia" w:hAnsi="Cambria Math"/>
                </w:rPr>
                <m:t>m</m:t>
              </w:ins>
            </m:r>
          </m:sub>
        </m:sSub>
        <m:sSub>
          <m:sSubPr>
            <m:ctrlPr>
              <w:ins w:id="2157" w:author="Ashwani Prabhakar" w:date="2019-07-25T15:35:00Z">
                <w:rPr>
                  <w:rFonts w:ascii="Cambria Math" w:eastAsiaTheme="minorEastAsia" w:hAnsi="Cambria Math"/>
                  <w:b/>
                  <w:bCs/>
                  <w:i/>
                  <w:iCs/>
                </w:rPr>
              </w:ins>
            </m:ctrlPr>
          </m:sSubPr>
          <m:e>
            <m:r>
              <w:ins w:id="2158" w:author="Ashwani Prabhakar" w:date="2019-07-25T15:35:00Z">
                <m:rPr>
                  <m:sty m:val="bi"/>
                </m:rPr>
                <w:rPr>
                  <w:rFonts w:ascii="Cambria Math" w:eastAsiaTheme="minorEastAsia" w:hAnsi="Cambria Math"/>
                </w:rPr>
                <m:t>d</m:t>
              </w:ins>
            </m:r>
          </m:e>
          <m:sub>
            <m:r>
              <w:ins w:id="2159" w:author="Ashwani Prabhakar" w:date="2019-07-25T15:35:00Z">
                <m:rPr>
                  <m:sty m:val="bi"/>
                </m:rPr>
                <w:rPr>
                  <w:rFonts w:ascii="Cambria Math" w:eastAsiaTheme="minorEastAsia" w:hAnsi="Cambria Math"/>
                </w:rPr>
                <m:t>m</m:t>
              </w:ins>
            </m:r>
          </m:sub>
        </m:sSub>
        <m:r>
          <w:ins w:id="2160" w:author="Ashwani Prabhakar" w:date="2019-07-25T15:37:00Z">
            <m:rPr>
              <m:sty m:val="bi"/>
            </m:rPr>
            <w:rPr>
              <w:rFonts w:ascii="Cambria Math" w:eastAsiaTheme="minorEastAsia" w:hAnsi="Cambria Math"/>
            </w:rPr>
            <m:t xml:space="preserve"> </m:t>
          </w:ins>
        </m:r>
      </m:oMath>
      <w:ins w:id="2161" w:author="Ashwani Prabhakar" w:date="2019-07-25T15:37:00Z">
        <w:r w:rsidR="00D564F5" w:rsidRPr="00047646">
          <w:rPr>
            <w:rFonts w:eastAsiaTheme="minorEastAsia"/>
            <w:b/>
            <w:bCs/>
            <w:iCs/>
          </w:rPr>
          <w:t>,</w:t>
        </w:r>
      </w:ins>
      <w:ins w:id="2162" w:author="Ashwani Prabhakar" w:date="2019-07-25T17:13:00Z">
        <w:r w:rsidR="000E680B" w:rsidRPr="00047646">
          <w:rPr>
            <w:rFonts w:eastAsiaTheme="minorEastAsia"/>
            <w:b/>
            <w:bCs/>
            <w:iCs/>
          </w:rPr>
          <w:t xml:space="preserve"> </w:t>
        </w:r>
        <m:oMath>
          <m:sSub>
            <m:sSubPr>
              <m:ctrlPr>
                <w:rPr>
                  <w:rFonts w:ascii="Cambria Math" w:eastAsiaTheme="minorEastAsia" w:hAnsi="Cambria Math"/>
                  <w:i/>
                  <w:iCs/>
                  <w:lang w:val="en-US"/>
                </w:rPr>
              </m:ctrlPr>
            </m:sSubPr>
            <m:e>
              <m:r>
                <m:rPr>
                  <m:sty m:val="bi"/>
                </m:rPr>
                <w:rPr>
                  <w:rFonts w:ascii="Cambria Math" w:eastAsiaTheme="minorEastAsia" w:hAnsi="Cambria Math"/>
                  <w:lang w:val="en-GB"/>
                </w:rPr>
                <m:t>W</m:t>
              </m:r>
            </m:e>
            <m:sub>
              <m:r>
                <m:rPr>
                  <m:sty m:val="bi"/>
                </m:rPr>
                <w:rPr>
                  <w:rFonts w:ascii="Cambria Math" w:eastAsiaTheme="minorEastAsia" w:hAnsi="Cambria Math"/>
                  <w:lang w:val="en-GB"/>
                </w:rPr>
                <m:t>m</m:t>
              </m:r>
            </m:sub>
          </m:sSub>
        </m:oMath>
        <w:r w:rsidR="000E680B" w:rsidRPr="00047646">
          <w:rPr>
            <w:rFonts w:eastAsiaTheme="minorEastAsia"/>
          </w:rPr>
          <w:t xml:space="preserve"> represents model term weighting.</w:t>
        </w:r>
      </w:ins>
      <w:ins w:id="2163" w:author="Ashwani Prabhakar" w:date="2019-07-25T15:37:00Z">
        <w:r w:rsidR="00D564F5" w:rsidRPr="00047646">
          <w:rPr>
            <w:rFonts w:eastAsiaTheme="minorEastAsia"/>
            <w:bCs/>
            <w:iCs/>
          </w:rPr>
          <w:t xml:space="preserve"> </w:t>
        </w:r>
        <m:oMath>
          <m:sSub>
            <m:sSubPr>
              <m:ctrlPr>
                <w:rPr>
                  <w:rFonts w:ascii="Cambria Math" w:eastAsiaTheme="minorEastAsia" w:hAnsi="Cambria Math"/>
                  <w:b/>
                  <w:bCs/>
                  <w:i/>
                  <w:iCs/>
                </w:rPr>
              </m:ctrlPr>
            </m:sSubPr>
            <m:e>
              <m:r>
                <m:rPr>
                  <m:sty m:val="bi"/>
                </m:rPr>
                <w:rPr>
                  <w:rFonts w:ascii="Cambria Math" w:hAnsi="Cambria Math"/>
                </w:rPr>
                <m:t>d</m:t>
              </m:r>
            </m:e>
            <m:sub>
              <m:r>
                <m:rPr>
                  <m:sty m:val="bi"/>
                </m:rPr>
                <w:rPr>
                  <w:rFonts w:ascii="Cambria Math" w:hAnsi="Cambria Math"/>
                </w:rPr>
                <m:t>m</m:t>
              </m:r>
            </m:sub>
          </m:sSub>
        </m:oMath>
        <w:r w:rsidR="00D564F5" w:rsidRPr="00047646">
          <w:rPr>
            <w:bCs/>
            <w:iCs/>
          </w:rPr>
          <w:t xml:space="preserve"> is a diagon</w:t>
        </w:r>
        <w:r w:rsidR="003651F2" w:rsidRPr="00047646">
          <w:rPr>
            <w:bCs/>
            <w:iCs/>
          </w:rPr>
          <w:t>al matrix</w:t>
        </w:r>
      </w:ins>
      <w:ins w:id="2164" w:author="Ashwani Prabhakar" w:date="2019-07-25T17:11:00Z">
        <w:r w:rsidR="000E680B" w:rsidRPr="00047646">
          <w:rPr>
            <w:bCs/>
            <w:iCs/>
          </w:rPr>
          <w:t xml:space="preserve"> (covariance value)</w:t>
        </w:r>
      </w:ins>
      <w:ins w:id="2165" w:author="Ashwani Prabhakar" w:date="2019-07-25T15:37:00Z">
        <w:r w:rsidR="003651F2" w:rsidRPr="00047646">
          <w:rPr>
            <w:bCs/>
            <w:iCs/>
          </w:rPr>
          <w:t xml:space="preserve"> </w:t>
        </w:r>
      </w:ins>
      <w:ins w:id="2166" w:author="Ashwani Prabhakar" w:date="2019-07-25T15:39:00Z">
        <w:r w:rsidR="003651F2" w:rsidRPr="00047646">
          <w:rPr>
            <w:bCs/>
            <w:iCs/>
          </w:rPr>
          <w:t xml:space="preserve">which is the </w:t>
        </w:r>
      </w:ins>
      <w:ins w:id="2167" w:author="Ashwani Prabhakar" w:date="2019-07-25T15:37:00Z">
        <w:r w:rsidR="00D564F5" w:rsidRPr="00047646">
          <w:rPr>
            <w:bCs/>
            <w:iCs/>
          </w:rPr>
          <w:t xml:space="preserve">last column of </w:t>
        </w:r>
      </w:ins>
      <w:ins w:id="2168" w:author="Ashwani Prabhakar" w:date="2019-07-25T15:38:00Z">
        <w:r w:rsidR="00D564F5" w:rsidRPr="00047646">
          <w:rPr>
            <w:bCs/>
            <w:iCs/>
          </w:rPr>
          <w:t xml:space="preserve">the Input </w:t>
        </w:r>
      </w:ins>
      <w:ins w:id="2169" w:author="Ashwani Prabhakar" w:date="2019-07-25T15:37:00Z">
        <w:r w:rsidR="003651F2" w:rsidRPr="00047646">
          <w:rPr>
            <w:bCs/>
            <w:iCs/>
          </w:rPr>
          <w:t>model file</w:t>
        </w:r>
      </w:ins>
      <w:ins w:id="2170" w:author="Ashwani Prabhakar" w:date="2019-07-25T15:39:00Z">
        <w:r w:rsidR="003651F2" w:rsidRPr="00047646">
          <w:rPr>
            <w:bCs/>
            <w:iCs/>
          </w:rPr>
          <w:t>.</w:t>
        </w:r>
        <w:del w:id="2171" w:author="Jeremie Giraud" w:date="2019-07-29T21:26:00Z">
          <w:r w:rsidR="003651F2" w:rsidRPr="00047646">
            <w:rPr>
              <w:bCs/>
              <w:iCs/>
            </w:rPr>
            <w:delText xml:space="preserve"> </w:delText>
          </w:r>
        </w:del>
      </w:ins>
      <w:ins w:id="2172" w:author="Ashwani Prabhakar" w:date="2019-07-25T15:53:00Z">
        <w:del w:id="2173" w:author="Jeremie Giraud" w:date="2019-07-29T21:26:00Z">
          <w:r w:rsidR="000E680B" w:rsidRPr="00047646">
            <w:rPr>
              <w:bCs/>
              <w:iCs/>
            </w:rPr>
            <w:delText>User</w:delText>
          </w:r>
        </w:del>
        <w:del w:id="2174" w:author="Jeremie Giraud" w:date="2019-08-08T12:25:00Z">
          <w:r w:rsidR="000E680B" w:rsidRPr="00047646" w:rsidDel="009A5B53">
            <w:rPr>
              <w:bCs/>
              <w:iCs/>
            </w:rPr>
            <w:delText xml:space="preserve"> </w:delText>
          </w:r>
        </w:del>
      </w:ins>
      <w:ins w:id="2175" w:author="Jeremie Giraud" w:date="2019-08-08T12:25:00Z">
        <w:r w:rsidR="009A5B53">
          <w:rPr>
            <w:bCs/>
            <w:iCs/>
          </w:rPr>
          <w:t xml:space="preserve">User </w:t>
        </w:r>
      </w:ins>
      <w:ins w:id="2176" w:author="Ashwani Prabhakar" w:date="2019-07-25T15:53:00Z">
        <w:r w:rsidR="000E680B" w:rsidRPr="00047646">
          <w:rPr>
            <w:bCs/>
            <w:iCs/>
          </w:rPr>
          <w:t xml:space="preserve">can have a look </w:t>
        </w:r>
      </w:ins>
      <w:ins w:id="2177" w:author="Ashwani Prabhakar" w:date="2019-07-25T17:12:00Z">
        <w:r w:rsidR="000E680B" w:rsidRPr="00047646">
          <w:rPr>
            <w:bCs/>
            <w:iCs/>
          </w:rPr>
          <w:t>in</w:t>
        </w:r>
      </w:ins>
      <w:ins w:id="2178" w:author="Ashwani Prabhakar" w:date="2019-07-25T15:53:00Z">
        <w:r w:rsidR="00E42A00" w:rsidRPr="00047646">
          <w:rPr>
            <w:bCs/>
            <w:iCs/>
          </w:rPr>
          <w:t xml:space="preserve"> the section </w:t>
        </w:r>
      </w:ins>
      <w:ins w:id="2179" w:author="Ashwani Prabhakar" w:date="2019-07-25T15:54:00Z">
        <w:r w:rsidR="00E42A00" w:rsidRPr="00047646">
          <w:rPr>
            <w:bCs/>
            <w:iCs/>
          </w:rPr>
          <w:t xml:space="preserve">…(add cross reference of Input Model Voxet File) where the authors have explained about input model voxet file. </w:t>
        </w:r>
      </w:ins>
      <m:oMath>
        <m:sSub>
          <m:sSubPr>
            <m:ctrlPr>
              <w:ins w:id="2180" w:author="Ashwani Prabhakar" w:date="2019-07-25T17:12:00Z">
                <w:rPr>
                  <w:rFonts w:ascii="Cambria Math" w:eastAsiaTheme="minorEastAsia" w:hAnsi="Cambria Math"/>
                  <w:i/>
                  <w:iCs/>
                </w:rPr>
              </w:ins>
            </m:ctrlPr>
          </m:sSubPr>
          <m:e>
            <m:r>
              <w:ins w:id="2181" w:author="Ashwani Prabhakar" w:date="2019-07-25T17:12:00Z">
                <w:rPr>
                  <w:rFonts w:ascii="Cambria Math" w:eastAsiaTheme="minorEastAsia" w:hAnsi="Cambria Math"/>
                  <w:lang w:val="el-GR"/>
                </w:rPr>
                <m:t>α</m:t>
              </w:ins>
            </m:r>
          </m:e>
          <m:sub>
            <m:r>
              <w:ins w:id="2182" w:author="Ashwani Prabhakar" w:date="2019-07-25T17:12:00Z">
                <w:rPr>
                  <w:rFonts w:ascii="Cambria Math" w:eastAsiaTheme="minorEastAsia" w:hAnsi="Cambria Math"/>
                </w:rPr>
                <m:t>m</m:t>
              </w:ins>
            </m:r>
          </m:sub>
        </m:sSub>
      </m:oMath>
      <w:ins w:id="2183" w:author="Ashwani Prabhakar" w:date="2019-07-25T17:12:00Z">
        <w:r w:rsidR="000E680B" w:rsidRPr="00047646">
          <w:rPr>
            <w:rFonts w:eastAsiaTheme="minorEastAsia"/>
            <w:bCs/>
            <w:iCs/>
          </w:rPr>
          <w:t xml:space="preserve"> is the model damping parameter. For more information about model damping parameter, please refer section</w:t>
        </w:r>
      </w:ins>
      <w:ins w:id="2184" w:author="Ashwani Prabhakar" w:date="2019-07-25T15:35:00Z">
        <w:r w:rsidR="00D564F5" w:rsidRPr="00047646">
          <w:rPr>
            <w:rFonts w:eastAsiaTheme="minorEastAsia"/>
          </w:rPr>
          <w:t>.</w:t>
        </w:r>
      </w:ins>
    </w:p>
    <w:p w14:paraId="2FB049F4" w14:textId="77777777" w:rsidR="00C74B56" w:rsidRPr="00C74B56" w:rsidRDefault="00C74B56">
      <w:pPr>
        <w:pStyle w:val="ListParagraph"/>
        <w:ind w:left="1440"/>
        <w:rPr>
          <w:ins w:id="2185" w:author="Ashwani Prabhakar" w:date="2019-07-25T15:36:00Z"/>
          <w:rFonts w:eastAsiaTheme="minorEastAsia"/>
          <w:bCs/>
          <w:iCs/>
          <w:rPrChange w:id="2186" w:author="Ashwani Prabhakar" w:date="2019-07-26T13:24:00Z">
            <w:rPr>
              <w:ins w:id="2187" w:author="Ashwani Prabhakar" w:date="2019-07-25T15:36:00Z"/>
            </w:rPr>
          </w:rPrChange>
        </w:rPr>
        <w:pPrChange w:id="2188" w:author="Ashwani Prabhakar" w:date="2019-07-26T13:24:00Z">
          <w:pPr>
            <w:pStyle w:val="ListParagraph"/>
            <w:keepNext/>
            <w:autoSpaceDE w:val="0"/>
            <w:autoSpaceDN w:val="0"/>
            <w:adjustRightInd w:val="0"/>
            <w:spacing w:after="0" w:line="240" w:lineRule="auto"/>
            <w:ind w:left="1440"/>
          </w:pPr>
        </w:pPrChange>
      </w:pPr>
    </w:p>
    <w:p w14:paraId="79D3AD4A" w14:textId="46DACDB4" w:rsidR="00C74B56" w:rsidRDefault="00323651">
      <w:pPr>
        <w:pStyle w:val="ListParagraph"/>
        <w:numPr>
          <w:ilvl w:val="0"/>
          <w:numId w:val="102"/>
        </w:numPr>
        <w:rPr>
          <w:ins w:id="2189" w:author="Ashwani Prabhakar" w:date="2019-07-26T17:10:00Z"/>
          <w:rFonts w:eastAsiaTheme="minorEastAsia"/>
          <w:iCs/>
        </w:rPr>
        <w:pPrChange w:id="2190" w:author="Ashwani Prabhakar" w:date="2019-07-26T13:24:00Z">
          <w:pPr>
            <w:pStyle w:val="ListParagraph"/>
            <w:keepNext/>
            <w:autoSpaceDE w:val="0"/>
            <w:autoSpaceDN w:val="0"/>
            <w:adjustRightInd w:val="0"/>
            <w:ind w:left="2160"/>
          </w:pPr>
        </w:pPrChange>
      </w:pPr>
      <m:oMath>
        <m:sSub>
          <m:sSubPr>
            <m:ctrlPr>
              <w:ins w:id="2191" w:author="Ashwani Prabhakar" w:date="2019-07-25T15:36:00Z">
                <w:rPr>
                  <w:rFonts w:ascii="Cambria Math" w:hAnsi="Cambria Math"/>
                  <w:i/>
                  <w:iCs/>
                  <w:lang w:val="en-US"/>
                </w:rPr>
              </w:ins>
            </m:ctrlPr>
          </m:sSubPr>
          <m:e>
            <m:r>
              <w:ins w:id="2192" w:author="Ashwani Prabhakar" w:date="2019-07-25T15:36:00Z">
                <m:rPr>
                  <m:sty m:val="bi"/>
                </m:rPr>
                <w:rPr>
                  <w:rFonts w:ascii="Cambria Math" w:hAnsi="Cambria Math"/>
                  <w:lang w:val="en-GB"/>
                </w:rPr>
                <m:t>W</m:t>
              </w:ins>
            </m:r>
          </m:e>
          <m:sub>
            <m:r>
              <w:ins w:id="2193" w:author="Ashwani Prabhakar" w:date="2019-07-25T15:36:00Z">
                <w:rPr>
                  <w:rFonts w:ascii="Cambria Math" w:hAnsi="Cambria Math"/>
                </w:rPr>
                <m:t>H</m:t>
              </w:ins>
            </m:r>
          </m:sub>
        </m:sSub>
        <m:r>
          <w:ins w:id="2194" w:author="Ashwani Prabhakar" w:date="2019-07-25T15:36:00Z">
            <w:rPr>
              <w:rFonts w:ascii="Cambria Math" w:hAnsi="Cambria Math"/>
            </w:rPr>
            <m:t>=</m:t>
          </w:ins>
        </m:r>
        <m:sSub>
          <m:sSubPr>
            <m:ctrlPr>
              <w:ins w:id="2195" w:author="Ashwani Prabhakar" w:date="2019-07-25T15:36:00Z">
                <w:rPr>
                  <w:rFonts w:ascii="Cambria Math" w:hAnsi="Cambria Math"/>
                  <w:b/>
                  <w:bCs/>
                  <w:i/>
                  <w:iCs/>
                </w:rPr>
              </w:ins>
            </m:ctrlPr>
          </m:sSubPr>
          <m:e>
            <m:r>
              <w:ins w:id="2196" w:author="Ashwani Prabhakar" w:date="2019-07-25T15:36:00Z">
                <m:rPr>
                  <m:sty m:val="bi"/>
                </m:rPr>
                <w:rPr>
                  <w:rFonts w:ascii="Cambria Math" w:hAnsi="Cambria Math"/>
                </w:rPr>
                <m:t>d</m:t>
              </w:ins>
            </m:r>
          </m:e>
          <m:sub>
            <m:r>
              <w:ins w:id="2197" w:author="Ashwani Prabhakar" w:date="2019-07-25T15:36:00Z">
                <m:rPr>
                  <m:sty m:val="bi"/>
                </m:rPr>
                <w:rPr>
                  <w:rFonts w:ascii="Cambria Math" w:hAnsi="Cambria Math"/>
                </w:rPr>
                <m:t>H</m:t>
              </w:ins>
            </m:r>
          </m:sub>
        </m:sSub>
      </m:oMath>
      <w:ins w:id="2198" w:author="Ashwani Prabhakar" w:date="2019-07-25T17:14:00Z">
        <w:r w:rsidR="000E680B">
          <w:t xml:space="preserve">, </w:t>
        </w:r>
      </w:ins>
      <m:oMath>
        <m:sSub>
          <m:sSubPr>
            <m:ctrlPr>
              <w:ins w:id="2199" w:author="Ashwani Prabhakar" w:date="2019-07-25T15:36:00Z">
                <w:rPr>
                  <w:rFonts w:ascii="Cambria Math" w:hAnsi="Cambria Math"/>
                  <w:i/>
                  <w:iCs/>
                  <w:lang w:val="en-US"/>
                </w:rPr>
              </w:ins>
            </m:ctrlPr>
          </m:sSubPr>
          <m:e>
            <m:r>
              <w:ins w:id="2200" w:author="Ashwani Prabhakar" w:date="2019-07-25T15:36:00Z">
                <m:rPr>
                  <m:sty m:val="bi"/>
                </m:rPr>
                <w:rPr>
                  <w:rFonts w:ascii="Cambria Math" w:hAnsi="Cambria Math"/>
                  <w:lang w:val="en-GB"/>
                </w:rPr>
                <m:t>W</m:t>
              </w:ins>
            </m:r>
          </m:e>
          <m:sub>
            <m:r>
              <w:ins w:id="2201" w:author="Ashwani Prabhakar" w:date="2019-07-25T15:36:00Z">
                <w:rPr>
                  <w:rFonts w:ascii="Cambria Math" w:hAnsi="Cambria Math"/>
                </w:rPr>
                <m:t>H</m:t>
              </w:ins>
            </m:r>
          </m:sub>
        </m:sSub>
        <m:r>
          <w:ins w:id="2202" w:author="Ashwani Prabhakar" w:date="2019-07-25T15:36:00Z">
            <w:rPr>
              <w:rFonts w:ascii="Cambria Math" w:hAnsi="Cambria Math"/>
            </w:rPr>
            <m:t xml:space="preserve"> </m:t>
          </w:ins>
        </m:r>
      </m:oMath>
      <w:ins w:id="2203" w:author="Ashwani Prabhakar" w:date="2019-07-25T15:36:00Z">
        <w:r w:rsidR="00D564F5" w:rsidRPr="00047646">
          <w:rPr>
            <w:rFonts w:eastAsiaTheme="minorEastAsia"/>
            <w:iCs/>
          </w:rPr>
          <w:t xml:space="preserve">represents </w:t>
        </w:r>
      </w:ins>
      <w:ins w:id="2204" w:author="Ashwani Prabhakar" w:date="2019-07-25T17:14:00Z">
        <w:r w:rsidR="000E680B" w:rsidRPr="00047646">
          <w:rPr>
            <w:rFonts w:eastAsiaTheme="minorEastAsia"/>
            <w:iCs/>
          </w:rPr>
          <w:t xml:space="preserve">the weighting for the local gradient regularization. </w:t>
        </w:r>
      </w:ins>
      <m:oMath>
        <m:sSub>
          <m:sSubPr>
            <m:ctrlPr>
              <w:ins w:id="2205" w:author="Ashwani Prabhakar" w:date="2019-07-25T17:15:00Z">
                <w:rPr>
                  <w:rFonts w:ascii="Cambria Math" w:eastAsiaTheme="minorEastAsia" w:hAnsi="Cambria Math"/>
                  <w:b/>
                  <w:bCs/>
                  <w:i/>
                  <w:iCs/>
                </w:rPr>
              </w:ins>
            </m:ctrlPr>
          </m:sSubPr>
          <m:e>
            <m:r>
              <w:ins w:id="2206" w:author="Ashwani Prabhakar" w:date="2019-07-25T17:15:00Z">
                <m:rPr>
                  <m:sty m:val="bi"/>
                </m:rPr>
                <w:rPr>
                  <w:rFonts w:ascii="Cambria Math" w:hAnsi="Cambria Math"/>
                </w:rPr>
                <m:t>d</m:t>
              </w:ins>
            </m:r>
          </m:e>
          <m:sub>
            <m:r>
              <w:ins w:id="2207" w:author="Ashwani Prabhakar" w:date="2019-07-25T17:15:00Z">
                <m:rPr>
                  <m:sty m:val="bi"/>
                </m:rPr>
                <w:rPr>
                  <w:rFonts w:ascii="Cambria Math" w:hAnsi="Cambria Math"/>
                </w:rPr>
                <m:t>H</m:t>
              </w:ins>
            </m:r>
          </m:sub>
        </m:sSub>
      </m:oMath>
      <w:ins w:id="2208" w:author="Ashwani Prabhakar" w:date="2019-07-25T17:15:00Z">
        <w:r w:rsidR="000E680B" w:rsidRPr="00047646">
          <w:rPr>
            <w:iCs/>
          </w:rPr>
          <w:t xml:space="preserve"> is a diagonal matrix which is the last column of input model file calculated from geological info</w:t>
        </w:r>
      </w:ins>
      <w:ins w:id="2209" w:author="Ashwani Prabhakar" w:date="2019-07-25T17:16:00Z">
        <w:r w:rsidR="000E680B" w:rsidRPr="00047646">
          <w:rPr>
            <w:iCs/>
          </w:rPr>
          <w:t>rmation</w:t>
        </w:r>
      </w:ins>
      <w:ins w:id="2210" w:author="Ashwani Prabhakar" w:date="2019-07-25T17:15:00Z">
        <w:r w:rsidR="000E680B" w:rsidRPr="00047646">
          <w:rPr>
            <w:iCs/>
          </w:rPr>
          <w:t>.</w:t>
        </w:r>
      </w:ins>
      <w:ins w:id="2211" w:author="Ashwani Prabhakar" w:date="2019-07-25T17:16:00Z">
        <w:r w:rsidR="000E680B" w:rsidRPr="00047646">
          <w:rPr>
            <w:iCs/>
          </w:rPr>
          <w:t xml:space="preserve"> </w:t>
        </w:r>
      </w:ins>
      <w:ins w:id="2212" w:author="Ashwani Prabhakar" w:date="2019-07-25T17:15:00Z">
        <w:r w:rsidR="000E680B" w:rsidRPr="00047646">
          <w:rPr>
            <w:rFonts w:eastAsiaTheme="minorEastAsia"/>
            <w:iCs/>
          </w:rPr>
          <w:t>If no geol</w:t>
        </w:r>
      </w:ins>
      <w:ins w:id="2213" w:author="Ashwani Prabhakar" w:date="2019-07-25T17:16:00Z">
        <w:r w:rsidR="000E680B" w:rsidRPr="00047646">
          <w:rPr>
            <w:rFonts w:eastAsiaTheme="minorEastAsia"/>
            <w:iCs/>
          </w:rPr>
          <w:t>ogical</w:t>
        </w:r>
      </w:ins>
      <w:ins w:id="2214" w:author="Ashwani Prabhakar" w:date="2019-07-25T17:15:00Z">
        <w:r w:rsidR="000E680B" w:rsidRPr="00047646">
          <w:rPr>
            <w:rFonts w:eastAsiaTheme="minorEastAsia"/>
            <w:iCs/>
          </w:rPr>
          <w:t xml:space="preserve"> info</w:t>
        </w:r>
      </w:ins>
      <w:ins w:id="2215" w:author="Ashwani Prabhakar" w:date="2019-07-25T17:16:00Z">
        <w:r w:rsidR="000E680B" w:rsidRPr="00047646">
          <w:rPr>
            <w:rFonts w:eastAsiaTheme="minorEastAsia"/>
            <w:iCs/>
          </w:rPr>
          <w:t>rmation is present</w:t>
        </w:r>
      </w:ins>
      <w:ins w:id="2216" w:author="Ashwani Prabhakar" w:date="2019-07-25T17:15:00Z">
        <w:r w:rsidR="000E680B" w:rsidRPr="00047646">
          <w:rPr>
            <w:rFonts w:eastAsiaTheme="minorEastAsia"/>
            <w:iCs/>
          </w:rPr>
          <w:t xml:space="preserve">, </w:t>
        </w:r>
      </w:ins>
      <w:ins w:id="2217" w:author="Ashwani Prabhakar" w:date="2019-07-25T17:16:00Z">
        <w:del w:id="2218" w:author="Jeremie Giraud" w:date="2019-07-29T21:26:00Z">
          <w:r w:rsidR="000E680B" w:rsidRPr="00047646">
            <w:rPr>
              <w:rFonts w:eastAsiaTheme="minorEastAsia"/>
              <w:iCs/>
            </w:rPr>
            <w:delText>user</w:delText>
          </w:r>
        </w:del>
        <w:del w:id="2219" w:author="Jeremie Giraud" w:date="2019-08-08T12:25:00Z">
          <w:r w:rsidR="000E680B" w:rsidRPr="00047646" w:rsidDel="009A5B53">
            <w:rPr>
              <w:rFonts w:eastAsiaTheme="minorEastAsia"/>
              <w:iCs/>
            </w:rPr>
            <w:delText xml:space="preserve"> </w:delText>
          </w:r>
        </w:del>
      </w:ins>
      <w:ins w:id="2220" w:author="Jeremie Giraud" w:date="2019-08-08T12:25:00Z">
        <w:r w:rsidR="009A5B53">
          <w:rPr>
            <w:rFonts w:eastAsiaTheme="minorEastAsia"/>
            <w:iCs/>
          </w:rPr>
          <w:t xml:space="preserve">User </w:t>
        </w:r>
      </w:ins>
      <w:ins w:id="2221" w:author="Ashwani Prabhakar" w:date="2019-07-25T17:16:00Z">
        <w:r w:rsidR="000E680B" w:rsidRPr="00047646">
          <w:rPr>
            <w:rFonts w:eastAsiaTheme="minorEastAsia"/>
            <w:iCs/>
          </w:rPr>
          <w:t>can implement</w:t>
        </w:r>
      </w:ins>
      <w:ins w:id="2222" w:author="Ashwani Prabhakar" w:date="2019-07-25T17:15:00Z">
        <w:r w:rsidR="000E680B" w:rsidRPr="00047646">
          <w:rPr>
            <w:rFonts w:eastAsiaTheme="minorEastAsia"/>
            <w:iCs/>
          </w:rPr>
          <w:t xml:space="preserve"> </w:t>
        </w:r>
        <m:oMath>
          <m:r>
            <m:rPr>
              <m:sty m:val="bi"/>
            </m:rPr>
            <w:rPr>
              <w:rFonts w:ascii="Cambria Math" w:eastAsiaTheme="minorEastAsia" w:hAnsi="Cambria Math"/>
            </w:rPr>
            <m:t>I</m:t>
          </m:r>
        </m:oMath>
        <w:r w:rsidR="000E680B" w:rsidRPr="00047646">
          <w:rPr>
            <w:rFonts w:eastAsiaTheme="minorEastAsia"/>
            <w:iCs/>
          </w:rPr>
          <w:t xml:space="preserve"> and </w:t>
        </w:r>
      </w:ins>
      <w:ins w:id="2223" w:author="Ashwani Prabhakar" w:date="2019-07-25T17:16:00Z">
        <w:r w:rsidR="000E680B" w:rsidRPr="00047646">
          <w:rPr>
            <w:rFonts w:eastAsiaTheme="minorEastAsia"/>
            <w:iCs/>
          </w:rPr>
          <w:t xml:space="preserve">can </w:t>
        </w:r>
      </w:ins>
      <w:ins w:id="2224" w:author="Ashwani Prabhakar" w:date="2019-07-25T17:15:00Z">
        <w:r w:rsidR="000E680B" w:rsidRPr="00047646">
          <w:rPr>
            <w:rFonts w:eastAsiaTheme="minorEastAsia"/>
            <w:iCs/>
          </w:rPr>
          <w:t xml:space="preserve">come back to regular smoothness constraints. </w:t>
        </w:r>
      </w:ins>
      <w:moveToRangeStart w:id="2225" w:author="Jeremie Giraud" w:date="2019-07-26T17:50:00Z" w:name="move15055865"/>
      <w:moveTo w:id="2226" w:author="Jeremie Giraud" w:date="2019-07-26T17:50:00Z">
        <w:del w:id="2227" w:author="Jeremie Giraud" w:date="2019-07-26T17:50:00Z">
          <w:r w:rsidR="00C330AA" w:rsidDel="00143433">
            <w:rPr>
              <w:rFonts w:eastAsiaTheme="minorEastAsia"/>
            </w:rPr>
            <w:delText xml:space="preserve">. </w:delText>
          </w:r>
        </w:del>
        <w:r w:rsidR="00C330AA">
          <w:rPr>
            <w:rFonts w:eastAsiaTheme="minorEastAsia"/>
          </w:rPr>
          <w:t xml:space="preserve">Please refer to </w:t>
        </w:r>
      </w:moveTo>
      <w:ins w:id="2228" w:author="Jeremie Giraud" w:date="2019-07-26T17:51:00Z">
        <w:r w:rsidR="00143433">
          <w:rPr>
            <w:rFonts w:eastAsiaTheme="minorEastAsia"/>
          </w:rPr>
          <w:fldChar w:fldCharType="begin" w:fldLock="1"/>
        </w:r>
      </w:ins>
      <w:r w:rsidR="00B0426E">
        <w:rPr>
          <w:rFonts w:eastAsiaTheme="minorEastAsia"/>
        </w:rPr>
        <w:instrText>ADDIN CSL_CITATION {"citationItems":[{"id":"ITEM-1","itemData":{"DOI":"10.1002/2017GL072953","ISSN":"00948276","abstract":"Wepresent a novel 2-D magnetotelluric (MT) inversion scheme, in which the local weights of the regularizing smoothness constraints are based on the envelope attribute of a reflection seismic image. The weights resemble those of a previously published seismic modification of the minimum gradient support method. We measure the directional gradients of the seismic envelope to modify the horizontal and vertical smoothness constraints separately. Successful application of the inversion to MT field data of the Collisional Orogeny in the Scandinavian Caledonides (COSC) project using the envelope attribute of the COSC reflection seismic profile helped to reduce the uncertainty of the interpretation of the main décollement by demonstrating that the associated alum shales may be much thinner than suggested by a previous inversion model. Thus, the new model supports the proposed location of a future borehole COSC-2 which is hoped to penetrate the main décollement and the underlying Precambrian basement.","author":[{"dropping-particle":"","family":"Yan","given":"Ping","non-dropping-particle":"","parse-names":false,"suffix":""},{"dropping-particle":"","family":"Kalscheuer","given":"Thomas","non-dropping-particle":"","parse-names":false,"suffix":""},{"dropping-particle":"","family":"Hedin","given":"Peter","non-dropping-particle":"","parse-names":false,"suffix":""},{"dropping-particle":"","family":"Garcia Juanatey","given":"Maria A.","non-dropping-particle":"","parse-names":false,"suffix":""}],"container-title":"Geophysical Research Letters","id":"ITEM-1","issue":"8","issued":{"date-parts":[["2017","4","28"]]},"page":"3554-3563","title":"Two-dimensional magnetotelluric inversion using reflection seismic data as constraints and application in the COSC project","type":"article-journal","volume":"44"},"uris":["http://www.mendeley.com/documents/?uuid=24211bf1-681b-4000-a647-5f6de27359e8"]},{"id":"ITEM-2","itemData":{"DOI":"10.5194/se-10-193-2019","ISSN":"1869-9529","abstract":"Abstract. We introduce a workflow integrating geological modelling uncertainty information to constrain gravity inversions. We test and apply this approach to the Yerrida Basin (Western Australia), where we focus on prospective greenstone belts beneath sedimentary cover. Geological uncertainty information is extracted from the results of a probabilistic geological modelling process using geological field data and their inferred accuracy as inputs. The uncertainty information is utilized to locally adjust the weights of a minimum-structure gradient-based regularization function constraining geophysical inversion. Our results demonstrate that this technique allows geophysical inversion to update the model preferentially in geologically less certain areas. It also indicates that inverted models are consistent with both the probabilistic geological model and geophysical data of the area, reducing interpretation uncertainty. The interpretation of inverted models reveals that the recovered greenstone belts may be shallower and thinner than previously thought. ]]&gt;","author":[{"dropping-particle":"","family":"Giraud","given":"Jeremie","non-dropping-particle":"","parse-names":false,"suffix":""},{"dropping-particle":"","family":"Lindsay","given":"Mark","non-dropping-particle":"","parse-names":false,"suffix":""},{"dropping-particle":"","family":"Ogarko","given":"Vitaliy","non-dropping-particle":"","parse-names":false,"suffix":""},{"dropping-particle":"","family":"Jessell","given":"Mark","non-dropping-particle":"","parse-names":false,"suffix":""},{"dropping-particle":"","family":"Martin","given":"Roland","non-dropping-particle":"","parse-names":false,"suffix":""},{"dropping-particle":"","family":"Pakyuz-Charrier","given":"Evren","non-dropping-particle":"","parse-names":false,"suffix":""}],"container-title":"Solid Earth","id":"ITEM-2","issue":"1","issued":{"date-parts":[["2019","1","25"]]},"page":"193-210","title":"Integration of geoscientific uncertainty into geophysical inversion by means of local gradient regularization","type":"article-journal","volume":"10"},"uris":["http://www.mendeley.com/documents/?uuid=1f02dead-5377-4ad1-b8bb-786369a65ff7"]},{"id":"ITEM-3","itemData":{"DOI":"10.1190/geo2011-0081.1","ISBN":"9781629937908","ISSN":"0016-8033","abstract":"Marine controlled-source electromagnetic (CSEM) data can be highly sensitive to the presence of resistive hydrocarbon bearing layers in the subsurface. Yet, due to the relatively poor depth resolution of CSEM data and the smoothness constraints imposed by electromagnetic (EM) inversion methods, the resulting resistivity models are often highly smoothed-out, typically underestimating the reservoir resistivity and overestimating its thickness. Conversely, seismic full-waveform inversion (FWI) can accurately recover the depths of seismic velocity changes, yet, is relatively insensitive the presence of hydrocarbons. In spite of their low depth resolution, CSEM data have been shown to be highly sensitive to the resistivity-thickness product of buried resistive layers, suggesting that if the thickness of a target layer can be constrained a priori, very accurate resistivity estimates may be obtained. We developed a method for leveraging the high depth resolution of FWI into a standard CSEM inversion algorithm so that the resulting resistivity models have depth constraints imposed by the seismic structure and consequently may obtain more accurate resistivity estimates. The seismically regularized CSEM inversion that we propose is conceptually similar to minimum-gradient support (MGS) regularization, but it uses regularization weights based on gradients in the seismic velocity model rather than the self-reinforcing model resistivity gradients used in the typical MGS scheme. A suite of synthetic model tests showed how this approach compares with standard smooth and MGS inversions for a range of rock types and hence, levels of correlation between the seismic and resistivity structures, showing that a significantly improved resistivity model can be obtained when the velocity and resistivity profiles are correlated in depth. We also found that this regularization weighting method can be extended to use depth constraints from geophysical data other than seismic velocity models. Tests on a real data example from the Pluto gas field demonstrated how the regularization weights can also be set using a nearby well log, resulting in a more compact estimate of the reservoir resistivity than possible with a standard smooth inversion. Read More: http://library.seg.org/doi/abs/10.1190/geo2011-0081.1","author":[{"dropping-particle":"","family":"Brown","given":"Vanessa","non-dropping-particle":"","parse-names":false,"suffix":""},{"dropping-particle":"","family":"Key","given":"Kerry","non-dropping-particle":"","parse-names":false,"suffix":""},{"dropping-particle":"","family":"Singh","given":"Satish","non-dropping-particle":"","parse-names":false,"suffix":""}],"container-title":"GEOPHYSICS","id":"ITEM-3","issue":"1","issued":{"date-parts":[["2012","1"]]},"page":"E57-E65","title":"Seismically regularized controlled-source electromagnetic inversion","type":"article-journal","volume":"77"},"uris":["http://www.mendeley.com/documents/?uuid=bb03533c-c172-4bd8-9d86-2f122c712348"]}],"mendeley":{"formattedCitation":"Brown et al. (2012),Yan et al. (2017),Giraud et al. (2019b)","manualFormatting":"Brown et al. (2012), Yan et al. (2017),Giraud et al. (2019b)","plainTextFormattedCitation":"Brown et al. (2012),Yan et al. (2017),Giraud et al. (2019b)","previouslyFormattedCitation":"Brown et al. (2012),Yan et al. (2017),Giraud et al. (2019b)"},"properties":{"noteIndex":0},"schema":"https://github.com/citation-style-language/schema/raw/master/csl-citation.json"}</w:instrText>
      </w:r>
      <w:r w:rsidR="00143433">
        <w:rPr>
          <w:rFonts w:eastAsiaTheme="minorEastAsia"/>
        </w:rPr>
        <w:fldChar w:fldCharType="separate"/>
      </w:r>
      <w:r w:rsidR="00143433" w:rsidRPr="00143433">
        <w:rPr>
          <w:rFonts w:eastAsiaTheme="minorEastAsia"/>
          <w:noProof/>
        </w:rPr>
        <w:t>Brown et al. (2012),</w:t>
      </w:r>
      <w:ins w:id="2229" w:author="Jeremie Giraud" w:date="2019-07-29T13:23:00Z">
        <w:r w:rsidR="00285083">
          <w:rPr>
            <w:rFonts w:eastAsiaTheme="minorEastAsia"/>
            <w:noProof/>
          </w:rPr>
          <w:t xml:space="preserve"> </w:t>
        </w:r>
      </w:ins>
      <w:r w:rsidR="00143433" w:rsidRPr="00143433">
        <w:rPr>
          <w:rFonts w:eastAsiaTheme="minorEastAsia"/>
          <w:noProof/>
        </w:rPr>
        <w:t>Yan et al. (2017),Giraud et al. (2019b)</w:t>
      </w:r>
      <w:ins w:id="2230" w:author="Jeremie Giraud" w:date="2019-07-26T17:51:00Z">
        <w:r w:rsidR="00143433">
          <w:rPr>
            <w:rFonts w:eastAsiaTheme="minorEastAsia"/>
          </w:rPr>
          <w:fldChar w:fldCharType="end"/>
        </w:r>
      </w:ins>
      <w:moveTo w:id="2231" w:author="Jeremie Giraud" w:date="2019-07-26T17:50:00Z">
        <w:del w:id="2232" w:author="Jeremie Giraud" w:date="2019-07-26T17:51:00Z">
          <w:r w:rsidR="00C330AA" w:rsidRPr="00E16EB2" w:rsidDel="00143433">
            <w:rPr>
              <w:rFonts w:eastAsiaTheme="minorEastAsia"/>
            </w:rPr>
            <w:delText xml:space="preserve">Yan et al. </w:delText>
          </w:r>
          <w:r w:rsidR="00C330AA" w:rsidDel="00143433">
            <w:rPr>
              <w:rFonts w:eastAsiaTheme="minorEastAsia"/>
            </w:rPr>
            <w:delText>(</w:delText>
          </w:r>
          <w:r w:rsidR="00C330AA" w:rsidRPr="00E16EB2" w:rsidDel="00143433">
            <w:rPr>
              <w:rFonts w:eastAsiaTheme="minorEastAsia"/>
            </w:rPr>
            <w:delText>2017</w:delText>
          </w:r>
          <w:r w:rsidR="00C330AA" w:rsidDel="00143433">
            <w:rPr>
              <w:rFonts w:eastAsiaTheme="minorEastAsia"/>
            </w:rPr>
            <w:delText>)</w:delText>
          </w:r>
          <w:r w:rsidR="00C330AA" w:rsidRPr="00E16EB2" w:rsidDel="00143433">
            <w:rPr>
              <w:rFonts w:eastAsiaTheme="minorEastAsia"/>
            </w:rPr>
            <w:delText xml:space="preserve">, Brown et al. </w:delText>
          </w:r>
          <w:r w:rsidR="00C330AA" w:rsidDel="00143433">
            <w:rPr>
              <w:rFonts w:eastAsiaTheme="minorEastAsia"/>
            </w:rPr>
            <w:delText>(</w:delText>
          </w:r>
          <w:r w:rsidR="00C330AA" w:rsidRPr="00E16EB2" w:rsidDel="00143433">
            <w:rPr>
              <w:rFonts w:eastAsiaTheme="minorEastAsia"/>
            </w:rPr>
            <w:delText>2012</w:delText>
          </w:r>
          <w:r w:rsidR="00C330AA" w:rsidDel="00143433">
            <w:rPr>
              <w:rFonts w:eastAsiaTheme="minorEastAsia"/>
            </w:rPr>
            <w:delText>)</w:delText>
          </w:r>
          <w:r w:rsidR="00C330AA" w:rsidRPr="00E16EB2" w:rsidDel="00143433">
            <w:rPr>
              <w:rFonts w:eastAsiaTheme="minorEastAsia"/>
            </w:rPr>
            <w:delText xml:space="preserve">, Giraud et al. </w:delText>
          </w:r>
          <w:r w:rsidR="00C330AA" w:rsidDel="00143433">
            <w:rPr>
              <w:rFonts w:eastAsiaTheme="minorEastAsia"/>
            </w:rPr>
            <w:delText>(</w:delText>
          </w:r>
          <w:r w:rsidR="00C330AA" w:rsidRPr="00E16EB2" w:rsidDel="00143433">
            <w:rPr>
              <w:rFonts w:eastAsiaTheme="minorEastAsia"/>
            </w:rPr>
            <w:delText>2019</w:delText>
          </w:r>
          <w:r w:rsidR="00C330AA" w:rsidDel="00143433">
            <w:rPr>
              <w:rFonts w:eastAsiaTheme="minorEastAsia"/>
            </w:rPr>
            <w:delText>)</w:delText>
          </w:r>
        </w:del>
        <w:r w:rsidR="00C330AA">
          <w:rPr>
            <w:rFonts w:eastAsiaTheme="minorEastAsia"/>
          </w:rPr>
          <w:t xml:space="preserve"> for further information regarding spatially varying weights which affects local conditioning</w:t>
        </w:r>
      </w:moveTo>
      <w:moveToRangeEnd w:id="2225"/>
      <w:ins w:id="2233" w:author="Ashwani Prabhakar" w:date="2019-07-25T17:15:00Z">
        <w:r w:rsidR="000E680B" w:rsidRPr="00047646">
          <w:rPr>
            <w:rFonts w:eastAsiaTheme="minorEastAsia"/>
            <w:iCs/>
          </w:rPr>
          <w:t xml:space="preserve"> </w:t>
        </w:r>
      </w:ins>
    </w:p>
    <w:p w14:paraId="77248E0F" w14:textId="1603DF05" w:rsidR="002548FF" w:rsidRPr="002548FF" w:rsidRDefault="002548FF">
      <w:pPr>
        <w:rPr>
          <w:ins w:id="2234" w:author="Ashwani Prabhakar" w:date="2019-07-25T15:36:00Z"/>
          <w:rFonts w:eastAsiaTheme="minorEastAsia"/>
          <w:iCs/>
          <w:rPrChange w:id="2235" w:author="Ashwani Prabhakar" w:date="2019-07-26T17:10:00Z">
            <w:rPr>
              <w:ins w:id="2236" w:author="Ashwani Prabhakar" w:date="2019-07-25T15:36:00Z"/>
            </w:rPr>
          </w:rPrChange>
        </w:rPr>
        <w:pPrChange w:id="2237" w:author="Ashwani Prabhakar" w:date="2019-07-26T17:10:00Z">
          <w:pPr>
            <w:pStyle w:val="ListParagraph"/>
            <w:keepNext/>
            <w:autoSpaceDE w:val="0"/>
            <w:autoSpaceDN w:val="0"/>
            <w:adjustRightInd w:val="0"/>
            <w:ind w:left="2160"/>
          </w:pPr>
        </w:pPrChange>
      </w:pPr>
    </w:p>
    <w:p w14:paraId="32A988D2" w14:textId="30D4882E" w:rsidR="008A271A" w:rsidRPr="00863463" w:rsidRDefault="00323651">
      <w:pPr>
        <w:pStyle w:val="ListParagraph"/>
        <w:numPr>
          <w:ilvl w:val="0"/>
          <w:numId w:val="102"/>
        </w:numPr>
        <w:rPr>
          <w:rFonts w:eastAsiaTheme="minorEastAsia"/>
          <w:iCs/>
          <w:rPrChange w:id="2238" w:author="Ashwani Prabhakar" w:date="2019-07-29T17:36:00Z">
            <w:rPr/>
          </w:rPrChange>
        </w:rPr>
        <w:pPrChange w:id="2239" w:author="Ashwani Prabhakar" w:date="2019-07-29T17:36:00Z">
          <w:pPr>
            <w:pStyle w:val="ListParagraph"/>
            <w:numPr>
              <w:ilvl w:val="1"/>
              <w:numId w:val="15"/>
            </w:numPr>
            <w:autoSpaceDE w:val="0"/>
            <w:autoSpaceDN w:val="0"/>
            <w:adjustRightInd w:val="0"/>
            <w:spacing w:after="0" w:line="240" w:lineRule="auto"/>
            <w:ind w:left="1440" w:hanging="360"/>
          </w:pPr>
        </w:pPrChange>
      </w:pPr>
      <m:oMath>
        <m:sSub>
          <m:sSubPr>
            <m:ctrlPr>
              <w:ins w:id="2240" w:author="Ashwani Prabhakar" w:date="2019-07-25T21:52:00Z">
                <w:rPr>
                  <w:rFonts w:ascii="Cambria Math" w:eastAsiaTheme="minorEastAsia" w:hAnsi="Cambria Math"/>
                  <w:i/>
                  <w:iCs/>
                  <w:lang w:val="en-US"/>
                </w:rPr>
              </w:ins>
            </m:ctrlPr>
          </m:sSubPr>
          <m:e>
            <m:r>
              <w:ins w:id="2241" w:author="Ashwani Prabhakar" w:date="2019-07-25T21:52:00Z">
                <m:rPr>
                  <m:sty m:val="bi"/>
                </m:rPr>
                <w:rPr>
                  <w:rFonts w:ascii="Cambria Math" w:hAnsi="Cambria Math"/>
                  <w:lang w:val="en-GB"/>
                </w:rPr>
                <m:t>W</m:t>
              </w:ins>
            </m:r>
          </m:e>
          <m:sub>
            <m:r>
              <w:ins w:id="2242" w:author="Ashwani Prabhakar" w:date="2019-07-25T21:52:00Z">
                <w:rPr>
                  <w:rFonts w:ascii="Cambria Math" w:hAnsi="Cambria Math"/>
                </w:rPr>
                <m:t>p</m:t>
              </w:ins>
            </m:r>
          </m:sub>
        </m:sSub>
        <m:r>
          <w:ins w:id="2243" w:author="Ashwani Prabhakar" w:date="2019-07-25T21:52:00Z">
            <w:rPr>
              <w:rFonts w:ascii="Cambria Math" w:hAnsi="Cambria Math"/>
            </w:rPr>
            <m:t>=</m:t>
          </w:ins>
        </m:r>
        <m:sSub>
          <m:sSubPr>
            <m:ctrlPr>
              <w:ins w:id="2244" w:author="Ashwani Prabhakar" w:date="2019-07-25T21:52:00Z">
                <w:rPr>
                  <w:rFonts w:ascii="Cambria Math" w:eastAsiaTheme="minorEastAsia" w:hAnsi="Cambria Math"/>
                  <w:i/>
                  <w:iCs/>
                </w:rPr>
              </w:ins>
            </m:ctrlPr>
          </m:sSubPr>
          <m:e>
            <m:r>
              <w:ins w:id="2245" w:author="Ashwani Prabhakar" w:date="2019-07-25T21:52:00Z">
                <w:rPr>
                  <w:rFonts w:ascii="Cambria Math" w:hAnsi="Cambria Math"/>
                  <w:lang w:val="el-GR"/>
                </w:rPr>
                <m:t>α</m:t>
              </w:ins>
            </m:r>
          </m:e>
          <m:sub>
            <m:r>
              <w:ins w:id="2246" w:author="Ashwani Prabhakar" w:date="2019-07-25T21:52:00Z">
                <w:rPr>
                  <w:rFonts w:ascii="Cambria Math" w:hAnsi="Cambria Math"/>
                </w:rPr>
                <m:t>p</m:t>
              </w:ins>
            </m:r>
          </m:sub>
        </m:sSub>
        <m:r>
          <w:ins w:id="2247" w:author="Ashwani Prabhakar" w:date="2019-07-25T21:52:00Z">
            <m:rPr>
              <m:sty m:val="bi"/>
            </m:rPr>
            <w:rPr>
              <w:rFonts w:ascii="Cambria Math" w:hAnsi="Cambria Math"/>
            </w:rPr>
            <m:t>I</m:t>
          </w:ins>
        </m:r>
      </m:oMath>
      <w:ins w:id="2248" w:author="Ashwani Prabhakar" w:date="2019-07-25T21:53:00Z">
        <w:r w:rsidR="003012A7">
          <w:rPr>
            <w:rFonts w:eastAsiaTheme="minorEastAsia"/>
            <w:b/>
          </w:rPr>
          <w:t xml:space="preserve">, </w:t>
        </w:r>
        <m:oMath>
          <m:sSub>
            <m:sSubPr>
              <m:ctrlPr>
                <w:rPr>
                  <w:rFonts w:ascii="Cambria Math" w:hAnsi="Cambria Math"/>
                  <w:i/>
                  <w:iCs/>
                  <w:lang w:val="en-US"/>
                </w:rPr>
              </m:ctrlPr>
            </m:sSubPr>
            <m:e>
              <m:r>
                <m:rPr>
                  <m:sty m:val="bi"/>
                </m:rPr>
                <w:rPr>
                  <w:rFonts w:ascii="Cambria Math" w:hAnsi="Cambria Math"/>
                  <w:lang w:val="en-GB"/>
                </w:rPr>
                <m:t>W</m:t>
              </m:r>
            </m:e>
            <m:sub>
              <m:r>
                <w:rPr>
                  <w:rFonts w:ascii="Cambria Math" w:hAnsi="Cambria Math"/>
                </w:rPr>
                <m:t>P</m:t>
              </m:r>
            </m:sub>
          </m:sSub>
        </m:oMath>
        <w:r w:rsidR="003012A7">
          <w:rPr>
            <w:rFonts w:eastAsiaTheme="minorEastAsia"/>
            <w:b/>
          </w:rPr>
          <w:t xml:space="preserve"> </w:t>
        </w:r>
        <w:r w:rsidR="003012A7">
          <w:rPr>
            <w:rFonts w:eastAsiaTheme="minorEastAsia"/>
          </w:rPr>
          <w:t>represents the weighting for the pe</w:t>
        </w:r>
        <w:del w:id="2249" w:author="Jeremie Giraud" w:date="2019-07-26T17:51:00Z">
          <w:r w:rsidR="003012A7">
            <w:rPr>
              <w:rFonts w:eastAsiaTheme="minorEastAsia"/>
            </w:rPr>
            <w:delText>r</w:delText>
          </w:r>
        </w:del>
        <w:r w:rsidR="003012A7">
          <w:rPr>
            <w:rFonts w:eastAsiaTheme="minorEastAsia"/>
          </w:rPr>
          <w:t>trophysics term.</w:t>
        </w:r>
      </w:ins>
      <w:ins w:id="2250" w:author="Ashwani Prabhakar" w:date="2019-07-26T13:32:00Z">
        <w:r w:rsidR="00E06F37">
          <w:rPr>
            <w:rFonts w:eastAsiaTheme="minorEastAsia"/>
          </w:rPr>
          <w:t xml:space="preserve"> This term is responsible for prior</w:t>
        </w:r>
      </w:ins>
      <w:ins w:id="2251" w:author="Jeremie Giraud" w:date="2019-07-26T17:51:00Z">
        <w:r w:rsidR="00E06F37">
          <w:rPr>
            <w:rFonts w:eastAsiaTheme="minorEastAsia"/>
          </w:rPr>
          <w:t xml:space="preserve"> </w:t>
        </w:r>
        <w:r w:rsidR="00143433">
          <w:rPr>
            <w:rFonts w:eastAsiaTheme="minorEastAsia"/>
          </w:rPr>
          <w:t>petroph</w:t>
        </w:r>
        <w:del w:id="2252" w:author="Ashwani Prabhakar" w:date="2019-07-29T13:21:00Z">
          <w:r w:rsidR="00143433" w:rsidDel="00042424">
            <w:rPr>
              <w:rFonts w:eastAsiaTheme="minorEastAsia"/>
            </w:rPr>
            <w:delText>s</w:delText>
          </w:r>
        </w:del>
        <w:r w:rsidR="00143433">
          <w:rPr>
            <w:rFonts w:eastAsiaTheme="minorEastAsia"/>
          </w:rPr>
          <w:t>ysical</w:t>
        </w:r>
      </w:ins>
      <w:ins w:id="2253" w:author="Ashwani Prabhakar" w:date="2019-07-26T13:32:00Z">
        <w:r w:rsidR="00E06F37">
          <w:rPr>
            <w:rFonts w:eastAsiaTheme="minorEastAsia"/>
          </w:rPr>
          <w:t xml:space="preserve"> information.</w:t>
        </w:r>
      </w:ins>
      <w:ins w:id="2254" w:author="Ashwani Prabhakar" w:date="2019-07-25T21:53:00Z">
        <w:r w:rsidR="003012A7">
          <w:rPr>
            <w:rFonts w:eastAsiaTheme="minorEastAsia"/>
          </w:rPr>
          <w:t xml:space="preserve"> </w:t>
        </w:r>
        <m:oMath>
          <m:sSub>
            <m:sSubPr>
              <m:ctrlPr>
                <w:rPr>
                  <w:rFonts w:ascii="Cambria Math" w:eastAsiaTheme="minorEastAsia" w:hAnsi="Cambria Math"/>
                  <w:i/>
                  <w:iCs/>
                </w:rPr>
              </m:ctrlPr>
            </m:sSubPr>
            <m:e>
              <m:r>
                <w:rPr>
                  <w:rFonts w:ascii="Cambria Math" w:hAnsi="Cambria Math"/>
                  <w:lang w:val="el-GR"/>
                </w:rPr>
                <m:t>α</m:t>
              </m:r>
            </m:e>
            <m:sub>
              <m:r>
                <w:rPr>
                  <w:rFonts w:ascii="Cambria Math" w:hAnsi="Cambria Math"/>
                </w:rPr>
                <m:t>p</m:t>
              </m:r>
            </m:sub>
          </m:sSub>
        </m:oMath>
        <w:r w:rsidR="003012A7">
          <w:rPr>
            <w:rFonts w:eastAsiaTheme="minorEastAsia"/>
            <w:b/>
          </w:rPr>
          <w:t xml:space="preserve"> </w:t>
        </w:r>
      </w:ins>
      <w:ins w:id="2255" w:author="Ashwani Prabhakar" w:date="2019-07-25T21:54:00Z">
        <w:r w:rsidR="003012A7">
          <w:rPr>
            <w:rFonts w:eastAsiaTheme="minorEastAsia"/>
          </w:rPr>
          <w:t xml:space="preserve">is the </w:t>
        </w:r>
      </w:ins>
      <w:ins w:id="2256" w:author="Ashwani Prabhakar" w:date="2019-07-25T21:55:00Z">
        <w:r w:rsidR="003012A7">
          <w:rPr>
            <w:rFonts w:eastAsiaTheme="minorEastAsia"/>
          </w:rPr>
          <w:t xml:space="preserve">clustering </w:t>
        </w:r>
      </w:ins>
      <w:ins w:id="2257" w:author="Ashwani Prabhakar" w:date="2019-07-25T21:56:00Z">
        <w:r w:rsidR="003012A7">
          <w:rPr>
            <w:rFonts w:eastAsiaTheme="minorEastAsia"/>
          </w:rPr>
          <w:t xml:space="preserve">weight which </w:t>
        </w:r>
        <w:r w:rsidR="003012A7">
          <w:rPr>
            <w:rFonts w:eastAsiaTheme="minorEastAsia"/>
          </w:rPr>
          <w:lastRenderedPageBreak/>
          <w:t xml:space="preserve">can be visualized in the </w:t>
        </w:r>
      </w:ins>
      <w:ins w:id="2258" w:author="Ashwani Prabhakar" w:date="2019-07-25T21:57:00Z">
        <w:r w:rsidR="003012A7">
          <w:rPr>
            <w:rFonts w:eastAsiaTheme="minorEastAsia"/>
          </w:rPr>
          <w:t>section</w:t>
        </w:r>
      </w:ins>
      <w:ins w:id="2259" w:author="Ashwani Prabhakar" w:date="2019-07-25T21:56:00Z">
        <w:r w:rsidR="003012A7">
          <w:rPr>
            <w:rFonts w:eastAsiaTheme="minorEastAsia"/>
          </w:rPr>
          <w:t xml:space="preserve"> </w:t>
        </w:r>
      </w:ins>
      <w:ins w:id="2260" w:author="Ashwani Prabhakar" w:date="2019-07-25T21:57:00Z">
        <w:r w:rsidR="003012A7">
          <w:rPr>
            <w:rFonts w:eastAsiaTheme="minorEastAsia"/>
          </w:rPr>
          <w:t>of Clustering Constraints in the explanation of Parameter file</w:t>
        </w:r>
      </w:ins>
      <w:moveFromRangeStart w:id="2261" w:author="Jeremie Giraud" w:date="2019-07-26T17:50:00Z" w:name="move15055865"/>
      <w:moveFrom w:id="2262" w:author="Jeremie Giraud" w:date="2019-07-26T17:50:00Z">
        <w:ins w:id="2263" w:author="Ashwani Prabhakar" w:date="2019-07-25T21:57:00Z">
          <w:r w:rsidR="003012A7">
            <w:rPr>
              <w:rFonts w:eastAsiaTheme="minorEastAsia"/>
            </w:rPr>
            <w:t>.</w:t>
          </w:r>
        </w:ins>
        <w:ins w:id="2264" w:author="Ashwani Prabhakar" w:date="2019-07-26T13:32:00Z">
          <w:r w:rsidR="00E06F37">
            <w:rPr>
              <w:rFonts w:eastAsiaTheme="minorEastAsia"/>
            </w:rPr>
            <w:t xml:space="preserve"> </w:t>
          </w:r>
        </w:ins>
        <w:ins w:id="2265" w:author="Ashwani Prabhakar" w:date="2019-07-26T13:33:00Z">
          <w:r w:rsidR="00E06F37">
            <w:rPr>
              <w:rFonts w:eastAsiaTheme="minorEastAsia"/>
            </w:rPr>
            <w:t xml:space="preserve">Please refer </w:t>
          </w:r>
        </w:ins>
        <w:ins w:id="2266" w:author="Ashwani Prabhakar" w:date="2019-07-26T13:34:00Z">
          <w:r w:rsidR="00E16EB2">
            <w:rPr>
              <w:rFonts w:eastAsiaTheme="minorEastAsia"/>
            </w:rPr>
            <w:t xml:space="preserve">to </w:t>
          </w:r>
        </w:ins>
        <w:ins w:id="2267" w:author="Ashwani Prabhakar" w:date="2019-07-26T13:33:00Z">
          <w:r w:rsidR="00E16EB2" w:rsidRPr="00E16EB2">
            <w:rPr>
              <w:rFonts w:eastAsiaTheme="minorEastAsia"/>
            </w:rPr>
            <w:t xml:space="preserve">Yan et al. </w:t>
          </w:r>
        </w:ins>
        <w:ins w:id="2268" w:author="Ashwani Prabhakar" w:date="2019-07-26T13:34:00Z">
          <w:r w:rsidR="00E16EB2">
            <w:rPr>
              <w:rFonts w:eastAsiaTheme="minorEastAsia"/>
            </w:rPr>
            <w:t>(</w:t>
          </w:r>
        </w:ins>
        <w:ins w:id="2269" w:author="Ashwani Prabhakar" w:date="2019-07-26T13:33:00Z">
          <w:r w:rsidR="00E16EB2" w:rsidRPr="00E16EB2">
            <w:rPr>
              <w:rFonts w:eastAsiaTheme="minorEastAsia"/>
            </w:rPr>
            <w:t>2017</w:t>
          </w:r>
        </w:ins>
        <w:ins w:id="2270" w:author="Ashwani Prabhakar" w:date="2019-07-26T13:34:00Z">
          <w:r w:rsidR="00E16EB2">
            <w:rPr>
              <w:rFonts w:eastAsiaTheme="minorEastAsia"/>
            </w:rPr>
            <w:t>)</w:t>
          </w:r>
        </w:ins>
        <w:ins w:id="2271" w:author="Ashwani Prabhakar" w:date="2019-07-26T13:33:00Z">
          <w:r w:rsidR="00E16EB2" w:rsidRPr="00E16EB2">
            <w:rPr>
              <w:rFonts w:eastAsiaTheme="minorEastAsia"/>
            </w:rPr>
            <w:t xml:space="preserve">, Brown et al. </w:t>
          </w:r>
        </w:ins>
        <w:ins w:id="2272" w:author="Ashwani Prabhakar" w:date="2019-07-26T13:34:00Z">
          <w:r w:rsidR="00E16EB2">
            <w:rPr>
              <w:rFonts w:eastAsiaTheme="minorEastAsia"/>
            </w:rPr>
            <w:t>(</w:t>
          </w:r>
        </w:ins>
        <w:ins w:id="2273" w:author="Ashwani Prabhakar" w:date="2019-07-26T13:33:00Z">
          <w:r w:rsidR="00E16EB2" w:rsidRPr="00E16EB2">
            <w:rPr>
              <w:rFonts w:eastAsiaTheme="minorEastAsia"/>
            </w:rPr>
            <w:t>2012</w:t>
          </w:r>
        </w:ins>
        <w:ins w:id="2274" w:author="Ashwani Prabhakar" w:date="2019-07-26T13:34:00Z">
          <w:r w:rsidR="00E16EB2">
            <w:rPr>
              <w:rFonts w:eastAsiaTheme="minorEastAsia"/>
            </w:rPr>
            <w:t>)</w:t>
          </w:r>
        </w:ins>
        <w:ins w:id="2275" w:author="Ashwani Prabhakar" w:date="2019-07-26T13:33:00Z">
          <w:r w:rsidR="00E16EB2" w:rsidRPr="00E16EB2">
            <w:rPr>
              <w:rFonts w:eastAsiaTheme="minorEastAsia"/>
            </w:rPr>
            <w:t xml:space="preserve">, Giraud et al. </w:t>
          </w:r>
        </w:ins>
        <w:ins w:id="2276" w:author="Ashwani Prabhakar" w:date="2019-07-26T13:34:00Z">
          <w:r w:rsidR="00E16EB2">
            <w:rPr>
              <w:rFonts w:eastAsiaTheme="minorEastAsia"/>
            </w:rPr>
            <w:t>(</w:t>
          </w:r>
        </w:ins>
        <w:ins w:id="2277" w:author="Ashwani Prabhakar" w:date="2019-07-26T13:33:00Z">
          <w:r w:rsidR="00E16EB2" w:rsidRPr="00E16EB2">
            <w:rPr>
              <w:rFonts w:eastAsiaTheme="minorEastAsia"/>
            </w:rPr>
            <w:t>2019</w:t>
          </w:r>
        </w:ins>
        <w:ins w:id="2278" w:author="Ashwani Prabhakar" w:date="2019-07-26T13:34:00Z">
          <w:r w:rsidR="00E16EB2">
            <w:rPr>
              <w:rFonts w:eastAsiaTheme="minorEastAsia"/>
            </w:rPr>
            <w:t>)</w:t>
          </w:r>
        </w:ins>
        <w:ins w:id="2279" w:author="Ashwani Prabhakar" w:date="2019-07-26T13:33:00Z">
          <w:r w:rsidR="00E16EB2">
            <w:rPr>
              <w:rFonts w:eastAsiaTheme="minorEastAsia"/>
            </w:rPr>
            <w:t xml:space="preserve"> for further information regarding spatially varying weights which affects local conditioning</w:t>
          </w:r>
        </w:ins>
      </w:moveFrom>
      <w:moveFromRangeEnd w:id="2261"/>
      <w:ins w:id="2280" w:author="Ashwani Prabhakar" w:date="2019-07-26T13:33:00Z">
        <w:r w:rsidR="00E16EB2">
          <w:rPr>
            <w:rFonts w:eastAsiaTheme="minorEastAsia"/>
          </w:rPr>
          <w:t>.</w:t>
        </w:r>
      </w:ins>
    </w:p>
    <w:p w14:paraId="63971793" w14:textId="4382D5C4" w:rsidR="00A30A8A" w:rsidRPr="003012A7" w:rsidRDefault="003012A7">
      <w:pPr>
        <w:ind w:left="720" w:firstLine="720"/>
        <w:rPr>
          <w:ins w:id="2281" w:author="Jeremie Giraud" w:date="2019-07-29T21:19:00Z"/>
        </w:rPr>
        <w:pPrChange w:id="2282" w:author="Ashwani Prabhakar" w:date="2019-07-26T13:24:00Z">
          <w:pPr>
            <w:pStyle w:val="ListParagraph"/>
          </w:pPr>
        </w:pPrChange>
      </w:pPr>
      <w:ins w:id="2283" w:author="Ashwani Prabhakar" w:date="2019-07-25T21:55:00Z">
        <w:r>
          <w:rPr>
            <w:rFonts w:eastAsiaTheme="minorEastAsia"/>
            <w:b/>
            <w:bCs/>
            <w:iCs/>
          </w:rPr>
          <w:t>*</w:t>
        </w:r>
      </w:ins>
      <m:oMath>
        <m:r>
          <w:ins w:id="2284" w:author="Ashwani Prabhakar" w:date="2019-07-25T21:54:00Z">
            <m:rPr>
              <m:sty m:val="bi"/>
            </m:rPr>
            <w:rPr>
              <w:rFonts w:ascii="Cambria Math" w:hAnsi="Cambria Math"/>
            </w:rPr>
            <m:t>I</m:t>
          </w:ins>
        </m:r>
      </m:oMath>
      <w:ins w:id="2285" w:author="Ashwani Prabhakar" w:date="2019-07-25T21:54:00Z">
        <w:r>
          <w:rPr>
            <w:rFonts w:eastAsiaTheme="minorEastAsia"/>
            <w:b/>
            <w:bCs/>
            <w:iCs/>
          </w:rPr>
          <w:t xml:space="preserve"> stands for Identity Matrix</w:t>
        </w:r>
      </w:ins>
    </w:p>
    <w:p w14:paraId="0D4F96E6" w14:textId="64B37D9C" w:rsidR="006C64E8" w:rsidRDefault="006C64E8">
      <w:pPr>
        <w:ind w:left="720" w:firstLine="720"/>
        <w:rPr>
          <w:ins w:id="2286" w:author="Jeremie Giraud" w:date="2019-07-29T21:19:00Z"/>
        </w:rPr>
        <w:pPrChange w:id="2287" w:author="Ashwani Prabhakar" w:date="2019-07-26T13:24:00Z">
          <w:pPr>
            <w:pStyle w:val="ListParagraph"/>
          </w:pPr>
        </w:pPrChange>
      </w:pPr>
    </w:p>
    <w:p w14:paraId="54E6B69E" w14:textId="6D39A8C3" w:rsidR="006C64E8" w:rsidRPr="003012A7" w:rsidRDefault="006C64E8">
      <w:pPr>
        <w:ind w:firstLine="360"/>
        <w:pPrChange w:id="2288" w:author="Jeremie Giraud" w:date="2019-07-29T21:19:00Z">
          <w:pPr>
            <w:pStyle w:val="ListParagraph"/>
          </w:pPr>
        </w:pPrChange>
      </w:pPr>
      <w:ins w:id="2289" w:author="Jeremie Giraud" w:date="2019-07-29T21:19:00Z">
        <w:r w:rsidRPr="006C64E8">
          <w:rPr>
            <w:u w:val="single"/>
            <w:rPrChange w:id="2290" w:author="Jeremie Giraud" w:date="2019-07-29T21:20:00Z">
              <w:rPr/>
            </w:rPrChange>
          </w:rPr>
          <w:t>Note</w:t>
        </w:r>
        <w:r>
          <w:t xml:space="preserve">: items </w:t>
        </w:r>
      </w:ins>
      <w:ins w:id="2291" w:author="Jeremie Giraud" w:date="2019-07-29T21:20:00Z">
        <w:r>
          <w:t>stricken</w:t>
        </w:r>
      </w:ins>
      <w:ins w:id="2292" w:author="Jeremie Giraud" w:date="2019-07-29T21:19:00Z">
        <w:r>
          <w:t xml:space="preserve"> out will be part of a future release. </w:t>
        </w:r>
      </w:ins>
    </w:p>
    <w:p w14:paraId="33D1CD85" w14:textId="3DB497CF" w:rsidR="00100128" w:rsidDel="00036EFE" w:rsidRDefault="00100128">
      <w:pPr>
        <w:autoSpaceDE w:val="0"/>
        <w:autoSpaceDN w:val="0"/>
        <w:adjustRightInd w:val="0"/>
        <w:spacing w:after="0" w:line="240" w:lineRule="auto"/>
        <w:rPr>
          <w:del w:id="2293" w:author="Unknown"/>
        </w:rPr>
        <w:pPrChange w:id="2294" w:author="Ashwani Prabhakar" w:date="2019-07-26T13:41:00Z">
          <w:pPr>
            <w:autoSpaceDE w:val="0"/>
            <w:autoSpaceDN w:val="0"/>
            <w:adjustRightInd w:val="0"/>
            <w:spacing w:after="0" w:line="240" w:lineRule="auto"/>
            <w:ind w:left="360"/>
          </w:pPr>
        </w:pPrChange>
      </w:pPr>
      <w:r>
        <w:t>More information about applications of T</w:t>
      </w:r>
      <w:ins w:id="2295" w:author="Ashwani Prabhakar" w:date="2019-07-26T13:35:00Z">
        <w:r w:rsidR="00B97AF1">
          <w:t>OMOFAST</w:t>
        </w:r>
      </w:ins>
      <w:del w:id="2296" w:author="Ashwani Prabhakar" w:date="2019-07-26T13:35:00Z">
        <w:r w:rsidDel="00B97AF1">
          <w:delText>omofast</w:delText>
        </w:r>
      </w:del>
      <w:r>
        <w:t>-x</w:t>
      </w:r>
      <w:ins w:id="2297" w:author="Jeremie Giraud" w:date="2019-07-29T21:21:00Z">
        <w:r w:rsidR="00BD3523">
          <w:t xml:space="preserve"> and case stydies</w:t>
        </w:r>
      </w:ins>
      <w:ins w:id="2298" w:author="Ashwani Prabhakar" w:date="2019-07-26T13:35:00Z">
        <w:r w:rsidR="00B97AF1">
          <w:t>, please refer to</w:t>
        </w:r>
      </w:ins>
      <w:del w:id="2299" w:author="Ashwani Prabhakar" w:date="2019-07-26T13:35:00Z">
        <w:r w:rsidDel="00B97AF1">
          <w:delText xml:space="preserve"> can be found in</w:delText>
        </w:r>
      </w:del>
      <w:r>
        <w:t xml:space="preserve"> </w:t>
      </w:r>
      <w:r>
        <w:fldChar w:fldCharType="begin" w:fldLock="1"/>
      </w:r>
      <w:r w:rsidR="00143433">
        <w:instrText>ADDIN CSL_CITATION {"citationItems":[{"id":"ITEM-1","itemData":{"DOI":"10.1190/geo2016-0615.1","ISSN":"0016-8033","author":[{"dropping-particle":"","family":"Giraud","given":"Jérémie","non-dropping-particle":"","parse-names":false,"suffix":""},{"dropping-particle":"","family":"Pakyuz-Charrier","given":"Evren","non-dropping-particle":"","parse-names":false,"suffix":""},{"dropping-particle":"","family":"Jessell","given":"Mark","non-dropping-particle":"","parse-names":false,"suffix":""},{"dropping-particle":"","family":"Lindsay","given":"Mark","non-dropping-particle":"","parse-names":false,"suffix":""},{"dropping-particle":"","family":"Martin","given":"Roland","non-dropping-particle":"","parse-names":false,"suffix":""},{"dropping-particle":"","family":"Ogarko","given":"Vitaliy","non-dropping-particle":"","parse-names":false,"suffix":""}],"container-title":"GEOPHYSICS","id":"ITEM-1","issue":"6","issued":{"date-parts":[["2017","11","19"]]},"page":"ID19-ID34","title":"Uncertainty reduction through geologically conditioned petrophysical constraints in joint inversion","type":"article-journal","volume":"82"},"uris":["http://www.mendeley.com/documents/?uuid=bc9d7db4-9ac4-4b96-b503-5b24a5663e25"]},{"id":"ITEM-2","itemData":{"DOI":"10.5194/se-10-193-2019","ISSN":"1869-9529","abstract":"Abstract. We introduce a workflow integrating geological modelling uncertainty information to constrain gravity inversions. We test and apply this approach to the Yerrida Basin (Western Australia), where we focus on prospective greenstone belts beneath sedimentary cover. Geological uncertainty information is extracted from the results of a probabilistic geological modelling process using geological field data and their inferred accuracy as inputs. The uncertainty information is utilized to locally adjust the weights of a minimum-structure gradient-based regularization function constraining geophysical inversion. Our results demonstrate that this technique allows geophysical inversion to update the model preferentially in geologically less certain areas. It also indicates that inverted models are consistent with both the probabilistic geological model and geophysical data of the area, reducing interpretation uncertainty. The interpretation of inverted models reveals that the recovered greenstone belts may be shallower and thinner than previously thought. ]]&gt;","author":[{"dropping-particle":"","family":"Giraud","given":"Jeremie","non-dropping-particle":"","parse-names":false,"suffix":""},{"dropping-particle":"","family":"Lindsay","given":"Mark","non-dropping-particle":"","parse-names":false,"suffix":""},{"dropping-particle":"","family":"Ogarko","given":"Vitaliy","non-dropping-particle":"","parse-names":false,"suffix":""},{"dropping-particle":"","family":"Jessell","given":"Mark","non-dropping-particle":"","parse-names":false,"suffix":""},{"dropping-particle":"","family":"Martin","given":"Roland","non-dropping-particle":"","parse-names":false,"suffix":""},{"dropping-particle":"","family":"Pakyuz-Charrier","given":"Evren","non-dropping-particle":"","parse-names":false,"suffix":""}],"container-title":"Solid Earth","id":"ITEM-2","issue":"1","issued":{"date-parts":[["2019","1","25"]]},"page":"193-210","title":"Integration of geoscientific uncertainty into geophysical inversion by means of local gradient regularization","type":"article-journal","volume":"10"},"uris":["http://www.mendeley.com/documents/?uuid=1f02dead-5377-4ad1-b8bb-786369a65ff7"]},{"id":"ITEM-3","itemData":{"DOI":"10.1093/gji/ggz152","ISSN":"0956-540X","author":[{"dropping-particle":"","family":"Giraud","given":"Jérémie","non-dropping-particle":"","parse-names":false,"suffix":""},{"dropping-particle":"","family":"Ogarko","given":"Vitaliy","non-dropping-particle":"","parse-names":false,"suffix":""},{"dropping-particle":"","family":"Lindsay","given":"Mark","non-dropping-particle":"","parse-names":false,"suffix":""},{"dropping-particle":"","family":"Pakyuz-Charrier","given":"Evren","non-dropping-particle":"","parse-names":false,"suffix":""},{"dropping-particle":"","family":"Jessell","given":"Mark","non-dropping-particle":"","parse-names":false,"suffix":""},{"dropping-particle":"","family":"Martin","given":"Roland","non-dropping-particle":"","parse-names":false,"suffix":""}],"container-title":"Geophysical Journal International","id":"ITEM-3","issue":"1","issued":{"date-parts":[["2019","7","1"]]},"page":"666-688","title":"Sensitivity of constrained joint inversions to geological and petrophysical input data uncertainties with posterior geological analysis","type":"article-journal","volume":"218"},"uris":["http://www.mendeley.com/documents/?uuid=088821c7-6831-457c-992d-764d31dcfaf6"]},{"id":"ITEM-4","itemData":{"DOI":"10.1016/j.measurement.2018.05.099","ISSN":"02632241","abstract":"In order to improve image reconstructions, different classes of nonlinear inversion algorithms are developed and used in different research topics like imaging processes in oil industry or the characterization of complex porous media or multiphase flows. These algorithms are able to avoid local minima and to reach more adapted minima of a given misfit function between observed/measured and computed data. Techniques as different as electrical, ultrasound or potential methods, are used. We present here a nonlinear algorithm that allows us to produce permittivity images by using electrical capacitance tomography (ECT). ECT is a non-invasive technique to image non-conductive permittivity distributions and is used in many oil industry imaging applications such as multiphase flows in pipelines, fluidized bed reactors, mixing vessels, and tanks of phase separation. Even if the ECT technique provides low resolution reconstructions, it is cheap, robust and very fast when compared to other imaging tools. In this method one or more rings of electrodes excite a medium to be imaged at high frequencies, and more particularly at frequencies for which a static electrical potential field has fully developed. In many studies of other research groups only one ring of sources is introduced but the reconstruction accuracy was not totally satisfactory due to the 3D nature of the problem to be solved. Instead of using nonlinear stochastic algorithms like the simulated annealing (SA) technique that we optimized in previous studies to image permittivity distributions of granular or solid materials as well as real oil–gas or two-phase flows in 2D cylindrical vessel configurations, we propose here a new ECT inversion tool to image permittivities in a 3D cylindrical configuration. 3D stochastic optimization methods such as SA, neural networks, genetic algorithms can become computationally too prohibitive, and classical local or linear inversion methods excessively smooth images in many cases. Therefore, we propose here a 3D parallel inversion procedure with different numbers of rings and different Lpnorms, with1&lt;p</w:instrText>
      </w:r>
      <w:r w:rsidR="00143433">
        <w:rPr>
          <w:rFonts w:ascii="Cambria Math" w:hAnsi="Cambria Math" w:cs="Cambria Math"/>
        </w:rPr>
        <w:instrText>⩽</w:instrText>
      </w:r>
      <w:r w:rsidR="00143433">
        <w:instrText>2, applied to the model regularization of the misfit function to increase the resolution of the models after inversion. We are able to better reconstruct two-phase and three-phase (oil, gas and solids) mixtures by combining Lp-norm regularizations of the misfit function to minimize and several rings of electrodes. All these algorithms have been implemented in a more gene…","author":[{"dropping-particle":"","family":"Martin","given":"Roland","non-dropping-particle":"","parse-names":false,"suffix":""},{"dropping-particle":"","family":"Ogarko","given":"Vitaliy","non-dropping-particle":"","parse-names":false,"suffix":""},{"dropping-particle":"","family":"Komatitsch","given":"Dimitri","non-dropping-particle":"","parse-names":false,"suffix":""},{"dropping-particle":"","family":"Jessell","given":"Mark","non-dropping-particle":"","parse-names":false,"suffix":""}],"container-title":"Measurement","id":"ITEM-4","issue":"May","issued":{"date-parts":[["2018","11"]]},"page":"428-445","publisher":"Elsevier","title":"Parallel three-dimensional electrical capacitance data imaging using a nonlinear inversion algorithm and Lp norm-based model","type":"article-journal","volume":"128"},"uris":["http://www.mendeley.com/documents/?uuid=431edc03-463d-4007-a2b2-e69ff29c72fa"]}],"mendeley":{"formattedCitation":"Giraud et al. (2017), (2019b), (2019c),Martin et al. (2018)","manualFormatting":"Giraud et al. (2017), (2019a), (2019b), Martin et al. (2018)","plainTextFormattedCitation":"Giraud et al. (2017), (2019b), (2019c),Martin et al. (2018)","previouslyFormattedCitation":"Giraud et al. (2017), (2019b), (2019c),Martin et al. (2018)"},"properties":{"noteIndex":0},"schema":"https://github.com/citation-style-language/schema/raw/master/csl-citation.json"}</w:instrText>
      </w:r>
      <w:r>
        <w:fldChar w:fldCharType="separate"/>
      </w:r>
      <w:r w:rsidRPr="00100128">
        <w:rPr>
          <w:noProof/>
        </w:rPr>
        <w:t>Giraud et al. (2017), (2019a), (2019b),</w:t>
      </w:r>
      <w:r>
        <w:rPr>
          <w:noProof/>
        </w:rPr>
        <w:t xml:space="preserve"> </w:t>
      </w:r>
      <w:r w:rsidRPr="00100128">
        <w:rPr>
          <w:noProof/>
        </w:rPr>
        <w:t>Martin et al. (2018)</w:t>
      </w:r>
      <w:r>
        <w:fldChar w:fldCharType="end"/>
      </w:r>
      <w:r>
        <w:t>.</w:t>
      </w:r>
    </w:p>
    <w:p w14:paraId="342836C2" w14:textId="1B33877C" w:rsidR="00A30A8A" w:rsidDel="00036EFE" w:rsidRDefault="00A30A8A">
      <w:pPr>
        <w:pStyle w:val="ListParagraph"/>
        <w:rPr>
          <w:del w:id="2300" w:author="Unknown"/>
        </w:rPr>
        <w:pPrChange w:id="2301" w:author="Ashwani Prabhakar" w:date="2019-07-26T13:42:00Z">
          <w:pPr>
            <w:autoSpaceDE w:val="0"/>
            <w:autoSpaceDN w:val="0"/>
            <w:adjustRightInd w:val="0"/>
            <w:spacing w:after="0" w:line="240" w:lineRule="auto"/>
            <w:ind w:left="360"/>
          </w:pPr>
        </w:pPrChange>
      </w:pPr>
    </w:p>
    <w:p w14:paraId="22E16A14" w14:textId="77777777" w:rsidR="00036EFE" w:rsidRPr="005A7E00" w:rsidRDefault="00036EFE">
      <w:pPr>
        <w:pStyle w:val="ListParagraph"/>
        <w:numPr>
          <w:ilvl w:val="0"/>
          <w:numId w:val="85"/>
        </w:numPr>
        <w:rPr>
          <w:ins w:id="2302" w:author="Ashwani Prabhakar" w:date="2019-07-26T13:42:00Z"/>
        </w:rPr>
        <w:pPrChange w:id="2303" w:author="Ashwani Prabhakar" w:date="2019-07-26T13:42:00Z">
          <w:pPr>
            <w:autoSpaceDE w:val="0"/>
            <w:autoSpaceDN w:val="0"/>
            <w:adjustRightInd w:val="0"/>
            <w:spacing w:after="0" w:line="240" w:lineRule="auto"/>
          </w:pPr>
        </w:pPrChange>
      </w:pPr>
    </w:p>
    <w:p w14:paraId="3EAFFD80" w14:textId="3CF66A2C" w:rsidR="00036EFE" w:rsidRDefault="00036EFE">
      <w:pPr>
        <w:rPr>
          <w:ins w:id="2304" w:author="Ashwani Prabhakar" w:date="2019-07-26T13:42:00Z"/>
        </w:rPr>
        <w:pPrChange w:id="2305" w:author="Ashwani Prabhakar" w:date="2019-07-30T08:58:00Z">
          <w:pPr>
            <w:autoSpaceDE w:val="0"/>
            <w:autoSpaceDN w:val="0"/>
            <w:adjustRightInd w:val="0"/>
            <w:spacing w:after="0" w:line="240" w:lineRule="auto"/>
            <w:ind w:left="360"/>
          </w:pPr>
        </w:pPrChange>
      </w:pPr>
    </w:p>
    <w:p w14:paraId="24307281" w14:textId="218D2422" w:rsidR="00A30A8A" w:rsidRPr="005A7E00" w:rsidRDefault="00A30A8A">
      <w:pPr>
        <w:ind w:left="720"/>
        <w:rPr>
          <w:del w:id="2306" w:author="Jeremie Giraud" w:date="2019-07-26T13:09:00Z"/>
        </w:rPr>
        <w:pPrChange w:id="2307" w:author="Ashwani Prabhakar" w:date="2019-07-26T14:57:00Z">
          <w:pPr>
            <w:autoSpaceDE w:val="0"/>
            <w:autoSpaceDN w:val="0"/>
            <w:adjustRightInd w:val="0"/>
            <w:spacing w:after="0" w:line="240" w:lineRule="auto"/>
            <w:ind w:left="360"/>
          </w:pPr>
        </w:pPrChange>
      </w:pPr>
      <w:commentRangeStart w:id="2308"/>
      <w:commentRangeStart w:id="2309"/>
      <w:del w:id="2310" w:author="Jeremie Giraud" w:date="2019-07-26T13:09:00Z">
        <w:r w:rsidRPr="005A7E00">
          <w:delText>For Reference property models, synthetic geophysical data, inversion model and recovered lithological models shown or discussed in this paper are made available by Giraud et al. (2018) in an ASCII format usable by Tomofast-x using doi: 10.5281/zenodo.1003105.</w:delText>
        </w:r>
      </w:del>
    </w:p>
    <w:p w14:paraId="360116E2" w14:textId="686F4F7E" w:rsidR="00A30A8A" w:rsidRPr="00BF36F7" w:rsidDel="00036EFE" w:rsidRDefault="00A30A8A">
      <w:pPr>
        <w:ind w:left="720"/>
        <w:rPr>
          <w:del w:id="2311" w:author="Ashwani Prabhakar" w:date="2019-07-26T13:41:00Z"/>
        </w:rPr>
        <w:pPrChange w:id="2312" w:author="Ashwani Prabhakar" w:date="2019-07-26T14:57:00Z">
          <w:pPr>
            <w:autoSpaceDE w:val="0"/>
            <w:autoSpaceDN w:val="0"/>
            <w:adjustRightInd w:val="0"/>
            <w:spacing w:after="0" w:line="240" w:lineRule="auto"/>
            <w:ind w:left="360"/>
          </w:pPr>
        </w:pPrChange>
      </w:pPr>
    </w:p>
    <w:commentRangeEnd w:id="2308"/>
    <w:p w14:paraId="62781910" w14:textId="2FE930F7" w:rsidR="00877171" w:rsidDel="00703CAD" w:rsidRDefault="00A30A8A">
      <w:pPr>
        <w:ind w:left="720"/>
        <w:rPr>
          <w:ins w:id="2313" w:author="Jeremie Giraud" w:date="2019-07-26T13:09:00Z"/>
          <w:del w:id="2314" w:author="Ashwani Prabhakar" w:date="2019-07-26T13:27:00Z"/>
        </w:rPr>
        <w:pPrChange w:id="2315" w:author="Ashwani Prabhakar" w:date="2019-07-26T14:57:00Z">
          <w:pPr>
            <w:autoSpaceDE w:val="0"/>
            <w:autoSpaceDN w:val="0"/>
            <w:adjustRightInd w:val="0"/>
            <w:spacing w:after="0" w:line="240" w:lineRule="auto"/>
            <w:ind w:left="360"/>
          </w:pPr>
        </w:pPrChange>
      </w:pPr>
      <w:r w:rsidRPr="00AD66B2">
        <w:t>The source code and the parameter files will be available on Github, project TOMOFAST-x (</w:t>
      </w:r>
      <w:del w:id="2316" w:author="Jeremie Giraud" w:date="2019-07-21T20:26:00Z">
        <w:r w:rsidRPr="00AD66B2">
          <w:delText xml:space="preserve">Ogarko </w:delText>
        </w:r>
      </w:del>
      <w:ins w:id="2317" w:author="Jeremie Giraud" w:date="2019-07-21T20:26:00Z">
        <w:r w:rsidR="00D2318E">
          <w:t>CET Geophy</w:t>
        </w:r>
        <w:r w:rsidR="00D2318E" w:rsidRPr="00AD66B2">
          <w:t xml:space="preserve"> </w:t>
        </w:r>
      </w:ins>
      <w:r w:rsidRPr="00AD66B2">
        <w:t xml:space="preserve">et al. 2019). </w:t>
      </w:r>
      <w:ins w:id="2318" w:author="Jeremie Giraud" w:date="2019-07-26T17:52:00Z">
        <w:r w:rsidR="00143433">
          <w:t xml:space="preserve">In the testing presented here, </w:t>
        </w:r>
      </w:ins>
      <w:del w:id="2319" w:author="Jeremie Giraud" w:date="2019-07-26T17:52:00Z">
        <w:r w:rsidRPr="00AD66B2" w:rsidDel="00143433">
          <w:delText>W</w:delText>
        </w:r>
      </w:del>
      <w:ins w:id="2320" w:author="Jeremie Giraud" w:date="2019-07-26T17:52:00Z">
        <w:r w:rsidR="00143433">
          <w:t>w</w:t>
        </w:r>
      </w:ins>
      <w:r w:rsidRPr="00AD66B2">
        <w:t xml:space="preserve">e used the publicly available structural geological model of the Mansfield area (Victoria, Australia) of </w:t>
      </w:r>
      <w:r w:rsidR="00AC173F">
        <w:fldChar w:fldCharType="begin" w:fldLock="1"/>
      </w:r>
      <w:r w:rsidR="00C61BA6">
        <w:instrText>ADDIN CSL_CITATION {"citationItems":[{"id":"ITEM-1","itemData":{"DOI":"10.5281/zenodo.848225","author":[{"dropping-particle":"","family":"Pakyuz-Charrier","given":"Evren; Intrepid Geophysics","non-dropping-particle":"","parse-names":false,"suffix":""}],"id":"ITEM-1","issued":{"date-parts":[["2018"]]},"title":"Mansfield (Victoria, Australia) area original GeoModeller model and relevant MCUE outputs","type":"article"},"uris":["http://www.mendeley.com/documents/?uuid=397c29c2-b4af-4cf3-8c36-a92a52b4425e"]}],"mendeley":{"formattedCitation":"Pakyuz-Charrier (2018)","plainTextFormattedCitation":"Pakyuz-Charrier (2018)","previouslyFormattedCitation":"Pakyuz-Charrier (2018)"},"properties":{"noteIndex":0},"schema":"https://github.com/citation-style-language/schema/raw/master/csl-citation.json"}</w:instrText>
      </w:r>
      <w:r w:rsidR="00AC173F">
        <w:fldChar w:fldCharType="separate"/>
      </w:r>
      <w:r w:rsidR="00AC173F" w:rsidRPr="00AC173F">
        <w:rPr>
          <w:noProof/>
        </w:rPr>
        <w:t>Pakyuz-Charrier (2018)</w:t>
      </w:r>
      <w:r w:rsidR="00AC173F">
        <w:fldChar w:fldCharType="end"/>
      </w:r>
      <w:r w:rsidRPr="00AD66B2">
        <w:t xml:space="preserve"> as the reference geological structural framework.</w:t>
      </w:r>
      <w:r w:rsidR="0034393F" w:rsidRPr="00AD66B2">
        <w:t xml:space="preserve"> </w:t>
      </w:r>
      <w:r w:rsidR="0034393F" w:rsidRPr="005A7E00">
        <w:rPr>
          <w:rStyle w:val="CommentReference"/>
        </w:rPr>
        <w:commentReference w:id="2308"/>
      </w:r>
      <w:commentRangeEnd w:id="2309"/>
      <w:r w:rsidR="0034393F" w:rsidRPr="005A7E00">
        <w:rPr>
          <w:rStyle w:val="CommentReference"/>
        </w:rPr>
        <w:commentReference w:id="2309"/>
      </w:r>
    </w:p>
    <w:p w14:paraId="114992F5" w14:textId="33ABE366" w:rsidR="00A30A8A" w:rsidRPr="005A7E00" w:rsidRDefault="0034393F">
      <w:pPr>
        <w:pStyle w:val="ListParagraph"/>
        <w:numPr>
          <w:ilvl w:val="0"/>
          <w:numId w:val="85"/>
        </w:numPr>
        <w:rPr>
          <w:ins w:id="2321" w:author="Jeremie Giraud" w:date="2019-07-26T13:09:00Z"/>
        </w:rPr>
        <w:pPrChange w:id="2322" w:author="Ashwani Prabhakar" w:date="2019-07-26T14:57:00Z">
          <w:pPr>
            <w:autoSpaceDE w:val="0"/>
            <w:autoSpaceDN w:val="0"/>
            <w:adjustRightInd w:val="0"/>
            <w:spacing w:after="0" w:line="240" w:lineRule="auto"/>
            <w:ind w:left="360"/>
          </w:pPr>
        </w:pPrChange>
      </w:pPr>
      <w:r w:rsidRPr="005A7E00">
        <w:t xml:space="preserve">The 2D section shown in this documentation </w:t>
      </w:r>
      <w:r w:rsidR="00A4717E" w:rsidRPr="005A7E00">
        <w:t xml:space="preserve">corresponds to an extended version of the cross-section extracted from the Mansfield model using in </w:t>
      </w:r>
      <w:r w:rsidR="00AC173F">
        <w:fldChar w:fldCharType="begin" w:fldLock="1"/>
      </w:r>
      <w:r w:rsidR="00AC173F">
        <w:instrText>ADDIN CSL_CITATION {"citationItems":[{"id":"ITEM-1","itemData":{"DOI":"10.1190/geo2016-0615.1","ISSN":"0016-8033","author":[{"dropping-particle":"","family":"Giraud","given":"Jérémie","non-dropping-particle":"","parse-names":false,"suffix":""},{"dropping-particle":"","family":"Pakyuz-Charrier","given":"Evren","non-dropping-particle":"","parse-names":false,"suffix":""},{"dropping-particle":"","family":"Jessell","given":"Mark","non-dropping-particle":"","parse-names":false,"suffix":""},{"dropping-particle":"","family":"Lindsay","given":"Mark","non-dropping-particle":"","parse-names":false,"suffix":""},{"dropping-particle":"","family":"Martin","given":"Roland","non-dropping-particle":"","parse-names":false,"suffix":""},{"dropping-particle":"","family":"Ogarko","given":"Vitaliy","non-dropping-particle":"","parse-names":false,"suffix":""}],"container-title":"GEOPHYSICS","id":"ITEM-1","issue":"6","issued":{"date-parts":[["2017","11","19"]]},"page":"ID19-ID34","title":"Uncertainty reduction through geologically conditioned petrophysical constraints in joint inversion","type":"article-journal","volume":"82"},"uris":["http://www.mendeley.com/documents/?uuid=bc9d7db4-9ac4-4b96-b503-5b24a5663e25"]}],"mendeley":{"formattedCitation":"Giraud et al. (2017)","plainTextFormattedCitation":"Giraud et al. (2017)","previouslyFormattedCitation":"Giraud et al. (2017)"},"properties":{"noteIndex":0},"schema":"https://github.com/citation-style-language/schema/raw/master/csl-citation.json"}</w:instrText>
      </w:r>
      <w:r w:rsidR="00AC173F">
        <w:fldChar w:fldCharType="separate"/>
      </w:r>
      <w:r w:rsidR="00AC173F" w:rsidRPr="00AC173F">
        <w:rPr>
          <w:noProof/>
        </w:rPr>
        <w:t>Giraud et al. (2017)</w:t>
      </w:r>
      <w:r w:rsidR="00AC173F">
        <w:fldChar w:fldCharType="end"/>
      </w:r>
      <w:r w:rsidR="00A4717E" w:rsidRPr="005A7E00">
        <w:t xml:space="preserve">. </w:t>
      </w:r>
    </w:p>
    <w:p w14:paraId="643F8057" w14:textId="4EEA2E6D" w:rsidR="00877171" w:rsidRDefault="00877171">
      <w:pPr>
        <w:ind w:left="720"/>
        <w:rPr>
          <w:ins w:id="2323" w:author="Jeremie Giraud" w:date="2019-07-26T13:09:00Z"/>
        </w:rPr>
        <w:pPrChange w:id="2324" w:author="Ashwani Prabhakar" w:date="2019-07-26T14:57:00Z">
          <w:pPr>
            <w:autoSpaceDE w:val="0"/>
            <w:autoSpaceDN w:val="0"/>
            <w:adjustRightInd w:val="0"/>
            <w:spacing w:after="0" w:line="240" w:lineRule="auto"/>
            <w:ind w:left="360"/>
          </w:pPr>
        </w:pPrChange>
      </w:pPr>
    </w:p>
    <w:p w14:paraId="5248311B" w14:textId="77D0CF76" w:rsidR="00877171" w:rsidRPr="005A7E00" w:rsidRDefault="00877171">
      <w:pPr>
        <w:pStyle w:val="ListParagraph"/>
        <w:numPr>
          <w:ilvl w:val="0"/>
          <w:numId w:val="85"/>
        </w:numPr>
        <w:rPr>
          <w:ins w:id="2325" w:author="Jeremie Giraud" w:date="2019-07-26T13:09:00Z"/>
        </w:rPr>
        <w:pPrChange w:id="2326" w:author="Ashwani Prabhakar" w:date="2019-07-26T14:57:00Z">
          <w:pPr>
            <w:autoSpaceDE w:val="0"/>
            <w:autoSpaceDN w:val="0"/>
            <w:adjustRightInd w:val="0"/>
            <w:spacing w:after="0" w:line="240" w:lineRule="auto"/>
          </w:pPr>
        </w:pPrChange>
      </w:pPr>
      <w:ins w:id="2327" w:author="Jeremie Giraud" w:date="2019-07-26T13:09:00Z">
        <w:r>
          <w:t>Additional r</w:t>
        </w:r>
        <w:r w:rsidRPr="005A7E00">
          <w:t xml:space="preserve">eference property models, synthetic geophysical data, inversion model and recovered lithological models shown or discussed in this </w:t>
        </w:r>
      </w:ins>
      <w:ins w:id="2328" w:author="Jeremie Giraud" w:date="2019-07-26T17:52:00Z">
        <w:r w:rsidR="00143433">
          <w:t>document</w:t>
        </w:r>
      </w:ins>
      <w:ins w:id="2329" w:author="Jeremie Giraud" w:date="2019-07-26T13:09:00Z">
        <w:r w:rsidRPr="005A7E00">
          <w:t xml:space="preserve"> are made available by Giraud et al. (2018) in an ASCII format usable by Tomofast-x using doi: 10.5281/zenodo.1003105.</w:t>
        </w:r>
      </w:ins>
    </w:p>
    <w:p w14:paraId="0903DE9F" w14:textId="77777777" w:rsidR="00877171" w:rsidRPr="005A7E00" w:rsidRDefault="00877171">
      <w:pPr>
        <w:autoSpaceDE w:val="0"/>
        <w:autoSpaceDN w:val="0"/>
        <w:adjustRightInd w:val="0"/>
        <w:spacing w:after="0" w:line="240" w:lineRule="auto"/>
        <w:pPrChange w:id="2330" w:author="Jeremie Giraud" w:date="2019-07-26T13:08:00Z">
          <w:pPr>
            <w:autoSpaceDE w:val="0"/>
            <w:autoSpaceDN w:val="0"/>
            <w:adjustRightInd w:val="0"/>
            <w:spacing w:after="0" w:line="240" w:lineRule="auto"/>
            <w:ind w:left="360"/>
          </w:pPr>
        </w:pPrChange>
      </w:pPr>
    </w:p>
    <w:p w14:paraId="6605970F" w14:textId="77777777" w:rsidR="00BA4887" w:rsidRPr="005A7E00" w:rsidRDefault="00BA4887" w:rsidP="003D6535">
      <w:pPr>
        <w:autoSpaceDE w:val="0"/>
        <w:autoSpaceDN w:val="0"/>
        <w:adjustRightInd w:val="0"/>
        <w:spacing w:after="0" w:line="240" w:lineRule="auto"/>
        <w:ind w:left="360"/>
      </w:pPr>
    </w:p>
    <w:p w14:paraId="0310E487" w14:textId="506A6AC0" w:rsidR="00A30A8A" w:rsidRPr="003D6535" w:rsidRDefault="00AD66B2">
      <w:pPr>
        <w:pStyle w:val="Heading2"/>
        <w:pPrChange w:id="2331" w:author="Ashwani Prabhakar" w:date="2019-07-24T17:00:00Z">
          <w:pPr>
            <w:pStyle w:val="ListParagraph"/>
            <w:numPr>
              <w:ilvl w:val="1"/>
              <w:numId w:val="17"/>
            </w:numPr>
            <w:autoSpaceDE w:val="0"/>
            <w:autoSpaceDN w:val="0"/>
            <w:adjustRightInd w:val="0"/>
            <w:spacing w:after="0" w:line="240" w:lineRule="auto"/>
            <w:ind w:left="360" w:hanging="360"/>
          </w:pPr>
        </w:pPrChange>
      </w:pPr>
      <w:del w:id="2332" w:author="Ashwani Prabhakar" w:date="2019-07-24T17:16:00Z">
        <w:r w:rsidRPr="003D6535" w:rsidDel="00E926A0">
          <w:delText xml:space="preserve">RUNNING </w:delText>
        </w:r>
        <w:r w:rsidR="00A30A8A" w:rsidRPr="003D6535" w:rsidDel="00E926A0">
          <w:delText xml:space="preserve"> TOMOFAST</w:delText>
        </w:r>
      </w:del>
      <w:bookmarkStart w:id="2333" w:name="_Toc15055923"/>
      <w:ins w:id="2334" w:author="Ashwani Prabhakar" w:date="2019-07-24T17:16:00Z">
        <w:del w:id="2335" w:author="Jeremie Giraud" w:date="2019-07-26T17:52:00Z">
          <w:r w:rsidR="00B85ADB">
            <w:delText>R</w:delText>
          </w:r>
        </w:del>
      </w:ins>
      <w:ins w:id="2336" w:author="Ashwani Prabhakar" w:date="2019-07-26T14:57:00Z">
        <w:del w:id="2337" w:author="Jeremie Giraud" w:date="2019-07-26T17:52:00Z">
          <w:r w:rsidR="00B85ADB">
            <w:delText>unning</w:delText>
          </w:r>
        </w:del>
      </w:ins>
      <w:bookmarkStart w:id="2338" w:name="_Toc15299739"/>
      <w:bookmarkStart w:id="2339" w:name="_Toc15328575"/>
      <w:bookmarkStart w:id="2340" w:name="_Toc16161007"/>
      <w:ins w:id="2341" w:author="Jeremie Giraud" w:date="2019-07-26T17:52:00Z">
        <w:r w:rsidR="00143433">
          <w:t xml:space="preserve">Towards first </w:t>
        </w:r>
      </w:ins>
      <w:ins w:id="2342" w:author="Ashwani Prabhakar" w:date="2019-07-24T17:16:00Z">
        <w:del w:id="2343" w:author="Jeremie Giraud" w:date="2019-07-26T17:52:00Z">
          <w:r w:rsidR="00E926A0" w:rsidRPr="003D6535">
            <w:delText xml:space="preserve"> </w:delText>
          </w:r>
        </w:del>
        <w:r w:rsidR="00E926A0" w:rsidRPr="003D6535">
          <w:t>TOMOFAST</w:t>
        </w:r>
      </w:ins>
      <w:r w:rsidR="00A30A8A" w:rsidRPr="003D6535">
        <w:t>-x</w:t>
      </w:r>
      <w:bookmarkEnd w:id="2333"/>
      <w:ins w:id="2344" w:author="Jeremie Giraud" w:date="2019-07-26T17:52:00Z">
        <w:r w:rsidR="00143433">
          <w:t xml:space="preserve"> run</w:t>
        </w:r>
      </w:ins>
      <w:bookmarkEnd w:id="2338"/>
      <w:bookmarkEnd w:id="2339"/>
      <w:bookmarkEnd w:id="2340"/>
    </w:p>
    <w:p w14:paraId="75A73CA3" w14:textId="1CCB79DE" w:rsidR="001E46FB" w:rsidRPr="003D6535" w:rsidRDefault="001E46FB" w:rsidP="00863463"/>
    <w:p w14:paraId="461A3044" w14:textId="77777777" w:rsidR="001C6F66" w:rsidRPr="005A7E00" w:rsidDel="00857F34" w:rsidRDefault="001C6F66" w:rsidP="009B3EF5">
      <w:pPr>
        <w:rPr>
          <w:del w:id="2345" w:author="Ashwani Prabhakar" w:date="2019-07-26T14:57:00Z"/>
        </w:rPr>
      </w:pPr>
    </w:p>
    <w:p w14:paraId="6B90E969" w14:textId="77777777" w:rsidR="00FC75E8" w:rsidRPr="005A7E00" w:rsidDel="00857F34" w:rsidRDefault="00FC75E8" w:rsidP="009B3EF5">
      <w:pPr>
        <w:rPr>
          <w:del w:id="2346" w:author="Ashwani Prabhakar" w:date="2019-07-26T14:57:00Z"/>
        </w:rPr>
      </w:pPr>
    </w:p>
    <w:p w14:paraId="4784C567" w14:textId="77777777" w:rsidR="00FC75E8" w:rsidRPr="005A7E00" w:rsidDel="00857F34" w:rsidRDefault="00FC75E8" w:rsidP="009B3EF5">
      <w:pPr>
        <w:rPr>
          <w:del w:id="2347" w:author="Ashwani Prabhakar" w:date="2019-07-26T14:57:00Z"/>
        </w:rPr>
      </w:pPr>
    </w:p>
    <w:p w14:paraId="4369FB3E" w14:textId="77777777" w:rsidR="00FC75E8" w:rsidRPr="00BF36F7" w:rsidDel="00857F34" w:rsidRDefault="00FC75E8" w:rsidP="009B3EF5">
      <w:pPr>
        <w:rPr>
          <w:del w:id="2348" w:author="Ashwani Prabhakar" w:date="2019-07-26T14:57:00Z"/>
        </w:rPr>
      </w:pPr>
    </w:p>
    <w:p w14:paraId="26613DF6" w14:textId="2AA0BAEC" w:rsidR="00FC75E8" w:rsidRPr="00AD66B2" w:rsidRDefault="00FC75E8">
      <w:pPr>
        <w:rPr>
          <w:del w:id="2349" w:author="Jeremie Giraud" w:date="2019-07-26T17:53:00Z"/>
        </w:rPr>
      </w:pPr>
    </w:p>
    <w:p w14:paraId="3BB502DB" w14:textId="4BFCE63F" w:rsidR="01DC234E" w:rsidRPr="00E926A0" w:rsidRDefault="00FC75E8">
      <w:pPr>
        <w:pStyle w:val="Heading2"/>
        <w:rPr>
          <w:rPrChange w:id="2350" w:author="Ashwani Prabhakar" w:date="2019-07-24T17:17:00Z">
            <w:rPr>
              <w:b/>
            </w:rPr>
          </w:rPrChange>
        </w:rPr>
        <w:pPrChange w:id="2351" w:author="Ashwani Prabhakar" w:date="2019-07-24T17:00:00Z">
          <w:pPr/>
        </w:pPrChange>
      </w:pPr>
      <w:del w:id="2352" w:author="Ashwani Prabhakar" w:date="2019-07-24T17:02:00Z">
        <w:r w:rsidRPr="00E926A0" w:rsidDel="00872D6D">
          <w:rPr>
            <w:rPrChange w:id="2353" w:author="Ashwani Prabhakar" w:date="2019-07-24T17:17:00Z">
              <w:rPr>
                <w:b/>
              </w:rPr>
            </w:rPrChange>
          </w:rPr>
          <w:delText>1.2</w:delText>
        </w:r>
      </w:del>
      <w:del w:id="2354" w:author="Jeremie Giraud" w:date="2019-07-26T17:53:00Z">
        <w:r w:rsidR="00AD66B2" w:rsidRPr="00E926A0">
          <w:rPr>
            <w:rPrChange w:id="2355" w:author="Ashwani Prabhakar" w:date="2019-07-24T17:17:00Z">
              <w:rPr>
                <w:b/>
              </w:rPr>
            </w:rPrChange>
          </w:rPr>
          <w:delText xml:space="preserve"> </w:delText>
        </w:r>
      </w:del>
      <w:bookmarkStart w:id="2356" w:name="_Toc15055924"/>
      <w:bookmarkStart w:id="2357" w:name="_Toc15299740"/>
      <w:bookmarkStart w:id="2358" w:name="_Toc15328576"/>
      <w:bookmarkStart w:id="2359" w:name="_Toc16161008"/>
      <w:r w:rsidR="00AD66B2" w:rsidRPr="00E926A0">
        <w:rPr>
          <w:rPrChange w:id="2360" w:author="Ashwani Prabhakar" w:date="2019-07-24T17:17:00Z">
            <w:rPr>
              <w:b/>
            </w:rPr>
          </w:rPrChange>
        </w:rPr>
        <w:t>B</w:t>
      </w:r>
      <w:ins w:id="2361" w:author="Ashwani Prabhakar" w:date="2019-07-26T13:28:00Z">
        <w:r w:rsidR="00BB56AC">
          <w:t>asic Requirements for Running TOMOFAST-x</w:t>
        </w:r>
      </w:ins>
      <w:bookmarkEnd w:id="2356"/>
      <w:bookmarkEnd w:id="2357"/>
      <w:bookmarkEnd w:id="2358"/>
      <w:bookmarkEnd w:id="2359"/>
      <w:del w:id="2362" w:author="Ashwani Prabhakar" w:date="2019-07-26T13:28:00Z">
        <w:r w:rsidR="00AD66B2" w:rsidRPr="00E926A0" w:rsidDel="00BB56AC">
          <w:rPr>
            <w:rPrChange w:id="2363" w:author="Ashwani Prabhakar" w:date="2019-07-24T17:17:00Z">
              <w:rPr>
                <w:b/>
              </w:rPr>
            </w:rPrChange>
          </w:rPr>
          <w:delText>A</w:delText>
        </w:r>
      </w:del>
      <w:del w:id="2364" w:author="Ashwani Prabhakar" w:date="2019-07-26T13:27:00Z">
        <w:r w:rsidR="00AD66B2" w:rsidRPr="00E926A0" w:rsidDel="00BB56AC">
          <w:rPr>
            <w:rPrChange w:id="2365" w:author="Ashwani Prabhakar" w:date="2019-07-24T17:17:00Z">
              <w:rPr>
                <w:b/>
              </w:rPr>
            </w:rPrChange>
          </w:rPr>
          <w:delText>SIC REQUIREMENTS</w:delText>
        </w:r>
      </w:del>
    </w:p>
    <w:p w14:paraId="454BDBEF" w14:textId="1ED23B69" w:rsidR="009B3EF5" w:rsidRPr="00AD66B2" w:rsidRDefault="002B093C">
      <w:pPr>
        <w:pStyle w:val="ListParagraph"/>
        <w:numPr>
          <w:ilvl w:val="0"/>
          <w:numId w:val="86"/>
        </w:numPr>
        <w:pPrChange w:id="2366" w:author="Ashwani Prabhakar" w:date="2019-07-25T21:42:00Z">
          <w:pPr>
            <w:pStyle w:val="ListParagraph"/>
            <w:numPr>
              <w:numId w:val="8"/>
            </w:numPr>
            <w:ind w:hanging="360"/>
          </w:pPr>
        </w:pPrChange>
      </w:pPr>
      <w:r w:rsidRPr="00AD66B2">
        <w:t>Software/ Operating System – Ubuntu</w:t>
      </w:r>
    </w:p>
    <w:p w14:paraId="5C38C7F4" w14:textId="1CC161EA" w:rsidR="002B093C" w:rsidRDefault="002B093C">
      <w:pPr>
        <w:pStyle w:val="ListParagraph"/>
        <w:numPr>
          <w:ilvl w:val="0"/>
          <w:numId w:val="86"/>
        </w:numPr>
        <w:pPrChange w:id="2367" w:author="Ashwani Prabhakar" w:date="2019-07-25T21:42:00Z">
          <w:pPr>
            <w:pStyle w:val="ListParagraph"/>
            <w:numPr>
              <w:numId w:val="8"/>
            </w:numPr>
            <w:ind w:hanging="360"/>
          </w:pPr>
        </w:pPrChange>
      </w:pPr>
      <w:r w:rsidRPr="00AD66B2">
        <w:t>Environment – GNU/ Linux</w:t>
      </w:r>
    </w:p>
    <w:p w14:paraId="62A9DDF6" w14:textId="0A0340AA" w:rsidR="0032233A" w:rsidRPr="005A7E00" w:rsidRDefault="0032233A">
      <w:pPr>
        <w:pStyle w:val="ListParagraph"/>
        <w:numPr>
          <w:ilvl w:val="0"/>
          <w:numId w:val="86"/>
        </w:numPr>
        <w:pPrChange w:id="2368" w:author="Ashwani Prabhakar" w:date="2019-07-25T21:42:00Z">
          <w:pPr>
            <w:pStyle w:val="ListParagraph"/>
            <w:numPr>
              <w:numId w:val="8"/>
            </w:numPr>
            <w:ind w:hanging="360"/>
          </w:pPr>
        </w:pPrChange>
      </w:pPr>
      <w:r>
        <w:t>T</w:t>
      </w:r>
      <w:ins w:id="2369" w:author="Ashwani Prabhakar" w:date="2019-07-17T19:32:00Z">
        <w:r w:rsidR="00F779B5">
          <w:t>OMOFAST-x</w:t>
        </w:r>
      </w:ins>
      <w:del w:id="2370" w:author="Ashwani Prabhakar" w:date="2019-07-17T19:32:00Z">
        <w:r w:rsidDel="00F779B5">
          <w:delText>omofast</w:delText>
        </w:r>
      </w:del>
      <w:r>
        <w:t xml:space="preserve"> need to be compiled using gcc 4.9 or above and the appropriate MPI libraries. </w:t>
      </w:r>
    </w:p>
    <w:p w14:paraId="41D61BEF" w14:textId="77777777" w:rsidR="0032233A" w:rsidRPr="00AD66B2" w:rsidRDefault="0032233A" w:rsidP="003D6535">
      <w:pPr>
        <w:pStyle w:val="ListParagraph"/>
      </w:pPr>
    </w:p>
    <w:p w14:paraId="28A7BA9A" w14:textId="009E7E20" w:rsidR="00D2318E" w:rsidDel="00D2318E" w:rsidRDefault="00D2318E" w:rsidP="00D2318E">
      <w:pPr>
        <w:rPr>
          <w:del w:id="2371" w:author="Jeremie Giraud" w:date="2019-07-21T20:28:00Z"/>
          <w:moveTo w:id="2372" w:author="Jeremie Giraud" w:date="2019-07-21T20:28:00Z"/>
        </w:rPr>
      </w:pPr>
      <w:moveToRangeStart w:id="2373" w:author="Jeremie Giraud" w:date="2019-07-21T20:28:00Z" w:name="move14633338"/>
      <w:moveTo w:id="2374" w:author="Jeremie Giraud" w:date="2019-07-21T20:28:00Z">
        <w:del w:id="2375" w:author="Jeremie Giraud" w:date="2019-07-21T20:28:00Z">
          <w:r w:rsidRPr="005A7E00" w:rsidDel="00D2318E">
            <w:delText xml:space="preserve">Or </w:delText>
          </w:r>
        </w:del>
      </w:moveTo>
      <w:ins w:id="2376" w:author="Ashwani Prabhakar" w:date="2019-07-26T13:46:00Z">
        <w:del w:id="2377" w:author="Jeremie Giraud" w:date="2019-08-08T12:19:00Z">
          <w:r w:rsidR="00F31DE6" w:rsidDel="009A5B53">
            <w:delText>User</w:delText>
          </w:r>
        </w:del>
        <w:del w:id="2378" w:author="Jeremie Giraud" w:date="2019-08-08T12:25:00Z">
          <w:r w:rsidR="00F31DE6" w:rsidDel="009A5B53">
            <w:delText xml:space="preserve"> </w:delText>
          </w:r>
        </w:del>
      </w:ins>
      <w:ins w:id="2379" w:author="Jeremie Giraud" w:date="2019-08-08T12:25:00Z">
        <w:r w:rsidR="009A5B53">
          <w:t xml:space="preserve">User </w:t>
        </w:r>
      </w:ins>
      <w:ins w:id="2380" w:author="Jeremie Giraud" w:date="2019-07-21T20:28:00Z">
        <w:del w:id="2381" w:author="Ashwani Prabhakar" w:date="2019-07-26T13:46:00Z">
          <w:r w:rsidDel="00F31DE6">
            <w:delText>Y</w:delText>
          </w:r>
        </w:del>
      </w:ins>
      <w:moveTo w:id="2382" w:author="Jeremie Giraud" w:date="2019-07-21T20:28:00Z">
        <w:del w:id="2383" w:author="Jeremie Giraud" w:date="2019-07-21T20:28:00Z">
          <w:r w:rsidRPr="005A7E00" w:rsidDel="00D2318E">
            <w:delText>y</w:delText>
          </w:r>
        </w:del>
        <w:del w:id="2384" w:author="Ashwani Prabhakar" w:date="2019-07-26T13:46:00Z">
          <w:r w:rsidRPr="005A7E00" w:rsidDel="00F31DE6">
            <w:delText xml:space="preserve">ou </w:delText>
          </w:r>
        </w:del>
        <w:r w:rsidRPr="005A7E00">
          <w:t xml:space="preserve">can have </w:t>
        </w:r>
        <w:r w:rsidRPr="003D6535">
          <w:t xml:space="preserve">Bash on Ubuntu </w:t>
        </w:r>
      </w:moveTo>
      <w:ins w:id="2385" w:author="Ashwani Prabhakar" w:date="2019-07-26T13:46:00Z">
        <w:r w:rsidR="00F31DE6">
          <w:t>on</w:t>
        </w:r>
      </w:ins>
      <w:moveTo w:id="2386" w:author="Jeremie Giraud" w:date="2019-07-21T20:28:00Z">
        <w:del w:id="2387" w:author="Ashwani Prabhakar" w:date="2019-07-26T13:46:00Z">
          <w:r w:rsidRPr="003D6535" w:rsidDel="00F31DE6">
            <w:delText>o</w:delText>
          </w:r>
          <w:r w:rsidDel="00F31DE6">
            <w:delText>r</w:delText>
          </w:r>
        </w:del>
        <w:r w:rsidRPr="003D6535">
          <w:t xml:space="preserve"> Windows</w:t>
        </w:r>
      </w:moveTo>
      <w:ins w:id="2388" w:author="Jeremie Giraud" w:date="2019-07-21T20:29:00Z">
        <w:r>
          <w:t xml:space="preserve"> </w:t>
        </w:r>
      </w:ins>
      <w:moveTo w:id="2389" w:author="Jeremie Giraud" w:date="2019-07-21T20:28:00Z">
        <w:del w:id="2390" w:author="Jeremie Giraud" w:date="2019-07-21T20:29:00Z">
          <w:r w:rsidRPr="003D6535" w:rsidDel="00D2318E">
            <w:delText xml:space="preserve">. </w:delText>
          </w:r>
        </w:del>
      </w:moveTo>
    </w:p>
    <w:moveToRangeEnd w:id="2373"/>
    <w:p w14:paraId="033A83CC" w14:textId="242A9533" w:rsidR="00092A83" w:rsidRPr="003D6535" w:rsidRDefault="00092A83">
      <w:pPr>
        <w:pPrChange w:id="2391" w:author="Jeremie Giraud" w:date="2019-07-22T16:06:00Z">
          <w:pPr>
            <w:ind w:firstLine="360"/>
          </w:pPr>
        </w:pPrChange>
      </w:pPr>
      <w:del w:id="2392" w:author="Jeremie Giraud" w:date="2019-07-21T20:29:00Z">
        <w:r w:rsidRPr="00AD66B2">
          <w:delText>One can also get</w:delText>
        </w:r>
      </w:del>
      <w:ins w:id="2393" w:author="Jeremie Giraud" w:date="2019-07-21T20:29:00Z">
        <w:del w:id="2394" w:author="Ashwani Prabhakar" w:date="2019-07-22T16:08:00Z">
          <w:r w:rsidR="00D2318E" w:rsidDel="006C1946">
            <w:delText>using</w:delText>
          </w:r>
        </w:del>
      </w:ins>
      <w:ins w:id="2395" w:author="Ashwani Prabhakar" w:date="2019-07-22T16:09:00Z">
        <w:r w:rsidR="006C1946">
          <w:t>u</w:t>
        </w:r>
      </w:ins>
      <w:ins w:id="2396" w:author="Ashwani Prabhakar" w:date="2019-07-22T16:08:00Z">
        <w:r w:rsidR="006C1946">
          <w:t>sing</w:t>
        </w:r>
      </w:ins>
      <w:r w:rsidRPr="00AD66B2">
        <w:t xml:space="preserve"> </w:t>
      </w:r>
      <w:del w:id="2397" w:author="Ashwani Prabhakar" w:date="2019-07-26T13:46:00Z">
        <w:r w:rsidRPr="00AD66B2" w:rsidDel="00F31DE6">
          <w:delText xml:space="preserve">the </w:delText>
        </w:r>
      </w:del>
      <w:r w:rsidRPr="003D6535">
        <w:t>Windows Subsystem</w:t>
      </w:r>
      <w:ins w:id="2398" w:author="Jeremie Giraud" w:date="2019-07-29T21:23:00Z">
        <w:r w:rsidR="009C1EA6">
          <w:rPr>
            <w:rStyle w:val="FootnoteReference"/>
          </w:rPr>
          <w:footnoteReference w:id="2"/>
        </w:r>
      </w:ins>
      <w:r w:rsidRPr="003D6535">
        <w:t xml:space="preserve"> for Linux.</w:t>
      </w:r>
      <w:ins w:id="2400" w:author="Jeremie Giraud" w:date="2019-07-21T20:27:00Z">
        <w:r w:rsidR="00D2318E">
          <w:t xml:space="preserve"> It is a free tool developed by Microsoft to allow windows </w:t>
        </w:r>
      </w:ins>
      <w:ins w:id="2401" w:author="Ashwani Prabhakar" w:date="2019-07-26T13:46:00Z">
        <w:r w:rsidR="00F31DE6">
          <w:t>u</w:t>
        </w:r>
      </w:ins>
      <w:del w:id="2402" w:author="Ashwani Prabhakar" w:date="2019-07-26T13:46:00Z">
        <w:r w:rsidR="00B61C0A" w:rsidDel="00F31DE6">
          <w:delText>U</w:delText>
        </w:r>
      </w:del>
      <w:r w:rsidR="00B61C0A">
        <w:t>ser</w:t>
      </w:r>
      <w:ins w:id="2403" w:author="Jeremie Giraud" w:date="2019-07-21T20:27:00Z">
        <w:r w:rsidR="00D2318E">
          <w:t>s to run applications designed for Linux systems.</w:t>
        </w:r>
      </w:ins>
    </w:p>
    <w:p w14:paraId="43D83ECB" w14:textId="66062008" w:rsidR="00092A83" w:rsidRPr="005A7E00" w:rsidRDefault="00092A83">
      <w:pPr>
        <w:pStyle w:val="ListParagraph"/>
        <w:numPr>
          <w:ilvl w:val="0"/>
          <w:numId w:val="87"/>
        </w:numPr>
        <w:pPrChange w:id="2404" w:author="Ashwani Prabhakar" w:date="2019-07-25T21:42:00Z">
          <w:pPr>
            <w:pStyle w:val="ListParagraph"/>
            <w:numPr>
              <w:numId w:val="9"/>
            </w:numPr>
            <w:ind w:hanging="360"/>
          </w:pPr>
        </w:pPrChange>
      </w:pPr>
      <w:r w:rsidRPr="005A7E00">
        <w:t>The Windows Subsystem for Linux lets developers run GNU/Linux environment</w:t>
      </w:r>
      <w:ins w:id="2405" w:author="Ashwani Prabhakar" w:date="2019-07-26T13:47:00Z">
        <w:r w:rsidR="00F31DE6">
          <w:t xml:space="preserve"> </w:t>
        </w:r>
      </w:ins>
      <w:del w:id="2406" w:author="Ashwani Prabhakar" w:date="2019-07-26T13:47:00Z">
        <w:r w:rsidRPr="005A7E00" w:rsidDel="00F31DE6">
          <w:delText xml:space="preserve"> -- </w:delText>
        </w:r>
      </w:del>
      <w:r w:rsidRPr="005A7E00">
        <w:t xml:space="preserve">including most command-line tools, utilities, and applications </w:t>
      </w:r>
      <w:del w:id="2407" w:author="Ashwani Prabhakar" w:date="2019-07-26T13:47:00Z">
        <w:r w:rsidRPr="005A7E00" w:rsidDel="00F31DE6">
          <w:delText xml:space="preserve">-- </w:delText>
        </w:r>
      </w:del>
      <w:r w:rsidRPr="005A7E00">
        <w:t>directly on Windows, unmodified, without the overhead of a virtual machine.</w:t>
      </w:r>
      <w:ins w:id="2408" w:author="Jeremie Giraud" w:date="2019-07-21T20:28:00Z">
        <w:r w:rsidR="00D2318E">
          <w:t xml:space="preserve"> Its installation for T</w:t>
        </w:r>
      </w:ins>
      <w:ins w:id="2409" w:author="Ashwani Prabhakar" w:date="2019-07-26T13:47:00Z">
        <w:r w:rsidR="00F31DE6">
          <w:t>OMOFAST-x</w:t>
        </w:r>
      </w:ins>
      <w:ins w:id="2410" w:author="Jeremie Giraud" w:date="2019-07-21T20:28:00Z">
        <w:del w:id="2411" w:author="Ashwani Prabhakar" w:date="2019-07-26T13:47:00Z">
          <w:r w:rsidR="00D2318E" w:rsidDel="00F31DE6">
            <w:delText>omofast</w:delText>
          </w:r>
        </w:del>
        <w:r w:rsidR="00D2318E">
          <w:t xml:space="preserve"> is detailed below. </w:t>
        </w:r>
      </w:ins>
    </w:p>
    <w:p w14:paraId="35970D8E" w14:textId="5D29E1C0" w:rsidR="00060A1C" w:rsidRDefault="00092A83">
      <w:pPr>
        <w:keepNext/>
        <w:pPrChange w:id="2412" w:author="Jeremie Giraud" w:date="2019-07-29T21:31:00Z">
          <w:pPr/>
        </w:pPrChange>
      </w:pPr>
      <w:moveFromRangeStart w:id="2413" w:author="Jeremie Giraud" w:date="2019-07-21T20:28:00Z" w:name="move14633338"/>
      <w:moveFrom w:id="2414" w:author="Jeremie Giraud" w:date="2019-07-21T20:28:00Z">
        <w:r w:rsidRPr="005A7E00">
          <w:lastRenderedPageBreak/>
          <w:t xml:space="preserve">Or </w:t>
        </w:r>
        <w:r w:rsidR="00060A1C" w:rsidRPr="005A7E00">
          <w:t xml:space="preserve">you can have </w:t>
        </w:r>
        <w:r w:rsidR="00060A1C" w:rsidRPr="003D6535">
          <w:t>Bash on Ubuntu o</w:t>
        </w:r>
        <w:r w:rsidR="00BA4887">
          <w:t>r</w:t>
        </w:r>
        <w:r w:rsidR="00060A1C" w:rsidRPr="003D6535">
          <w:t xml:space="preserve"> Windows. </w:t>
        </w:r>
      </w:moveFrom>
      <w:moveFromRangeEnd w:id="2413"/>
      <w:r w:rsidR="00060A1C" w:rsidRPr="005A7E00">
        <w:t>The steps are as shown below</w:t>
      </w:r>
      <w:r w:rsidR="00AD66B2">
        <w:t xml:space="preserve"> in the section of installation.</w:t>
      </w:r>
    </w:p>
    <w:p w14:paraId="2270834E" w14:textId="3BFC9C7F" w:rsidR="00AD66B2" w:rsidRPr="003D6535" w:rsidRDefault="00AD66B2">
      <w:pPr>
        <w:pStyle w:val="Heading2"/>
        <w:pPrChange w:id="2415" w:author="Ashwani Prabhakar" w:date="2019-07-24T17:00:00Z">
          <w:pPr/>
        </w:pPrChange>
      </w:pPr>
      <w:del w:id="2416" w:author="Ashwani Prabhakar" w:date="2019-07-24T17:02:00Z">
        <w:r w:rsidDel="00872D6D">
          <w:delText xml:space="preserve">1.3 </w:delText>
        </w:r>
      </w:del>
      <w:bookmarkStart w:id="2417" w:name="_Toc15055925"/>
      <w:bookmarkStart w:id="2418" w:name="_Toc15299741"/>
      <w:bookmarkStart w:id="2419" w:name="_Toc15328577"/>
      <w:bookmarkStart w:id="2420" w:name="_Toc16161009"/>
      <w:r w:rsidRPr="003D6535">
        <w:t>I</w:t>
      </w:r>
      <w:ins w:id="2421" w:author="Ashwani Prabhakar" w:date="2019-07-26T14:23:00Z">
        <w:r w:rsidR="00111E74">
          <w:t>nstallation</w:t>
        </w:r>
      </w:ins>
      <w:bookmarkEnd w:id="2417"/>
      <w:bookmarkEnd w:id="2418"/>
      <w:bookmarkEnd w:id="2419"/>
      <w:bookmarkEnd w:id="2420"/>
      <w:del w:id="2422" w:author="Ashwani Prabhakar" w:date="2019-07-26T14:23:00Z">
        <w:r w:rsidRPr="003D6535" w:rsidDel="00111E74">
          <w:delText>NS</w:delText>
        </w:r>
      </w:del>
      <w:del w:id="2423" w:author="Ashwani Prabhakar" w:date="2019-07-26T14:22:00Z">
        <w:r w:rsidRPr="003D6535" w:rsidDel="00837C92">
          <w:delText>TALLATION</w:delText>
        </w:r>
      </w:del>
    </w:p>
    <w:p w14:paraId="69AD7B11" w14:textId="4A50C065" w:rsidR="00394B46" w:rsidDel="00835583" w:rsidRDefault="06BC12C1">
      <w:pPr>
        <w:pStyle w:val="ListParagraph"/>
        <w:numPr>
          <w:ilvl w:val="0"/>
          <w:numId w:val="89"/>
        </w:numPr>
        <w:rPr>
          <w:del w:id="2424" w:author="Unknown"/>
        </w:rPr>
        <w:pPrChange w:id="2425" w:author="Ashwani Prabhakar" w:date="2019-07-25T21:46:00Z">
          <w:pPr>
            <w:pStyle w:val="ListParagraph"/>
            <w:numPr>
              <w:numId w:val="9"/>
            </w:numPr>
            <w:ind w:hanging="360"/>
          </w:pPr>
        </w:pPrChange>
      </w:pPr>
      <w:r w:rsidRPr="005A7E00">
        <w:t>Install Bash on Ubuntu</w:t>
      </w:r>
      <w:r w:rsidR="00100128">
        <w:t xml:space="preserve">. </w:t>
      </w:r>
      <w:r w:rsidR="000B7429">
        <w:t xml:space="preserve">With Windows </w:t>
      </w:r>
      <w:ins w:id="2426" w:author="Ashwani Prabhakar" w:date="2019-07-26T14:12:00Z">
        <w:r w:rsidR="00837C92">
          <w:t>S</w:t>
        </w:r>
      </w:ins>
      <w:del w:id="2427" w:author="Ashwani Prabhakar" w:date="2019-07-26T14:12:00Z">
        <w:r w:rsidR="000B7429" w:rsidDel="00837C92">
          <w:delText>s</w:delText>
        </w:r>
      </w:del>
      <w:r w:rsidR="000B7429">
        <w:t xml:space="preserve">ystems, the installation of the Windows Linux Subsystem is necessary (see description below). After it is installed, </w:t>
      </w:r>
      <w:r w:rsidR="000B7429" w:rsidRPr="009C1EA6">
        <w:rPr>
          <w:b/>
          <w:rPrChange w:id="2428" w:author="Jeremie Giraud" w:date="2019-07-29T21:31:00Z">
            <w:rPr/>
          </w:rPrChange>
        </w:rPr>
        <w:t>the procedure described is the same as with Linux systems</w:t>
      </w:r>
      <w:r w:rsidR="000B7429">
        <w:t xml:space="preserve">. </w:t>
      </w:r>
    </w:p>
    <w:p w14:paraId="16F1D21D" w14:textId="77777777" w:rsidR="00835583" w:rsidRDefault="00835583">
      <w:pPr>
        <w:pStyle w:val="ListParagraph"/>
        <w:numPr>
          <w:ilvl w:val="0"/>
          <w:numId w:val="89"/>
        </w:numPr>
        <w:rPr>
          <w:ins w:id="2429" w:author="Jeremie Giraud" w:date="2019-08-09T10:05:00Z"/>
        </w:rPr>
        <w:pPrChange w:id="2430" w:author="Ashwani Prabhakar" w:date="2019-07-25T21:46:00Z">
          <w:pPr>
            <w:shd w:val="clear" w:color="auto" w:fill="FFFFFF"/>
            <w:spacing w:after="90" w:line="240" w:lineRule="auto"/>
          </w:pPr>
        </w:pPrChange>
      </w:pPr>
    </w:p>
    <w:p w14:paraId="102D38CA" w14:textId="53417DF1" w:rsidR="00B02F0B" w:rsidRPr="003D6535" w:rsidRDefault="009712C0">
      <w:pPr>
        <w:pStyle w:val="ListParagraph"/>
        <w:rPr>
          <w:ins w:id="2431" w:author="Ashwani Prabhakar" w:date="2019-07-25T21:46:00Z"/>
        </w:rPr>
        <w:pPrChange w:id="2432" w:author="Jeremie Giraud" w:date="2019-08-09T10:05:00Z">
          <w:pPr>
            <w:pStyle w:val="ListParagraph"/>
            <w:numPr>
              <w:numId w:val="9"/>
            </w:numPr>
            <w:ind w:hanging="360"/>
          </w:pPr>
        </w:pPrChange>
      </w:pPr>
      <w:ins w:id="2433" w:author="Jeremie Giraud" w:date="2019-08-09T10:05:00Z">
        <w:r>
          <w:t>Note: Windows Linux Subsystem can also be installed using Windows Powershell.</w:t>
        </w:r>
      </w:ins>
    </w:p>
    <w:p w14:paraId="73C036C5" w14:textId="5059DE2E" w:rsidR="009F4360" w:rsidRPr="00B02F0B" w:rsidDel="00B02F0B" w:rsidRDefault="009F4360">
      <w:pPr>
        <w:pStyle w:val="ListParagraph"/>
        <w:numPr>
          <w:ilvl w:val="0"/>
          <w:numId w:val="89"/>
        </w:numPr>
        <w:rPr>
          <w:del w:id="2434" w:author="Ashwani Prabhakar" w:date="2019-07-25T21:45:00Z"/>
          <w:rFonts w:eastAsia="Times New Roman" w:cstheme="minorHAnsi"/>
          <w:color w:val="101010"/>
          <w:lang w:eastAsia="en-AU"/>
          <w:rPrChange w:id="2435" w:author="Ashwani Prabhakar" w:date="2019-07-25T21:46:00Z">
            <w:rPr>
              <w:del w:id="2436" w:author="Ashwani Prabhakar" w:date="2019-07-25T21:45:00Z"/>
              <w:lang w:eastAsia="en-AU"/>
            </w:rPr>
          </w:rPrChange>
        </w:rPr>
        <w:pPrChange w:id="2437" w:author="Ashwani Prabhakar" w:date="2019-07-25T21:46:00Z">
          <w:pPr>
            <w:numPr>
              <w:numId w:val="2"/>
            </w:numPr>
            <w:shd w:val="clear" w:color="auto" w:fill="FFFFFF"/>
            <w:tabs>
              <w:tab w:val="num" w:pos="4320"/>
            </w:tabs>
            <w:spacing w:after="90" w:line="240" w:lineRule="auto"/>
            <w:ind w:left="4320" w:hanging="360"/>
          </w:pPr>
        </w:pPrChange>
      </w:pPr>
      <w:r w:rsidRPr="00B02F0B">
        <w:rPr>
          <w:rFonts w:eastAsia="Times New Roman" w:cstheme="minorHAnsi"/>
          <w:color w:val="101010"/>
          <w:lang w:eastAsia="en-AU"/>
          <w:rPrChange w:id="2438" w:author="Ashwani Prabhakar" w:date="2019-07-25T21:46:00Z">
            <w:rPr>
              <w:lang w:eastAsia="en-AU"/>
            </w:rPr>
          </w:rPrChange>
        </w:rPr>
        <w:t>Open </w:t>
      </w:r>
      <w:r w:rsidRPr="00B02F0B">
        <w:rPr>
          <w:rFonts w:eastAsia="Times New Roman" w:cstheme="minorHAnsi"/>
          <w:bCs/>
          <w:color w:val="101010"/>
          <w:lang w:eastAsia="en-AU"/>
          <w:rPrChange w:id="2439" w:author="Ashwani Prabhakar" w:date="2019-07-25T21:46:00Z">
            <w:rPr>
              <w:bCs/>
              <w:lang w:eastAsia="en-AU"/>
            </w:rPr>
          </w:rPrChange>
        </w:rPr>
        <w:t>Settings</w:t>
      </w:r>
      <w:r w:rsidRPr="00B02F0B">
        <w:rPr>
          <w:rFonts w:eastAsia="Times New Roman" w:cstheme="minorHAnsi"/>
          <w:color w:val="101010"/>
          <w:lang w:eastAsia="en-AU"/>
          <w:rPrChange w:id="2440" w:author="Ashwani Prabhakar" w:date="2019-07-25T21:46:00Z">
            <w:rPr>
              <w:lang w:eastAsia="en-AU"/>
            </w:rPr>
          </w:rPrChange>
        </w:rPr>
        <w:t>.</w:t>
      </w:r>
    </w:p>
    <w:p w14:paraId="22AD6467" w14:textId="77777777" w:rsidR="00B02F0B" w:rsidRPr="005A7E00" w:rsidRDefault="00B02F0B">
      <w:pPr>
        <w:pStyle w:val="ListParagraph"/>
        <w:numPr>
          <w:ilvl w:val="0"/>
          <w:numId w:val="89"/>
        </w:numPr>
        <w:rPr>
          <w:ins w:id="2441" w:author="Ashwani Prabhakar" w:date="2019-07-25T21:45:00Z"/>
          <w:lang w:eastAsia="en-AU"/>
        </w:rPr>
        <w:pPrChange w:id="2442" w:author="Ashwani Prabhakar" w:date="2019-07-25T21:46:00Z">
          <w:pPr>
            <w:shd w:val="clear" w:color="auto" w:fill="FFFFFF"/>
            <w:spacing w:after="90" w:line="240" w:lineRule="auto"/>
          </w:pPr>
        </w:pPrChange>
      </w:pPr>
    </w:p>
    <w:p w14:paraId="7B306BF0" w14:textId="5B6F834E" w:rsidR="009F4360" w:rsidRPr="00B02F0B" w:rsidRDefault="00AD66B2">
      <w:pPr>
        <w:pStyle w:val="ListParagraph"/>
        <w:numPr>
          <w:ilvl w:val="0"/>
          <w:numId w:val="89"/>
        </w:numPr>
        <w:rPr>
          <w:rFonts w:eastAsia="Times New Roman" w:cstheme="minorHAnsi"/>
          <w:color w:val="101010"/>
          <w:lang w:eastAsia="en-AU"/>
          <w:rPrChange w:id="2443" w:author="Ashwani Prabhakar" w:date="2019-07-25T21:45:00Z">
            <w:rPr>
              <w:lang w:eastAsia="en-AU"/>
            </w:rPr>
          </w:rPrChange>
        </w:rPr>
        <w:pPrChange w:id="2444" w:author="Ashwani Prabhakar" w:date="2019-07-25T21:46:00Z">
          <w:pPr>
            <w:numPr>
              <w:numId w:val="2"/>
            </w:numPr>
            <w:shd w:val="clear" w:color="auto" w:fill="FFFFFF"/>
            <w:tabs>
              <w:tab w:val="num" w:pos="4320"/>
            </w:tabs>
            <w:spacing w:after="90" w:line="240" w:lineRule="auto"/>
            <w:ind w:left="4320" w:hanging="360"/>
          </w:pPr>
        </w:pPrChange>
      </w:pPr>
      <w:del w:id="2445" w:author="Ashwani Prabhakar" w:date="2019-07-25T21:45:00Z">
        <w:r w:rsidRPr="00B02F0B" w:rsidDel="00B02F0B">
          <w:rPr>
            <w:rFonts w:eastAsia="Times New Roman" w:cstheme="minorHAnsi"/>
            <w:color w:val="101010"/>
            <w:lang w:eastAsia="en-AU"/>
            <w:rPrChange w:id="2446" w:author="Ashwani Prabhakar" w:date="2019-07-25T21:45:00Z">
              <w:rPr>
                <w:lang w:eastAsia="en-AU"/>
              </w:rPr>
            </w:rPrChange>
          </w:rPr>
          <w:delText xml:space="preserve">               </w:delText>
        </w:r>
      </w:del>
      <w:r w:rsidR="009F4360" w:rsidRPr="00B02F0B">
        <w:rPr>
          <w:rFonts w:eastAsia="Times New Roman" w:cstheme="minorHAnsi"/>
          <w:color w:val="101010"/>
          <w:lang w:eastAsia="en-AU"/>
          <w:rPrChange w:id="2447" w:author="Ashwani Prabhakar" w:date="2019-07-25T21:45:00Z">
            <w:rPr>
              <w:lang w:eastAsia="en-AU"/>
            </w:rPr>
          </w:rPrChange>
        </w:rPr>
        <w:t>Click on </w:t>
      </w:r>
      <w:r w:rsidR="009F4360" w:rsidRPr="00B02F0B">
        <w:rPr>
          <w:rFonts w:eastAsia="Times New Roman" w:cstheme="minorHAnsi"/>
          <w:bCs/>
          <w:color w:val="101010"/>
          <w:lang w:eastAsia="en-AU"/>
          <w:rPrChange w:id="2448" w:author="Ashwani Prabhakar" w:date="2019-07-25T21:45:00Z">
            <w:rPr>
              <w:bCs/>
              <w:lang w:eastAsia="en-AU"/>
            </w:rPr>
          </w:rPrChange>
        </w:rPr>
        <w:t>Update &amp; security</w:t>
      </w:r>
      <w:r w:rsidR="009F4360" w:rsidRPr="00B02F0B">
        <w:rPr>
          <w:rFonts w:eastAsia="Times New Roman" w:cstheme="minorHAnsi"/>
          <w:color w:val="101010"/>
          <w:lang w:eastAsia="en-AU"/>
          <w:rPrChange w:id="2449" w:author="Ashwani Prabhakar" w:date="2019-07-25T21:45:00Z">
            <w:rPr>
              <w:lang w:eastAsia="en-AU"/>
            </w:rPr>
          </w:rPrChange>
        </w:rPr>
        <w:t>.</w:t>
      </w:r>
    </w:p>
    <w:p w14:paraId="088B7CF4" w14:textId="5CC8B95B" w:rsidR="003113D5" w:rsidRDefault="009F4360">
      <w:pPr>
        <w:pStyle w:val="ListParagraph"/>
        <w:numPr>
          <w:ilvl w:val="0"/>
          <w:numId w:val="89"/>
        </w:numPr>
        <w:rPr>
          <w:ins w:id="2450" w:author="Ashwani Prabhakar" w:date="2019-07-26T15:57:00Z"/>
          <w:rFonts w:eastAsia="Times New Roman" w:cstheme="minorHAnsi"/>
          <w:color w:val="101010"/>
          <w:lang w:eastAsia="en-AU"/>
        </w:rPr>
        <w:pPrChange w:id="2451" w:author="Ashwani Prabhakar" w:date="2019-07-25T21:46:00Z">
          <w:pPr>
            <w:shd w:val="clear" w:color="auto" w:fill="FFFFFF"/>
            <w:spacing w:after="90" w:line="240" w:lineRule="auto"/>
          </w:pPr>
        </w:pPrChange>
      </w:pPr>
      <w:r w:rsidRPr="00B02F0B">
        <w:rPr>
          <w:rFonts w:eastAsia="Times New Roman" w:cstheme="minorHAnsi"/>
          <w:color w:val="101010"/>
          <w:lang w:eastAsia="en-AU"/>
          <w:rPrChange w:id="2452" w:author="Ashwani Prabhakar" w:date="2019-07-25T21:45:00Z">
            <w:rPr>
              <w:lang w:eastAsia="en-AU"/>
            </w:rPr>
          </w:rPrChange>
        </w:rPr>
        <w:t>Click on </w:t>
      </w:r>
      <w:r w:rsidRPr="00B02F0B">
        <w:rPr>
          <w:rFonts w:eastAsia="Times New Roman" w:cstheme="minorHAnsi"/>
          <w:bCs/>
          <w:color w:val="101010"/>
          <w:lang w:eastAsia="en-AU"/>
          <w:rPrChange w:id="2453" w:author="Ashwani Prabhakar" w:date="2019-07-25T21:45:00Z">
            <w:rPr>
              <w:bCs/>
              <w:lang w:eastAsia="en-AU"/>
            </w:rPr>
          </w:rPrChange>
        </w:rPr>
        <w:t>For Developers</w:t>
      </w:r>
      <w:ins w:id="2454" w:author="Ashwani Prabhakar" w:date="2019-07-26T15:57:00Z">
        <w:r w:rsidR="003113D5">
          <w:rPr>
            <w:rFonts w:eastAsia="Times New Roman" w:cstheme="minorHAnsi"/>
            <w:bCs/>
            <w:color w:val="101010"/>
            <w:lang w:eastAsia="en-AU"/>
          </w:rPr>
          <w:t xml:space="preserve"> as shown in </w:t>
        </w:r>
        <w:r w:rsidR="003113D5">
          <w:rPr>
            <w:rFonts w:eastAsia="Times New Roman" w:cstheme="minorHAnsi"/>
            <w:bCs/>
            <w:color w:val="101010"/>
            <w:lang w:eastAsia="en-AU"/>
          </w:rPr>
          <w:fldChar w:fldCharType="begin"/>
        </w:r>
        <w:r w:rsidR="003113D5">
          <w:rPr>
            <w:rFonts w:eastAsia="Times New Roman" w:cstheme="minorHAnsi"/>
            <w:bCs/>
            <w:color w:val="101010"/>
            <w:lang w:eastAsia="en-AU"/>
          </w:rPr>
          <w:instrText xml:space="preserve"> REF _Ref15049067 \h </w:instrText>
        </w:r>
      </w:ins>
      <w:r w:rsidR="003113D5">
        <w:rPr>
          <w:rFonts w:eastAsia="Times New Roman" w:cstheme="minorHAnsi"/>
          <w:bCs/>
          <w:color w:val="101010"/>
          <w:lang w:eastAsia="en-AU"/>
        </w:rPr>
      </w:r>
      <w:r w:rsidR="003113D5">
        <w:rPr>
          <w:rFonts w:eastAsia="Times New Roman" w:cstheme="minorHAnsi"/>
          <w:bCs/>
          <w:color w:val="101010"/>
          <w:lang w:eastAsia="en-AU"/>
        </w:rPr>
        <w:fldChar w:fldCharType="separate"/>
      </w:r>
      <w:ins w:id="2455" w:author="Jeremie Giraud" w:date="2019-08-08T12:43:00Z">
        <w:r w:rsidR="007D2A24">
          <w:t xml:space="preserve">Figure </w:t>
        </w:r>
        <w:r w:rsidR="007D2A24">
          <w:rPr>
            <w:noProof/>
          </w:rPr>
          <w:t>1</w:t>
        </w:r>
      </w:ins>
      <w:ins w:id="2456" w:author="Ashwani Prabhakar" w:date="2019-07-26T15:57:00Z">
        <w:r w:rsidR="003113D5">
          <w:rPr>
            <w:rFonts w:eastAsia="Times New Roman" w:cstheme="minorHAnsi"/>
            <w:bCs/>
            <w:color w:val="101010"/>
            <w:lang w:eastAsia="en-AU"/>
          </w:rPr>
          <w:fldChar w:fldCharType="end"/>
        </w:r>
      </w:ins>
      <w:r w:rsidRPr="00B02F0B">
        <w:rPr>
          <w:rFonts w:eastAsia="Times New Roman" w:cstheme="minorHAnsi"/>
          <w:color w:val="101010"/>
          <w:lang w:eastAsia="en-AU"/>
          <w:rPrChange w:id="2457" w:author="Ashwani Prabhakar" w:date="2019-07-25T21:45:00Z">
            <w:rPr>
              <w:lang w:eastAsia="en-AU"/>
            </w:rPr>
          </w:rPrChange>
        </w:rPr>
        <w:t>.</w:t>
      </w:r>
      <w:r w:rsidR="00100128" w:rsidRPr="00B02F0B">
        <w:rPr>
          <w:rFonts w:eastAsia="Times New Roman" w:cstheme="minorHAnsi"/>
          <w:color w:val="101010"/>
          <w:lang w:eastAsia="en-AU"/>
          <w:rPrChange w:id="2458" w:author="Ashwani Prabhakar" w:date="2019-07-25T21:45:00Z">
            <w:rPr>
              <w:lang w:eastAsia="en-AU"/>
            </w:rPr>
          </w:rPrChange>
        </w:rPr>
        <w:t xml:space="preserve"> </w:t>
      </w:r>
    </w:p>
    <w:p w14:paraId="086E87B6" w14:textId="7FF5820F" w:rsidR="009F4360" w:rsidRPr="00B02F0B" w:rsidRDefault="009F4360">
      <w:pPr>
        <w:pStyle w:val="ListParagraph"/>
        <w:numPr>
          <w:ilvl w:val="0"/>
          <w:numId w:val="89"/>
        </w:numPr>
        <w:rPr>
          <w:rFonts w:eastAsia="Times New Roman" w:cstheme="minorHAnsi"/>
          <w:color w:val="101010"/>
          <w:lang w:eastAsia="en-AU"/>
          <w:rPrChange w:id="2459" w:author="Ashwani Prabhakar" w:date="2019-07-25T21:45:00Z">
            <w:rPr>
              <w:lang w:eastAsia="en-AU"/>
            </w:rPr>
          </w:rPrChange>
        </w:rPr>
        <w:pPrChange w:id="2460" w:author="Ashwani Prabhakar" w:date="2019-07-25T21:46:00Z">
          <w:pPr>
            <w:shd w:val="clear" w:color="auto" w:fill="FFFFFF"/>
            <w:spacing w:after="90" w:line="240" w:lineRule="auto"/>
          </w:pPr>
        </w:pPrChange>
      </w:pPr>
      <w:r w:rsidRPr="00B02F0B">
        <w:rPr>
          <w:rFonts w:eastAsia="Times New Roman" w:cstheme="minorHAnsi"/>
          <w:color w:val="101010"/>
          <w:lang w:eastAsia="en-AU"/>
          <w:rPrChange w:id="2461" w:author="Ashwani Prabhakar" w:date="2019-07-25T21:45:00Z">
            <w:rPr>
              <w:lang w:eastAsia="en-AU"/>
            </w:rPr>
          </w:rPrChange>
        </w:rPr>
        <w:t>Under "Use developer features", select the </w:t>
      </w:r>
      <w:r w:rsidRPr="00B02F0B">
        <w:rPr>
          <w:rFonts w:eastAsia="Times New Roman" w:cstheme="minorHAnsi"/>
          <w:bCs/>
          <w:color w:val="101010"/>
          <w:lang w:eastAsia="en-AU"/>
          <w:rPrChange w:id="2462" w:author="Ashwani Prabhakar" w:date="2019-07-25T21:45:00Z">
            <w:rPr>
              <w:bCs/>
              <w:lang w:eastAsia="en-AU"/>
            </w:rPr>
          </w:rPrChange>
        </w:rPr>
        <w:t>Developer mode</w:t>
      </w:r>
      <w:r w:rsidRPr="00B02F0B">
        <w:rPr>
          <w:rFonts w:eastAsia="Times New Roman" w:cstheme="minorHAnsi"/>
          <w:color w:val="101010"/>
          <w:lang w:eastAsia="en-AU"/>
          <w:rPrChange w:id="2463" w:author="Ashwani Prabhakar" w:date="2019-07-25T21:45:00Z">
            <w:rPr>
              <w:lang w:eastAsia="en-AU"/>
            </w:rPr>
          </w:rPrChange>
        </w:rPr>
        <w:t> option to setup th</w:t>
      </w:r>
      <w:r w:rsidR="00AD66B2" w:rsidRPr="00B02F0B">
        <w:rPr>
          <w:rFonts w:eastAsia="Times New Roman" w:cstheme="minorHAnsi"/>
          <w:color w:val="101010"/>
          <w:lang w:eastAsia="en-AU"/>
          <w:rPrChange w:id="2464" w:author="Ashwani Prabhakar" w:date="2019-07-25T21:45:00Z">
            <w:rPr>
              <w:lang w:eastAsia="en-AU"/>
            </w:rPr>
          </w:rPrChange>
        </w:rPr>
        <w:t>e</w:t>
      </w:r>
      <w:r w:rsidR="00100128" w:rsidRPr="00B02F0B">
        <w:rPr>
          <w:rFonts w:eastAsia="Times New Roman" w:cstheme="minorHAnsi"/>
          <w:color w:val="101010"/>
          <w:lang w:eastAsia="en-AU"/>
          <w:rPrChange w:id="2465" w:author="Ashwani Prabhakar" w:date="2019-07-25T21:45:00Z">
            <w:rPr>
              <w:lang w:eastAsia="en-AU"/>
            </w:rPr>
          </w:rPrChange>
        </w:rPr>
        <w:t xml:space="preserve"> </w:t>
      </w:r>
      <w:r w:rsidRPr="00B02F0B">
        <w:rPr>
          <w:rFonts w:eastAsia="Times New Roman" w:cstheme="minorHAnsi"/>
          <w:color w:val="101010"/>
          <w:lang w:eastAsia="en-AU"/>
          <w:rPrChange w:id="2466" w:author="Ashwani Prabhakar" w:date="2019-07-25T21:45:00Z">
            <w:rPr>
              <w:lang w:eastAsia="en-AU"/>
            </w:rPr>
          </w:rPrChange>
        </w:rPr>
        <w:t>environment to install Bash.</w:t>
      </w:r>
    </w:p>
    <w:p w14:paraId="4E2911A3" w14:textId="77777777" w:rsidR="00F31DE6" w:rsidRDefault="009F4360">
      <w:pPr>
        <w:jc w:val="center"/>
        <w:rPr>
          <w:ins w:id="2467" w:author="Ashwani Prabhakar" w:date="2019-07-26T13:47:00Z"/>
        </w:rPr>
        <w:pPrChange w:id="2468" w:author="Ashwani Prabhakar" w:date="2019-07-29T18:26:00Z">
          <w:pPr>
            <w:shd w:val="clear" w:color="auto" w:fill="FFFFFF"/>
            <w:spacing w:before="100" w:beforeAutospacing="1" w:after="375" w:line="240" w:lineRule="auto"/>
          </w:pPr>
        </w:pPrChange>
      </w:pPr>
      <w:r w:rsidRPr="005A7E00">
        <w:rPr>
          <w:noProof/>
          <w:lang w:eastAsia="en-AU"/>
        </w:rPr>
        <w:drawing>
          <wp:inline distT="0" distB="0" distL="0" distR="0" wp14:anchorId="4DA26F5D" wp14:editId="0F82BD43">
            <wp:extent cx="4504280" cy="2839137"/>
            <wp:effectExtent l="0" t="0" r="0" b="0"/>
            <wp:docPr id="1742062202" name="Picture 11" descr="https://www.windowscentral.com/sites/wpcentral.com/files/styles/xlarge/public/field/image/2016/09/developer-mode-windows10.jpg?itok=ukqVND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2584" cy="2844371"/>
                    </a:xfrm>
                    <a:prstGeom prst="rect">
                      <a:avLst/>
                    </a:prstGeom>
                  </pic:spPr>
                </pic:pic>
              </a:graphicData>
            </a:graphic>
          </wp:inline>
        </w:drawing>
      </w:r>
    </w:p>
    <w:p w14:paraId="672A6659" w14:textId="7B334B60" w:rsidR="009F4360" w:rsidRPr="005A7E00" w:rsidRDefault="00F31DE6">
      <w:pPr>
        <w:pStyle w:val="Caption"/>
        <w:jc w:val="center"/>
        <w:rPr>
          <w:rFonts w:eastAsia="Times New Roman" w:cstheme="minorHAnsi"/>
          <w:color w:val="101010"/>
          <w:lang w:eastAsia="en-AU"/>
        </w:rPr>
        <w:pPrChange w:id="2469" w:author="Ashwani Prabhakar" w:date="2019-07-26T13:47:00Z">
          <w:pPr>
            <w:shd w:val="clear" w:color="auto" w:fill="FFFFFF"/>
            <w:spacing w:before="100" w:beforeAutospacing="1" w:after="375" w:line="240" w:lineRule="auto"/>
          </w:pPr>
        </w:pPrChange>
      </w:pPr>
      <w:bookmarkStart w:id="2470" w:name="_Toc15299691"/>
      <w:bookmarkStart w:id="2471" w:name="_Ref15049067"/>
      <w:bookmarkStart w:id="2472" w:name="_Toc15328527"/>
      <w:bookmarkStart w:id="2473" w:name="_Toc15369114"/>
      <w:ins w:id="2474" w:author="Ashwani Prabhakar" w:date="2019-07-26T13:47:00Z">
        <w:r>
          <w:t xml:space="preserve">Figure </w:t>
        </w:r>
        <w:r>
          <w:fldChar w:fldCharType="begin"/>
        </w:r>
        <w:r>
          <w:instrText xml:space="preserve"> SEQ Figure \* ARABIC </w:instrText>
        </w:r>
      </w:ins>
      <w:r>
        <w:fldChar w:fldCharType="separate"/>
      </w:r>
      <w:ins w:id="2475" w:author="Jeremie Giraud" w:date="2019-08-08T12:43:00Z">
        <w:r w:rsidR="007D2A24">
          <w:rPr>
            <w:noProof/>
          </w:rPr>
          <w:t>1</w:t>
        </w:r>
      </w:ins>
      <w:bookmarkEnd w:id="2470"/>
      <w:ins w:id="2476" w:author="Ashwani Prabhakar" w:date="2019-07-26T13:47:00Z">
        <w:r>
          <w:fldChar w:fldCharType="end"/>
        </w:r>
      </w:ins>
      <w:bookmarkEnd w:id="2471"/>
      <w:ins w:id="2477" w:author="Ashwani Prabhakar" w:date="2019-07-29T17:37:00Z">
        <w:r w:rsidR="00863463">
          <w:t xml:space="preserve"> Setting up developer mode</w:t>
        </w:r>
      </w:ins>
      <w:bookmarkEnd w:id="2472"/>
      <w:bookmarkEnd w:id="2473"/>
    </w:p>
    <w:p w14:paraId="739CF5E8" w14:textId="63CB3506" w:rsidR="009F4360" w:rsidRPr="005A7E00" w:rsidRDefault="009F4360">
      <w:pPr>
        <w:pStyle w:val="ListParagraph"/>
        <w:numPr>
          <w:ilvl w:val="0"/>
          <w:numId w:val="89"/>
        </w:numPr>
        <w:rPr>
          <w:lang w:eastAsia="en-AU"/>
        </w:rPr>
        <w:pPrChange w:id="2478" w:author="Ashwani Prabhakar" w:date="2019-07-25T21:46:00Z">
          <w:pPr>
            <w:numPr>
              <w:numId w:val="2"/>
            </w:numPr>
            <w:shd w:val="clear" w:color="auto" w:fill="FFFFFF"/>
            <w:tabs>
              <w:tab w:val="num" w:pos="4320"/>
            </w:tabs>
            <w:spacing w:after="375" w:line="240" w:lineRule="auto"/>
            <w:ind w:left="4320" w:hanging="360"/>
          </w:pPr>
        </w:pPrChange>
      </w:pPr>
      <w:r w:rsidRPr="005A7E00">
        <w:rPr>
          <w:lang w:eastAsia="en-AU"/>
        </w:rPr>
        <w:t>On the message box, click </w:t>
      </w:r>
      <w:r w:rsidRPr="00B02F0B">
        <w:rPr>
          <w:bCs/>
          <w:lang w:eastAsia="en-AU"/>
        </w:rPr>
        <w:t>yes</w:t>
      </w:r>
      <w:r w:rsidRPr="005A7E00">
        <w:rPr>
          <w:lang w:eastAsia="en-AU"/>
        </w:rPr>
        <w:t> to turn on developer mode</w:t>
      </w:r>
      <w:ins w:id="2479" w:author="Ashwani Prabhakar" w:date="2019-07-26T15:57:00Z">
        <w:r w:rsidR="003113D5">
          <w:rPr>
            <w:lang w:eastAsia="en-AU"/>
          </w:rPr>
          <w:t xml:space="preserve"> as shown in </w:t>
        </w:r>
        <w:r w:rsidR="003113D5">
          <w:rPr>
            <w:lang w:eastAsia="en-AU"/>
          </w:rPr>
          <w:fldChar w:fldCharType="begin"/>
        </w:r>
        <w:r w:rsidR="003113D5">
          <w:rPr>
            <w:lang w:eastAsia="en-AU"/>
          </w:rPr>
          <w:instrText xml:space="preserve"> REF _Ref15049048 \h </w:instrText>
        </w:r>
      </w:ins>
      <w:r w:rsidR="003113D5">
        <w:rPr>
          <w:lang w:eastAsia="en-AU"/>
        </w:rPr>
      </w:r>
      <w:r w:rsidR="003113D5">
        <w:rPr>
          <w:lang w:eastAsia="en-AU"/>
        </w:rPr>
        <w:fldChar w:fldCharType="separate"/>
      </w:r>
      <w:ins w:id="2480" w:author="Jeremie Giraud" w:date="2019-08-08T12:43:00Z">
        <w:r w:rsidR="007D2A24">
          <w:t xml:space="preserve">Figure </w:t>
        </w:r>
        <w:r w:rsidR="007D2A24">
          <w:rPr>
            <w:noProof/>
          </w:rPr>
          <w:t>2</w:t>
        </w:r>
      </w:ins>
      <w:ins w:id="2481" w:author="Ashwani Prabhakar" w:date="2019-07-26T15:57:00Z">
        <w:r w:rsidR="003113D5">
          <w:rPr>
            <w:lang w:eastAsia="en-AU"/>
          </w:rPr>
          <w:fldChar w:fldCharType="end"/>
        </w:r>
      </w:ins>
      <w:r w:rsidRPr="005A7E00">
        <w:rPr>
          <w:lang w:eastAsia="en-AU"/>
        </w:rPr>
        <w:t>.</w:t>
      </w:r>
    </w:p>
    <w:p w14:paraId="026AA376" w14:textId="77777777" w:rsidR="00F31DE6" w:rsidRDefault="009F4360">
      <w:pPr>
        <w:jc w:val="center"/>
        <w:rPr>
          <w:ins w:id="2482" w:author="Ashwani Prabhakar" w:date="2019-07-26T13:48:00Z"/>
        </w:rPr>
        <w:pPrChange w:id="2483" w:author="Ashwani Prabhakar" w:date="2019-07-29T18:26:00Z">
          <w:pPr>
            <w:shd w:val="clear" w:color="auto" w:fill="FFFFFF"/>
            <w:spacing w:before="100" w:beforeAutospacing="1" w:after="375" w:line="240" w:lineRule="auto"/>
          </w:pPr>
        </w:pPrChange>
      </w:pPr>
      <w:r w:rsidRPr="005A7E00">
        <w:rPr>
          <w:noProof/>
          <w:lang w:eastAsia="en-AU"/>
        </w:rPr>
        <w:drawing>
          <wp:inline distT="0" distB="0" distL="0" distR="0" wp14:anchorId="2EF2DC6D" wp14:editId="6F544661">
            <wp:extent cx="3859481" cy="2420620"/>
            <wp:effectExtent l="0" t="0" r="8255" b="0"/>
            <wp:docPr id="1892979100" name="Picture 10" descr="https://www.windowscentral.com/sites/wpcentral.com/files/styles/xlarge/public/field/image/2016/09/turnon-developer-mode-win10.jpg?itok=ynLMWg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4138" cy="2423541"/>
                    </a:xfrm>
                    <a:prstGeom prst="rect">
                      <a:avLst/>
                    </a:prstGeom>
                  </pic:spPr>
                </pic:pic>
              </a:graphicData>
            </a:graphic>
          </wp:inline>
        </w:drawing>
      </w:r>
    </w:p>
    <w:p w14:paraId="0A37501D" w14:textId="23300622" w:rsidR="009F4360" w:rsidRPr="005A7E00" w:rsidRDefault="00F31DE6">
      <w:pPr>
        <w:pStyle w:val="Caption"/>
        <w:jc w:val="center"/>
        <w:rPr>
          <w:rFonts w:eastAsia="Times New Roman" w:cstheme="minorHAnsi"/>
          <w:color w:val="101010"/>
          <w:lang w:eastAsia="en-AU"/>
        </w:rPr>
        <w:pPrChange w:id="2484" w:author="Ashwani Prabhakar" w:date="2019-07-26T13:48:00Z">
          <w:pPr>
            <w:shd w:val="clear" w:color="auto" w:fill="FFFFFF"/>
            <w:spacing w:before="100" w:beforeAutospacing="1" w:after="375" w:line="240" w:lineRule="auto"/>
          </w:pPr>
        </w:pPrChange>
      </w:pPr>
      <w:bookmarkStart w:id="2485" w:name="_Toc15299692"/>
      <w:bookmarkStart w:id="2486" w:name="_Ref15049048"/>
      <w:bookmarkStart w:id="2487" w:name="_Toc15328528"/>
      <w:bookmarkStart w:id="2488" w:name="_Toc15369115"/>
      <w:ins w:id="2489" w:author="Ashwani Prabhakar" w:date="2019-07-26T13:48:00Z">
        <w:r>
          <w:t xml:space="preserve">Figure </w:t>
        </w:r>
        <w:r>
          <w:fldChar w:fldCharType="begin"/>
        </w:r>
        <w:r>
          <w:instrText xml:space="preserve"> SEQ Figure \* ARABIC </w:instrText>
        </w:r>
      </w:ins>
      <w:r>
        <w:fldChar w:fldCharType="separate"/>
      </w:r>
      <w:ins w:id="2490" w:author="Jeremie Giraud" w:date="2019-08-08T12:43:00Z">
        <w:r w:rsidR="007D2A24">
          <w:rPr>
            <w:noProof/>
          </w:rPr>
          <w:t>2</w:t>
        </w:r>
      </w:ins>
      <w:bookmarkEnd w:id="2485"/>
      <w:ins w:id="2491" w:author="Ashwani Prabhakar" w:date="2019-07-26T13:48:00Z">
        <w:r>
          <w:fldChar w:fldCharType="end"/>
        </w:r>
      </w:ins>
      <w:bookmarkEnd w:id="2486"/>
      <w:ins w:id="2492" w:author="Ashwani Prabhakar" w:date="2019-07-29T17:38:00Z">
        <w:r w:rsidR="00863463">
          <w:t xml:space="preserve"> Turning on developer mode</w:t>
        </w:r>
      </w:ins>
      <w:bookmarkEnd w:id="2487"/>
      <w:bookmarkEnd w:id="2488"/>
    </w:p>
    <w:p w14:paraId="31DAD2FA" w14:textId="69FCBA2D" w:rsidR="009F4360" w:rsidRPr="005A7E00" w:rsidRDefault="009F4360">
      <w:pPr>
        <w:pStyle w:val="ListParagraph"/>
        <w:numPr>
          <w:ilvl w:val="0"/>
          <w:numId w:val="89"/>
        </w:numPr>
        <w:rPr>
          <w:lang w:eastAsia="en-AU"/>
        </w:rPr>
        <w:pPrChange w:id="2493" w:author="Ashwani Prabhakar" w:date="2019-07-25T21:47:00Z">
          <w:pPr>
            <w:numPr>
              <w:numId w:val="2"/>
            </w:numPr>
            <w:shd w:val="clear" w:color="auto" w:fill="FFFFFF"/>
            <w:tabs>
              <w:tab w:val="num" w:pos="4320"/>
            </w:tabs>
            <w:spacing w:after="90" w:line="240" w:lineRule="auto"/>
            <w:ind w:left="4320" w:hanging="360"/>
          </w:pPr>
        </w:pPrChange>
      </w:pPr>
      <w:r w:rsidRPr="005A7E00">
        <w:rPr>
          <w:lang w:eastAsia="en-AU"/>
        </w:rPr>
        <w:lastRenderedPageBreak/>
        <w:t xml:space="preserve">After the necessary components install, </w:t>
      </w:r>
      <w:ins w:id="2494" w:author="Ashwani Prabhakar" w:date="2019-07-26T13:50:00Z">
        <w:del w:id="2495" w:author="Jeremie Giraud" w:date="2019-07-29T21:26:00Z">
          <w:r w:rsidR="00F31DE6" w:rsidDel="009C1EA6">
            <w:rPr>
              <w:lang w:eastAsia="en-AU"/>
            </w:rPr>
            <w:delText>user</w:delText>
          </w:r>
        </w:del>
      </w:ins>
      <w:ins w:id="2496" w:author="Jeremie Giraud" w:date="2019-08-08T12:19:00Z">
        <w:r w:rsidR="009A5B53">
          <w:rPr>
            <w:lang w:eastAsia="en-AU"/>
          </w:rPr>
          <w:t>User</w:t>
        </w:r>
      </w:ins>
      <w:del w:id="2497" w:author="Ashwani Prabhakar" w:date="2019-07-26T13:50:00Z">
        <w:r w:rsidRPr="005A7E00" w:rsidDel="00F31DE6">
          <w:rPr>
            <w:lang w:eastAsia="en-AU"/>
          </w:rPr>
          <w:delText>yo</w:delText>
        </w:r>
      </w:del>
      <w:del w:id="2498" w:author="Ashwani Prabhakar" w:date="2019-07-26T13:49:00Z">
        <w:r w:rsidRPr="005A7E00" w:rsidDel="00F31DE6">
          <w:rPr>
            <w:lang w:eastAsia="en-AU"/>
          </w:rPr>
          <w:delText>u</w:delText>
        </w:r>
        <w:r w:rsidR="00100128" w:rsidDel="00F31DE6">
          <w:rPr>
            <w:lang w:eastAsia="en-AU"/>
          </w:rPr>
          <w:delText xml:space="preserve"> wi</w:delText>
        </w:r>
        <w:r w:rsidRPr="005A7E00" w:rsidDel="00F31DE6">
          <w:rPr>
            <w:lang w:eastAsia="en-AU"/>
          </w:rPr>
          <w:delText>ll</w:delText>
        </w:r>
      </w:del>
      <w:r w:rsidRPr="005A7E00">
        <w:rPr>
          <w:lang w:eastAsia="en-AU"/>
        </w:rPr>
        <w:t xml:space="preserve"> need</w:t>
      </w:r>
      <w:ins w:id="2499" w:author="Ashwani Prabhakar" w:date="2019-07-26T13:50:00Z">
        <w:r w:rsidR="00F31DE6">
          <w:rPr>
            <w:lang w:eastAsia="en-AU"/>
          </w:rPr>
          <w:t>s</w:t>
        </w:r>
      </w:ins>
      <w:r w:rsidRPr="005A7E00">
        <w:rPr>
          <w:lang w:eastAsia="en-AU"/>
        </w:rPr>
        <w:t xml:space="preserve"> to restart </w:t>
      </w:r>
      <w:ins w:id="2500" w:author="Ashwani Prabhakar" w:date="2019-07-26T13:50:00Z">
        <w:r w:rsidR="00F31DE6">
          <w:rPr>
            <w:lang w:eastAsia="en-AU"/>
          </w:rPr>
          <w:t>their</w:t>
        </w:r>
      </w:ins>
      <w:del w:id="2501" w:author="Ashwani Prabhakar" w:date="2019-07-26T13:50:00Z">
        <w:r w:rsidRPr="005A7E00" w:rsidDel="00F31DE6">
          <w:rPr>
            <w:lang w:eastAsia="en-AU"/>
          </w:rPr>
          <w:delText>your</w:delText>
        </w:r>
      </w:del>
      <w:r w:rsidRPr="005A7E00">
        <w:rPr>
          <w:lang w:eastAsia="en-AU"/>
        </w:rPr>
        <w:t xml:space="preserve"> computer.</w:t>
      </w:r>
    </w:p>
    <w:p w14:paraId="1FECC70C" w14:textId="75363411" w:rsidR="009F4360" w:rsidRPr="005A7E00" w:rsidRDefault="009F4360">
      <w:pPr>
        <w:pStyle w:val="ListParagraph"/>
        <w:numPr>
          <w:ilvl w:val="0"/>
          <w:numId w:val="89"/>
        </w:numPr>
        <w:rPr>
          <w:lang w:eastAsia="en-AU"/>
        </w:rPr>
        <w:pPrChange w:id="2502" w:author="Ashwani Prabhakar" w:date="2019-07-25T21:47:00Z">
          <w:pPr>
            <w:numPr>
              <w:numId w:val="2"/>
            </w:numPr>
            <w:shd w:val="clear" w:color="auto" w:fill="FFFFFF"/>
            <w:tabs>
              <w:tab w:val="num" w:pos="4320"/>
            </w:tabs>
            <w:spacing w:after="90" w:line="240" w:lineRule="auto"/>
            <w:ind w:left="4320" w:hanging="360"/>
          </w:pPr>
        </w:pPrChange>
      </w:pPr>
      <w:r w:rsidRPr="005A7E00">
        <w:rPr>
          <w:lang w:eastAsia="en-AU"/>
        </w:rPr>
        <w:t xml:space="preserve">Once </w:t>
      </w:r>
      <w:ins w:id="2503" w:author="Ashwani Prabhakar" w:date="2019-07-26T13:50:00Z">
        <w:r w:rsidR="00F31DE6">
          <w:rPr>
            <w:lang w:eastAsia="en-AU"/>
          </w:rPr>
          <w:t>the</w:t>
        </w:r>
      </w:ins>
      <w:del w:id="2504" w:author="Ashwani Prabhakar" w:date="2019-07-26T13:50:00Z">
        <w:r w:rsidRPr="005A7E00" w:rsidDel="00F31DE6">
          <w:rPr>
            <w:lang w:eastAsia="en-AU"/>
          </w:rPr>
          <w:delText>your</w:delText>
        </w:r>
      </w:del>
      <w:r w:rsidRPr="005A7E00">
        <w:rPr>
          <w:lang w:eastAsia="en-AU"/>
        </w:rPr>
        <w:t xml:space="preserve"> computer reboots, open </w:t>
      </w:r>
      <w:r w:rsidRPr="00B02F0B">
        <w:rPr>
          <w:bCs/>
          <w:lang w:eastAsia="en-AU"/>
        </w:rPr>
        <w:t>Control Panel</w:t>
      </w:r>
      <w:r w:rsidRPr="005A7E00">
        <w:rPr>
          <w:lang w:eastAsia="en-AU"/>
        </w:rPr>
        <w:t>.</w:t>
      </w:r>
    </w:p>
    <w:p w14:paraId="3A68B6C0" w14:textId="77777777" w:rsidR="009F4360" w:rsidRPr="00BF36F7" w:rsidRDefault="009F4360">
      <w:pPr>
        <w:pStyle w:val="ListParagraph"/>
        <w:numPr>
          <w:ilvl w:val="0"/>
          <w:numId w:val="89"/>
        </w:numPr>
        <w:rPr>
          <w:lang w:eastAsia="en-AU"/>
        </w:rPr>
        <w:pPrChange w:id="2505" w:author="Ashwani Prabhakar" w:date="2019-07-25T21:47:00Z">
          <w:pPr>
            <w:numPr>
              <w:numId w:val="2"/>
            </w:numPr>
            <w:shd w:val="clear" w:color="auto" w:fill="FFFFFF"/>
            <w:tabs>
              <w:tab w:val="num" w:pos="4320"/>
            </w:tabs>
            <w:spacing w:after="90" w:line="240" w:lineRule="auto"/>
            <w:ind w:left="4320" w:hanging="360"/>
          </w:pPr>
        </w:pPrChange>
      </w:pPr>
      <w:r w:rsidRPr="00BF36F7">
        <w:rPr>
          <w:lang w:eastAsia="en-AU"/>
        </w:rPr>
        <w:t>Click on </w:t>
      </w:r>
      <w:r w:rsidRPr="00B02F0B">
        <w:rPr>
          <w:bCs/>
          <w:lang w:eastAsia="en-AU"/>
        </w:rPr>
        <w:t>Programs</w:t>
      </w:r>
      <w:r w:rsidRPr="00BF36F7">
        <w:rPr>
          <w:lang w:eastAsia="en-AU"/>
        </w:rPr>
        <w:t>.</w:t>
      </w:r>
    </w:p>
    <w:p w14:paraId="0F1660F9" w14:textId="331FE7B2" w:rsidR="009F4360" w:rsidRPr="00AD66B2" w:rsidRDefault="009F4360">
      <w:pPr>
        <w:pStyle w:val="ListParagraph"/>
        <w:numPr>
          <w:ilvl w:val="0"/>
          <w:numId w:val="89"/>
        </w:numPr>
        <w:rPr>
          <w:lang w:eastAsia="en-AU"/>
        </w:rPr>
        <w:pPrChange w:id="2506" w:author="Ashwani Prabhakar" w:date="2019-07-25T21:47:00Z">
          <w:pPr>
            <w:numPr>
              <w:numId w:val="2"/>
            </w:numPr>
            <w:shd w:val="clear" w:color="auto" w:fill="FFFFFF"/>
            <w:tabs>
              <w:tab w:val="num" w:pos="4320"/>
            </w:tabs>
            <w:spacing w:after="375" w:line="240" w:lineRule="auto"/>
            <w:ind w:left="4320" w:hanging="360"/>
          </w:pPr>
        </w:pPrChange>
      </w:pPr>
      <w:r w:rsidRPr="00AD66B2">
        <w:rPr>
          <w:lang w:eastAsia="en-AU"/>
        </w:rPr>
        <w:t>Click on </w:t>
      </w:r>
      <w:r w:rsidRPr="00B02F0B">
        <w:rPr>
          <w:bCs/>
          <w:lang w:eastAsia="en-AU"/>
        </w:rPr>
        <w:t>Turn Windows features on or off</w:t>
      </w:r>
      <w:ins w:id="2507" w:author="Ashwani Prabhakar" w:date="2019-07-26T15:56:00Z">
        <w:r w:rsidR="003113D5">
          <w:rPr>
            <w:bCs/>
            <w:lang w:eastAsia="en-AU"/>
          </w:rPr>
          <w:t xml:space="preserve"> as shown in </w:t>
        </w:r>
        <w:r w:rsidR="003113D5">
          <w:rPr>
            <w:bCs/>
            <w:lang w:eastAsia="en-AU"/>
          </w:rPr>
          <w:fldChar w:fldCharType="begin"/>
        </w:r>
        <w:r w:rsidR="003113D5">
          <w:rPr>
            <w:bCs/>
            <w:lang w:eastAsia="en-AU"/>
          </w:rPr>
          <w:instrText xml:space="preserve"> REF _Ref15049033 \h </w:instrText>
        </w:r>
      </w:ins>
      <w:r w:rsidR="003113D5">
        <w:rPr>
          <w:bCs/>
          <w:lang w:eastAsia="en-AU"/>
        </w:rPr>
      </w:r>
      <w:r w:rsidR="003113D5">
        <w:rPr>
          <w:bCs/>
          <w:lang w:eastAsia="en-AU"/>
        </w:rPr>
        <w:fldChar w:fldCharType="separate"/>
      </w:r>
      <w:ins w:id="2508" w:author="Jeremie Giraud" w:date="2019-08-08T12:43:00Z">
        <w:r w:rsidR="007D2A24">
          <w:t xml:space="preserve">Figure </w:t>
        </w:r>
        <w:r w:rsidR="007D2A24">
          <w:rPr>
            <w:noProof/>
          </w:rPr>
          <w:t>3</w:t>
        </w:r>
      </w:ins>
      <w:ins w:id="2509" w:author="Ashwani Prabhakar" w:date="2019-07-26T15:56:00Z">
        <w:r w:rsidR="003113D5">
          <w:rPr>
            <w:bCs/>
            <w:lang w:eastAsia="en-AU"/>
          </w:rPr>
          <w:fldChar w:fldCharType="end"/>
        </w:r>
      </w:ins>
      <w:r w:rsidRPr="00AD66B2">
        <w:rPr>
          <w:lang w:eastAsia="en-AU"/>
        </w:rPr>
        <w:t>.</w:t>
      </w:r>
    </w:p>
    <w:p w14:paraId="085A8DFB" w14:textId="77777777" w:rsidR="00F31DE6" w:rsidRDefault="009F4360">
      <w:pPr>
        <w:jc w:val="center"/>
        <w:rPr>
          <w:ins w:id="2510" w:author="Ashwani Prabhakar" w:date="2019-07-26T13:48:00Z"/>
        </w:rPr>
        <w:pPrChange w:id="2511" w:author="Ashwani Prabhakar" w:date="2019-07-29T18:27:00Z">
          <w:pPr>
            <w:shd w:val="clear" w:color="auto" w:fill="FFFFFF"/>
            <w:spacing w:before="100" w:beforeAutospacing="1" w:after="375" w:line="240" w:lineRule="auto"/>
          </w:pPr>
        </w:pPrChange>
      </w:pPr>
      <w:r w:rsidRPr="005A7E00">
        <w:rPr>
          <w:noProof/>
          <w:lang w:eastAsia="en-AU"/>
        </w:rPr>
        <w:drawing>
          <wp:inline distT="0" distB="0" distL="0" distR="0" wp14:anchorId="503B74F5" wp14:editId="3D70FD38">
            <wp:extent cx="4314825" cy="2998803"/>
            <wp:effectExtent l="0" t="0" r="0" b="0"/>
            <wp:docPr id="1322693086" name="Picture 9" descr="https://www.windowscentral.com/sites/wpcentral.com/files/styles/xlarge/public/field/image/2016/09/programs-features-control-panel.jpg?itok=7YuUr4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314825" cy="2998803"/>
                    </a:xfrm>
                    <a:prstGeom prst="rect">
                      <a:avLst/>
                    </a:prstGeom>
                  </pic:spPr>
                </pic:pic>
              </a:graphicData>
            </a:graphic>
          </wp:inline>
        </w:drawing>
      </w:r>
    </w:p>
    <w:p w14:paraId="5DAB6C7B" w14:textId="0412230C" w:rsidR="009F4360" w:rsidRPr="005A7E00" w:rsidRDefault="00F31DE6">
      <w:pPr>
        <w:pStyle w:val="Caption"/>
        <w:jc w:val="center"/>
        <w:rPr>
          <w:rFonts w:eastAsia="Times New Roman" w:cstheme="minorHAnsi"/>
          <w:color w:val="101010"/>
          <w:lang w:eastAsia="en-AU"/>
        </w:rPr>
        <w:pPrChange w:id="2512" w:author="Ashwani Prabhakar" w:date="2019-07-26T13:48:00Z">
          <w:pPr>
            <w:shd w:val="clear" w:color="auto" w:fill="FFFFFF"/>
            <w:spacing w:before="100" w:beforeAutospacing="1" w:after="375" w:line="240" w:lineRule="auto"/>
          </w:pPr>
        </w:pPrChange>
      </w:pPr>
      <w:bookmarkStart w:id="2513" w:name="_Toc15299693"/>
      <w:bookmarkStart w:id="2514" w:name="_Ref15049033"/>
      <w:bookmarkStart w:id="2515" w:name="_Toc15328529"/>
      <w:bookmarkStart w:id="2516" w:name="_Toc15369116"/>
      <w:ins w:id="2517" w:author="Ashwani Prabhakar" w:date="2019-07-26T13:48:00Z">
        <w:r>
          <w:t xml:space="preserve">Figure </w:t>
        </w:r>
        <w:r>
          <w:fldChar w:fldCharType="begin"/>
        </w:r>
        <w:r>
          <w:instrText xml:space="preserve"> SEQ Figure \* ARABIC </w:instrText>
        </w:r>
      </w:ins>
      <w:r>
        <w:fldChar w:fldCharType="separate"/>
      </w:r>
      <w:ins w:id="2518" w:author="Jeremie Giraud" w:date="2019-08-08T12:43:00Z">
        <w:r w:rsidR="007D2A24">
          <w:rPr>
            <w:noProof/>
          </w:rPr>
          <w:t>3</w:t>
        </w:r>
      </w:ins>
      <w:bookmarkEnd w:id="2513"/>
      <w:ins w:id="2519" w:author="Ashwani Prabhakar" w:date="2019-07-26T13:48:00Z">
        <w:r>
          <w:fldChar w:fldCharType="end"/>
        </w:r>
      </w:ins>
      <w:bookmarkEnd w:id="2514"/>
      <w:ins w:id="2520" w:author="Ashwani Prabhakar" w:date="2019-07-29T17:38:00Z">
        <w:r w:rsidR="00863463">
          <w:t xml:space="preserve"> Setting up window features</w:t>
        </w:r>
      </w:ins>
      <w:bookmarkEnd w:id="2515"/>
      <w:bookmarkEnd w:id="2516"/>
    </w:p>
    <w:p w14:paraId="698B732C" w14:textId="5CF65C68" w:rsidR="009F4360" w:rsidRPr="005A7E00" w:rsidRDefault="009F4360">
      <w:pPr>
        <w:pStyle w:val="ListParagraph"/>
        <w:numPr>
          <w:ilvl w:val="0"/>
          <w:numId w:val="89"/>
        </w:numPr>
        <w:rPr>
          <w:lang w:eastAsia="en-AU"/>
        </w:rPr>
        <w:pPrChange w:id="2521" w:author="Ashwani Prabhakar" w:date="2019-07-25T21:47:00Z">
          <w:pPr>
            <w:numPr>
              <w:numId w:val="2"/>
            </w:numPr>
            <w:shd w:val="clear" w:color="auto" w:fill="FFFFFF"/>
            <w:tabs>
              <w:tab w:val="num" w:pos="4320"/>
            </w:tabs>
            <w:spacing w:after="90" w:line="240" w:lineRule="auto"/>
            <w:ind w:left="4320" w:hanging="360"/>
          </w:pPr>
        </w:pPrChange>
      </w:pPr>
      <w:r w:rsidRPr="005A7E00">
        <w:rPr>
          <w:lang w:eastAsia="en-AU"/>
        </w:rPr>
        <w:t>Check the Windows Subsystem for Linux (beta) option</w:t>
      </w:r>
      <w:ins w:id="2522" w:author="Ashwani Prabhakar" w:date="2019-07-26T15:56:00Z">
        <w:r w:rsidR="003113D5">
          <w:rPr>
            <w:lang w:eastAsia="en-AU"/>
          </w:rPr>
          <w:t xml:space="preserve"> as shown in </w:t>
        </w:r>
        <w:r w:rsidR="003113D5">
          <w:rPr>
            <w:lang w:eastAsia="en-AU"/>
          </w:rPr>
          <w:fldChar w:fldCharType="begin"/>
        </w:r>
        <w:r w:rsidR="003113D5">
          <w:rPr>
            <w:lang w:eastAsia="en-AU"/>
          </w:rPr>
          <w:instrText xml:space="preserve"> REF _Ref15049004 \h </w:instrText>
        </w:r>
      </w:ins>
      <w:r w:rsidR="003113D5">
        <w:rPr>
          <w:lang w:eastAsia="en-AU"/>
        </w:rPr>
      </w:r>
      <w:r w:rsidR="003113D5">
        <w:rPr>
          <w:lang w:eastAsia="en-AU"/>
        </w:rPr>
        <w:fldChar w:fldCharType="separate"/>
      </w:r>
      <w:ins w:id="2523" w:author="Jeremie Giraud" w:date="2019-08-08T12:43:00Z">
        <w:r w:rsidR="007D2A24">
          <w:t xml:space="preserve">Figure </w:t>
        </w:r>
        <w:r w:rsidR="007D2A24">
          <w:rPr>
            <w:noProof/>
          </w:rPr>
          <w:t>4</w:t>
        </w:r>
      </w:ins>
      <w:ins w:id="2524" w:author="Ashwani Prabhakar" w:date="2019-07-26T15:56:00Z">
        <w:r w:rsidR="003113D5">
          <w:rPr>
            <w:lang w:eastAsia="en-AU"/>
          </w:rPr>
          <w:fldChar w:fldCharType="end"/>
        </w:r>
      </w:ins>
      <w:r w:rsidRPr="005A7E00">
        <w:rPr>
          <w:lang w:eastAsia="en-AU"/>
        </w:rPr>
        <w:t>.</w:t>
      </w:r>
    </w:p>
    <w:p w14:paraId="0E6CFC1B" w14:textId="77777777" w:rsidR="009F4360" w:rsidRPr="005A7E00" w:rsidRDefault="009F4360">
      <w:pPr>
        <w:pStyle w:val="ListParagraph"/>
        <w:numPr>
          <w:ilvl w:val="0"/>
          <w:numId w:val="89"/>
        </w:numPr>
        <w:rPr>
          <w:lang w:eastAsia="en-AU"/>
        </w:rPr>
        <w:pPrChange w:id="2525" w:author="Ashwani Prabhakar" w:date="2019-07-25T21:47:00Z">
          <w:pPr>
            <w:numPr>
              <w:numId w:val="2"/>
            </w:numPr>
            <w:shd w:val="clear" w:color="auto" w:fill="FFFFFF"/>
            <w:tabs>
              <w:tab w:val="num" w:pos="4320"/>
            </w:tabs>
            <w:spacing w:after="375" w:line="240" w:lineRule="auto"/>
            <w:ind w:left="4320" w:hanging="360"/>
          </w:pPr>
        </w:pPrChange>
      </w:pPr>
      <w:r w:rsidRPr="005A7E00">
        <w:rPr>
          <w:lang w:eastAsia="en-AU"/>
        </w:rPr>
        <w:t>Click OK.</w:t>
      </w:r>
    </w:p>
    <w:p w14:paraId="45943F99" w14:textId="77777777" w:rsidR="00F31DE6" w:rsidRDefault="009F4360">
      <w:pPr>
        <w:jc w:val="center"/>
        <w:rPr>
          <w:ins w:id="2526" w:author="Ashwani Prabhakar" w:date="2019-07-26T13:48:00Z"/>
        </w:rPr>
        <w:pPrChange w:id="2527" w:author="Ashwani Prabhakar" w:date="2019-07-29T18:27:00Z">
          <w:pPr>
            <w:shd w:val="clear" w:color="auto" w:fill="FFFFFF"/>
            <w:spacing w:before="100" w:beforeAutospacing="1" w:after="375" w:line="240" w:lineRule="auto"/>
          </w:pPr>
        </w:pPrChange>
      </w:pPr>
      <w:r w:rsidRPr="005A7E00">
        <w:rPr>
          <w:noProof/>
          <w:lang w:eastAsia="en-AU"/>
        </w:rPr>
        <w:drawing>
          <wp:inline distT="0" distB="0" distL="0" distR="0" wp14:anchorId="6165CC0D" wp14:editId="0F2EC500">
            <wp:extent cx="3810000" cy="3381375"/>
            <wp:effectExtent l="0" t="0" r="0" b="9525"/>
            <wp:docPr id="1063005265" name="Picture 8" descr="https://www.windowscentral.com/sites/wpcentral.com/files/styles/large/public/field/image/2016/09/windows-subsystem-linux.jpg?itok=MJLsCJ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3810000" cy="3381375"/>
                    </a:xfrm>
                    <a:prstGeom prst="rect">
                      <a:avLst/>
                    </a:prstGeom>
                  </pic:spPr>
                </pic:pic>
              </a:graphicData>
            </a:graphic>
          </wp:inline>
        </w:drawing>
      </w:r>
    </w:p>
    <w:p w14:paraId="02EB378F" w14:textId="035A6DC3" w:rsidR="009F4360" w:rsidRPr="005A7E00" w:rsidRDefault="00F31DE6">
      <w:pPr>
        <w:pStyle w:val="Caption"/>
        <w:jc w:val="center"/>
        <w:rPr>
          <w:rFonts w:eastAsia="Times New Roman" w:cstheme="minorHAnsi"/>
          <w:color w:val="101010"/>
          <w:lang w:eastAsia="en-AU"/>
        </w:rPr>
        <w:pPrChange w:id="2528" w:author="Ashwani Prabhakar" w:date="2019-07-26T13:48:00Z">
          <w:pPr>
            <w:shd w:val="clear" w:color="auto" w:fill="FFFFFF"/>
            <w:spacing w:before="100" w:beforeAutospacing="1" w:after="375" w:line="240" w:lineRule="auto"/>
          </w:pPr>
        </w:pPrChange>
      </w:pPr>
      <w:bookmarkStart w:id="2529" w:name="_Toc15299694"/>
      <w:bookmarkStart w:id="2530" w:name="_Ref15049004"/>
      <w:bookmarkStart w:id="2531" w:name="_Toc15328530"/>
      <w:bookmarkStart w:id="2532" w:name="_Toc15369117"/>
      <w:ins w:id="2533" w:author="Ashwani Prabhakar" w:date="2019-07-26T13:48:00Z">
        <w:r>
          <w:t xml:space="preserve">Figure </w:t>
        </w:r>
        <w:r>
          <w:fldChar w:fldCharType="begin"/>
        </w:r>
        <w:r>
          <w:instrText xml:space="preserve"> SEQ Figure \* ARABIC </w:instrText>
        </w:r>
      </w:ins>
      <w:r>
        <w:fldChar w:fldCharType="separate"/>
      </w:r>
      <w:ins w:id="2534" w:author="Jeremie Giraud" w:date="2019-08-08T12:43:00Z">
        <w:r w:rsidR="007D2A24">
          <w:rPr>
            <w:noProof/>
          </w:rPr>
          <w:t>4</w:t>
        </w:r>
      </w:ins>
      <w:bookmarkEnd w:id="2529"/>
      <w:ins w:id="2535" w:author="Ashwani Prabhakar" w:date="2019-07-26T13:48:00Z">
        <w:r>
          <w:fldChar w:fldCharType="end"/>
        </w:r>
      </w:ins>
      <w:bookmarkEnd w:id="2530"/>
      <w:ins w:id="2536" w:author="Ashwani Prabhakar" w:date="2019-07-29T17:39:00Z">
        <w:r w:rsidR="00863463">
          <w:t xml:space="preserve"> </w:t>
        </w:r>
        <w:r w:rsidR="00022633">
          <w:t>Selecting beta version of Window Subsystem for Linux</w:t>
        </w:r>
      </w:ins>
      <w:bookmarkEnd w:id="2531"/>
      <w:bookmarkEnd w:id="2532"/>
    </w:p>
    <w:p w14:paraId="3CA46D92" w14:textId="2B3FEDFC" w:rsidR="009F4360" w:rsidRPr="005A7E00" w:rsidRDefault="009F4360">
      <w:pPr>
        <w:pStyle w:val="ListParagraph"/>
        <w:numPr>
          <w:ilvl w:val="0"/>
          <w:numId w:val="89"/>
        </w:numPr>
        <w:rPr>
          <w:lang w:eastAsia="en-AU"/>
        </w:rPr>
        <w:pPrChange w:id="2537" w:author="Ashwani Prabhakar" w:date="2019-07-25T21:47:00Z">
          <w:pPr>
            <w:numPr>
              <w:numId w:val="2"/>
            </w:numPr>
            <w:shd w:val="clear" w:color="auto" w:fill="FFFFFF"/>
            <w:tabs>
              <w:tab w:val="num" w:pos="4320"/>
            </w:tabs>
            <w:spacing w:after="90" w:line="240" w:lineRule="auto"/>
            <w:ind w:left="4320" w:hanging="360"/>
          </w:pPr>
        </w:pPrChange>
      </w:pPr>
      <w:commentRangeStart w:id="2538"/>
      <w:commentRangeStart w:id="2539"/>
      <w:r w:rsidRPr="005A7E00">
        <w:rPr>
          <w:lang w:eastAsia="en-AU"/>
        </w:rPr>
        <w:lastRenderedPageBreak/>
        <w:t xml:space="preserve">Once the components installed </w:t>
      </w:r>
      <w:ins w:id="2540" w:author="Ashwani Prabhakar" w:date="2019-07-26T13:50:00Z">
        <w:r w:rsidR="00F31DE6">
          <w:rPr>
            <w:lang w:eastAsia="en-AU"/>
          </w:rPr>
          <w:t>in the</w:t>
        </w:r>
      </w:ins>
      <w:del w:id="2541" w:author="Ashwani Prabhakar" w:date="2019-07-26T13:50:00Z">
        <w:r w:rsidRPr="005A7E00" w:rsidDel="00F31DE6">
          <w:rPr>
            <w:lang w:eastAsia="en-AU"/>
          </w:rPr>
          <w:delText>on your</w:delText>
        </w:r>
      </w:del>
      <w:r w:rsidRPr="005A7E00">
        <w:rPr>
          <w:lang w:eastAsia="en-AU"/>
        </w:rPr>
        <w:t xml:space="preserve"> computer, click the </w:t>
      </w:r>
      <w:ins w:id="2542" w:author="Ashwani Prabhakar" w:date="2019-07-26T13:50:00Z">
        <w:r w:rsidR="00F31DE6">
          <w:rPr>
            <w:bCs/>
            <w:lang w:eastAsia="en-AU"/>
          </w:rPr>
          <w:t>r</w:t>
        </w:r>
      </w:ins>
      <w:del w:id="2543" w:author="Ashwani Prabhakar" w:date="2019-07-26T13:50:00Z">
        <w:r w:rsidRPr="00B02F0B" w:rsidDel="00F31DE6">
          <w:rPr>
            <w:bCs/>
            <w:lang w:eastAsia="en-AU"/>
          </w:rPr>
          <w:delText>R</w:delText>
        </w:r>
      </w:del>
      <w:r w:rsidRPr="00B02F0B">
        <w:rPr>
          <w:bCs/>
          <w:lang w:eastAsia="en-AU"/>
        </w:rPr>
        <w:t>estart now</w:t>
      </w:r>
      <w:r w:rsidRPr="005A7E00">
        <w:rPr>
          <w:lang w:eastAsia="en-AU"/>
        </w:rPr>
        <w:t> button to complete the task.</w:t>
      </w:r>
    </w:p>
    <w:p w14:paraId="7AC75132" w14:textId="6FB227B2" w:rsidR="009F4360" w:rsidRPr="00AD66B2" w:rsidRDefault="06BC12C1">
      <w:pPr>
        <w:pStyle w:val="ListParagraph"/>
        <w:numPr>
          <w:ilvl w:val="0"/>
          <w:numId w:val="89"/>
        </w:numPr>
        <w:rPr>
          <w:lang w:eastAsia="en-AU"/>
        </w:rPr>
        <w:pPrChange w:id="2544" w:author="Ashwani Prabhakar" w:date="2019-07-25T21:47:00Z">
          <w:pPr>
            <w:shd w:val="clear" w:color="auto" w:fill="FFFFFF" w:themeFill="background1"/>
            <w:spacing w:before="100" w:beforeAutospacing="1" w:after="375" w:line="240" w:lineRule="auto"/>
          </w:pPr>
        </w:pPrChange>
      </w:pPr>
      <w:r w:rsidRPr="00BF36F7">
        <w:rPr>
          <w:lang w:eastAsia="en-AU"/>
        </w:rPr>
        <w:t xml:space="preserve">After </w:t>
      </w:r>
      <w:ins w:id="2545" w:author="Ashwani Prabhakar" w:date="2019-07-26T13:51:00Z">
        <w:r w:rsidR="00C06E58">
          <w:rPr>
            <w:lang w:eastAsia="en-AU"/>
          </w:rPr>
          <w:t>the</w:t>
        </w:r>
      </w:ins>
      <w:del w:id="2546" w:author="Ashwani Prabhakar" w:date="2019-07-26T13:51:00Z">
        <w:r w:rsidRPr="00BF36F7" w:rsidDel="00C06E58">
          <w:rPr>
            <w:lang w:eastAsia="en-AU"/>
          </w:rPr>
          <w:delText>your</w:delText>
        </w:r>
      </w:del>
      <w:r w:rsidRPr="00BF36F7">
        <w:rPr>
          <w:lang w:eastAsia="en-AU"/>
        </w:rPr>
        <w:t xml:space="preserve"> computer restarts, </w:t>
      </w:r>
      <w:ins w:id="2547" w:author="Ashwani Prabhakar" w:date="2019-07-26T13:51:00Z">
        <w:del w:id="2548" w:author="Jeremie Giraud" w:date="2019-07-29T21:26:00Z">
          <w:r w:rsidR="00C06E58" w:rsidDel="009C1EA6">
            <w:rPr>
              <w:lang w:eastAsia="en-AU"/>
            </w:rPr>
            <w:delText>user</w:delText>
          </w:r>
        </w:del>
      </w:ins>
      <w:ins w:id="2549" w:author="Jeremie Giraud" w:date="2019-08-08T12:19:00Z">
        <w:r w:rsidR="009A5B53">
          <w:rPr>
            <w:lang w:eastAsia="en-AU"/>
          </w:rPr>
          <w:t>User</w:t>
        </w:r>
      </w:ins>
      <w:del w:id="2550" w:author="Ashwani Prabhakar" w:date="2019-07-26T13:51:00Z">
        <w:r w:rsidRPr="00BF36F7" w:rsidDel="00C06E58">
          <w:rPr>
            <w:lang w:eastAsia="en-AU"/>
          </w:rPr>
          <w:delText>you</w:delText>
        </w:r>
      </w:del>
      <w:r w:rsidRPr="00BF36F7">
        <w:rPr>
          <w:lang w:eastAsia="en-AU"/>
        </w:rPr>
        <w:t xml:space="preserve"> will notice that Bash will not appear in the "Recently added" list of apps, this is because Bash </w:t>
      </w:r>
      <w:commentRangeStart w:id="2551"/>
      <w:commentRangeStart w:id="2552"/>
      <w:del w:id="2553" w:author="Jeremie Giraud" w:date="2019-07-29T21:26:00Z">
        <w:r w:rsidRPr="00BF36F7">
          <w:rPr>
            <w:lang w:eastAsia="en-AU"/>
          </w:rPr>
          <w:delText>isn't</w:delText>
        </w:r>
      </w:del>
      <w:commentRangeEnd w:id="2551"/>
      <w:ins w:id="2554" w:author="Jeremie Giraud" w:date="2019-07-29T21:26:00Z">
        <w:r w:rsidR="009C1EA6" w:rsidRPr="00BF36F7">
          <w:rPr>
            <w:lang w:eastAsia="en-AU"/>
          </w:rPr>
          <w:t>is not</w:t>
        </w:r>
      </w:ins>
      <w:r w:rsidR="000B7429">
        <w:rPr>
          <w:rStyle w:val="CommentReference"/>
        </w:rPr>
        <w:commentReference w:id="2551"/>
      </w:r>
      <w:commentRangeEnd w:id="2552"/>
      <w:r w:rsidR="000B7429">
        <w:rPr>
          <w:rStyle w:val="CommentReference"/>
        </w:rPr>
        <w:commentReference w:id="2552"/>
      </w:r>
      <w:r w:rsidRPr="00BF36F7">
        <w:rPr>
          <w:lang w:eastAsia="en-AU"/>
        </w:rPr>
        <w:t xml:space="preserve"> installed yet. Now that </w:t>
      </w:r>
      <w:ins w:id="2555" w:author="Ashwani Prabhakar" w:date="2019-07-26T13:51:00Z">
        <w:del w:id="2556" w:author="Jeremie Giraud" w:date="2019-07-29T21:26:00Z">
          <w:r w:rsidR="00C06E58" w:rsidDel="009C1EA6">
            <w:rPr>
              <w:lang w:eastAsia="en-AU"/>
            </w:rPr>
            <w:delText>user</w:delText>
          </w:r>
        </w:del>
      </w:ins>
      <w:ins w:id="2557" w:author="Jeremie Giraud" w:date="2019-08-08T12:19:00Z">
        <w:r w:rsidR="009A5B53">
          <w:rPr>
            <w:lang w:eastAsia="en-AU"/>
          </w:rPr>
          <w:t>User</w:t>
        </w:r>
      </w:ins>
      <w:del w:id="2558" w:author="Ashwani Prabhakar" w:date="2019-07-26T13:51:00Z">
        <w:r w:rsidRPr="00BF36F7" w:rsidDel="00C06E58">
          <w:rPr>
            <w:lang w:eastAsia="en-AU"/>
          </w:rPr>
          <w:delText>you</w:delText>
        </w:r>
      </w:del>
      <w:r w:rsidRPr="00BF36F7">
        <w:rPr>
          <w:lang w:eastAsia="en-AU"/>
        </w:rPr>
        <w:t xml:space="preserve"> </w:t>
      </w:r>
      <w:del w:id="2559" w:author="Jeremie Giraud" w:date="2019-07-29T21:26:00Z">
        <w:r w:rsidRPr="00BF36F7" w:rsidDel="009C1EA6">
          <w:rPr>
            <w:lang w:eastAsia="en-AU"/>
          </w:rPr>
          <w:delText xml:space="preserve">have </w:delText>
        </w:r>
      </w:del>
      <w:ins w:id="2560" w:author="Jeremie Giraud" w:date="2019-07-29T21:26:00Z">
        <w:r w:rsidR="009C1EA6" w:rsidRPr="00BF36F7">
          <w:rPr>
            <w:lang w:eastAsia="en-AU"/>
          </w:rPr>
          <w:t>ha</w:t>
        </w:r>
        <w:r w:rsidR="009C1EA6">
          <w:rPr>
            <w:lang w:eastAsia="en-AU"/>
          </w:rPr>
          <w:t>s</w:t>
        </w:r>
        <w:r w:rsidRPr="00BF36F7">
          <w:rPr>
            <w:lang w:eastAsia="en-AU"/>
          </w:rPr>
          <w:t xml:space="preserve"> </w:t>
        </w:r>
      </w:ins>
      <w:r w:rsidRPr="00BF36F7">
        <w:rPr>
          <w:lang w:eastAsia="en-AU"/>
        </w:rPr>
        <w:t>setup the necessary components, use the following steps to complete the installation of Bash</w:t>
      </w:r>
      <w:ins w:id="2561" w:author="Ashwani Prabhakar" w:date="2019-07-26T13:51:00Z">
        <w:r w:rsidR="00C06E58">
          <w:rPr>
            <w:lang w:eastAsia="en-AU"/>
          </w:rPr>
          <w:t>.</w:t>
        </w:r>
      </w:ins>
      <w:del w:id="2562" w:author="Ashwani Prabhakar" w:date="2019-07-26T13:51:00Z">
        <w:r w:rsidRPr="00BF36F7" w:rsidDel="00C06E58">
          <w:rPr>
            <w:lang w:eastAsia="en-AU"/>
          </w:rPr>
          <w:delText>:</w:delText>
        </w:r>
        <w:commentRangeEnd w:id="2538"/>
        <w:r w:rsidR="000B7429" w:rsidDel="00C06E58">
          <w:rPr>
            <w:rStyle w:val="CommentReference"/>
          </w:rPr>
          <w:commentReference w:id="2538"/>
        </w:r>
        <w:commentRangeEnd w:id="2539"/>
        <w:r w:rsidR="00276856" w:rsidDel="00C06E58">
          <w:rPr>
            <w:rStyle w:val="CommentReference"/>
          </w:rPr>
          <w:commentReference w:id="2539"/>
        </w:r>
      </w:del>
    </w:p>
    <w:p w14:paraId="57B2C432" w14:textId="77777777" w:rsidR="009F4360" w:rsidRPr="00AD66B2" w:rsidRDefault="009F4360">
      <w:pPr>
        <w:pStyle w:val="ListParagraph"/>
        <w:numPr>
          <w:ilvl w:val="0"/>
          <w:numId w:val="89"/>
        </w:numPr>
        <w:rPr>
          <w:lang w:eastAsia="en-AU"/>
        </w:rPr>
        <w:pPrChange w:id="2563" w:author="Ashwani Prabhakar" w:date="2019-07-25T21:47:00Z">
          <w:pPr>
            <w:numPr>
              <w:numId w:val="3"/>
            </w:numPr>
            <w:shd w:val="clear" w:color="auto" w:fill="FFFFFF"/>
            <w:tabs>
              <w:tab w:val="num" w:pos="720"/>
            </w:tabs>
            <w:spacing w:after="90" w:line="240" w:lineRule="auto"/>
            <w:ind w:left="720" w:hanging="360"/>
          </w:pPr>
        </w:pPrChange>
      </w:pPr>
      <w:r w:rsidRPr="00AD66B2">
        <w:rPr>
          <w:lang w:eastAsia="en-AU"/>
        </w:rPr>
        <w:t>Open Start, do a search for </w:t>
      </w:r>
      <w:r w:rsidRPr="00B02F0B">
        <w:rPr>
          <w:bCs/>
          <w:lang w:eastAsia="en-AU"/>
        </w:rPr>
        <w:t>bash.exe</w:t>
      </w:r>
      <w:r w:rsidRPr="00AD66B2">
        <w:rPr>
          <w:lang w:eastAsia="en-AU"/>
        </w:rPr>
        <w:t>, and press </w:t>
      </w:r>
      <w:r w:rsidRPr="00B02F0B">
        <w:rPr>
          <w:bCs/>
          <w:lang w:eastAsia="en-AU"/>
        </w:rPr>
        <w:t>Enter</w:t>
      </w:r>
      <w:r w:rsidRPr="00AD66B2">
        <w:rPr>
          <w:lang w:eastAsia="en-AU"/>
        </w:rPr>
        <w:t>.</w:t>
      </w:r>
    </w:p>
    <w:p w14:paraId="48609975" w14:textId="57B2F84C" w:rsidR="009F4360" w:rsidRPr="00AD66B2" w:rsidRDefault="009F4360">
      <w:pPr>
        <w:pStyle w:val="ListParagraph"/>
        <w:numPr>
          <w:ilvl w:val="0"/>
          <w:numId w:val="89"/>
        </w:numPr>
        <w:rPr>
          <w:lang w:eastAsia="en-AU"/>
        </w:rPr>
        <w:pPrChange w:id="2564" w:author="Ashwani Prabhakar" w:date="2019-07-25T21:47:00Z">
          <w:pPr>
            <w:numPr>
              <w:numId w:val="3"/>
            </w:numPr>
            <w:shd w:val="clear" w:color="auto" w:fill="FFFFFF"/>
            <w:tabs>
              <w:tab w:val="num" w:pos="720"/>
            </w:tabs>
            <w:spacing w:after="375" w:line="240" w:lineRule="auto"/>
            <w:ind w:left="720" w:hanging="360"/>
          </w:pPr>
        </w:pPrChange>
      </w:pPr>
      <w:r w:rsidRPr="00AD66B2">
        <w:rPr>
          <w:lang w:eastAsia="en-AU"/>
        </w:rPr>
        <w:t>On the command prompt, type </w:t>
      </w:r>
      <w:r w:rsidR="000B7429" w:rsidRPr="00B02F0B">
        <w:rPr>
          <w:bCs/>
          <w:lang w:eastAsia="en-AU"/>
        </w:rPr>
        <w:t>Y</w:t>
      </w:r>
      <w:r w:rsidR="000B7429" w:rsidRPr="00AD66B2">
        <w:rPr>
          <w:lang w:eastAsia="en-AU"/>
        </w:rPr>
        <w:t> </w:t>
      </w:r>
      <w:r w:rsidRPr="00AD66B2">
        <w:rPr>
          <w:lang w:eastAsia="en-AU"/>
        </w:rPr>
        <w:t>and press </w:t>
      </w:r>
      <w:r w:rsidRPr="00B02F0B">
        <w:rPr>
          <w:bCs/>
          <w:lang w:eastAsia="en-AU"/>
        </w:rPr>
        <w:t>Enter</w:t>
      </w:r>
      <w:r w:rsidRPr="00AD66B2">
        <w:rPr>
          <w:lang w:eastAsia="en-AU"/>
        </w:rPr>
        <w:t> to download and install Bash from the Windows Store.</w:t>
      </w:r>
    </w:p>
    <w:p w14:paraId="051A489D" w14:textId="77777777" w:rsidR="00F31DE6" w:rsidRDefault="009F4360">
      <w:pPr>
        <w:keepNext/>
        <w:shd w:val="clear" w:color="auto" w:fill="FFFFFF"/>
        <w:spacing w:before="100" w:beforeAutospacing="1" w:after="375" w:line="240" w:lineRule="auto"/>
        <w:jc w:val="center"/>
        <w:rPr>
          <w:ins w:id="2565" w:author="Ashwani Prabhakar" w:date="2019-07-26T13:49:00Z"/>
        </w:rPr>
        <w:pPrChange w:id="2566" w:author="Ashwani Prabhakar" w:date="2019-07-29T18:27:00Z">
          <w:pPr>
            <w:shd w:val="clear" w:color="auto" w:fill="FFFFFF"/>
            <w:spacing w:before="100" w:beforeAutospacing="1" w:after="375" w:line="240" w:lineRule="auto"/>
          </w:pPr>
        </w:pPrChange>
      </w:pPr>
      <w:r w:rsidRPr="005A7E00">
        <w:rPr>
          <w:noProof/>
          <w:lang w:eastAsia="en-AU"/>
        </w:rPr>
        <w:drawing>
          <wp:inline distT="0" distB="0" distL="0" distR="0" wp14:anchorId="63019026" wp14:editId="11354C27">
            <wp:extent cx="5667374" cy="2961203"/>
            <wp:effectExtent l="0" t="0" r="0" b="0"/>
            <wp:docPr id="583973319" name="Picture 7" descr="https://www.windowscentral.com/sites/wpcentral.com/files/styles/xlarge/public/field/image/2016/09/install-bash-ubuntu-windows10.jpg?itok=2C3IHY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667374" cy="2961203"/>
                    </a:xfrm>
                    <a:prstGeom prst="rect">
                      <a:avLst/>
                    </a:prstGeom>
                  </pic:spPr>
                </pic:pic>
              </a:graphicData>
            </a:graphic>
          </wp:inline>
        </w:drawing>
      </w:r>
    </w:p>
    <w:p w14:paraId="6A05A809" w14:textId="1B7F4048" w:rsidR="009F4360" w:rsidRPr="005A7E00" w:rsidRDefault="00F31DE6">
      <w:pPr>
        <w:pStyle w:val="Caption"/>
        <w:jc w:val="center"/>
        <w:rPr>
          <w:rFonts w:eastAsia="Times New Roman" w:cstheme="minorHAnsi"/>
          <w:color w:val="101010"/>
          <w:lang w:eastAsia="en-AU"/>
        </w:rPr>
        <w:pPrChange w:id="2567" w:author="Ashwani Prabhakar" w:date="2019-07-26T13:49:00Z">
          <w:pPr>
            <w:shd w:val="clear" w:color="auto" w:fill="FFFFFF"/>
            <w:spacing w:before="100" w:beforeAutospacing="1" w:after="375" w:line="240" w:lineRule="auto"/>
          </w:pPr>
        </w:pPrChange>
      </w:pPr>
      <w:bookmarkStart w:id="2568" w:name="_Toc15299695"/>
      <w:bookmarkStart w:id="2569" w:name="_Ref15048972"/>
      <w:bookmarkStart w:id="2570" w:name="_Toc15328531"/>
      <w:bookmarkStart w:id="2571" w:name="_Toc15369118"/>
      <w:ins w:id="2572" w:author="Ashwani Prabhakar" w:date="2019-07-26T13:49:00Z">
        <w:r>
          <w:t xml:space="preserve">Figure </w:t>
        </w:r>
        <w:r>
          <w:fldChar w:fldCharType="begin"/>
        </w:r>
        <w:r>
          <w:instrText xml:space="preserve"> SEQ Figure \* ARABIC </w:instrText>
        </w:r>
      </w:ins>
      <w:r>
        <w:fldChar w:fldCharType="separate"/>
      </w:r>
      <w:ins w:id="2573" w:author="Jeremie Giraud" w:date="2019-08-08T12:43:00Z">
        <w:r w:rsidR="007D2A24">
          <w:rPr>
            <w:noProof/>
          </w:rPr>
          <w:t>5</w:t>
        </w:r>
      </w:ins>
      <w:bookmarkEnd w:id="2568"/>
      <w:ins w:id="2574" w:author="Ashwani Prabhakar" w:date="2019-07-26T13:49:00Z">
        <w:r>
          <w:fldChar w:fldCharType="end"/>
        </w:r>
      </w:ins>
      <w:bookmarkEnd w:id="2569"/>
      <w:ins w:id="2575" w:author="Ashwani Prabhakar" w:date="2019-07-29T17:40:00Z">
        <w:r w:rsidR="00374748">
          <w:t xml:space="preserve"> Setting up </w:t>
        </w:r>
        <w:del w:id="2576" w:author="Jeremie Giraud" w:date="2019-07-29T21:26:00Z">
          <w:r w:rsidR="00374748" w:rsidDel="009C1EA6">
            <w:delText>user</w:delText>
          </w:r>
        </w:del>
      </w:ins>
      <w:ins w:id="2577" w:author="Jeremie Giraud" w:date="2019-08-08T12:19:00Z">
        <w:r w:rsidR="009A5B53">
          <w:t>User</w:t>
        </w:r>
      </w:ins>
      <w:ins w:id="2578" w:author="Ashwani Prabhakar" w:date="2019-07-29T17:40:00Z">
        <w:r w:rsidR="00374748">
          <w:t>’s profile in Bash</w:t>
        </w:r>
        <w:r w:rsidR="00E97A09">
          <w:t xml:space="preserve"> on Ubuntu on Windows</w:t>
        </w:r>
      </w:ins>
      <w:bookmarkEnd w:id="2570"/>
      <w:bookmarkEnd w:id="2571"/>
    </w:p>
    <w:p w14:paraId="47B91FD7" w14:textId="472332C9" w:rsidR="009F4360" w:rsidRPr="005A7E00" w:rsidRDefault="009F4360">
      <w:pPr>
        <w:pStyle w:val="ListParagraph"/>
        <w:numPr>
          <w:ilvl w:val="0"/>
          <w:numId w:val="89"/>
        </w:numPr>
        <w:rPr>
          <w:lang w:eastAsia="en-AU"/>
        </w:rPr>
        <w:pPrChange w:id="2579" w:author="Ashwani Prabhakar" w:date="2019-07-25T21:48:00Z">
          <w:pPr>
            <w:numPr>
              <w:numId w:val="3"/>
            </w:numPr>
            <w:shd w:val="clear" w:color="auto" w:fill="FFFFFF"/>
            <w:tabs>
              <w:tab w:val="num" w:pos="720"/>
            </w:tabs>
            <w:spacing w:after="90" w:line="240" w:lineRule="auto"/>
            <w:ind w:left="720" w:hanging="360"/>
          </w:pPr>
        </w:pPrChange>
      </w:pPr>
      <w:r w:rsidRPr="005A7E00">
        <w:rPr>
          <w:lang w:eastAsia="en-AU"/>
        </w:rPr>
        <w:t xml:space="preserve">Then </w:t>
      </w:r>
      <w:ins w:id="2580" w:author="Ashwani Prabhakar" w:date="2019-07-26T13:52:00Z">
        <w:del w:id="2581" w:author="Jeremie Giraud" w:date="2019-07-29T21:26:00Z">
          <w:r w:rsidR="00C06E58">
            <w:rPr>
              <w:lang w:eastAsia="en-AU"/>
            </w:rPr>
            <w:delText>user</w:delText>
          </w:r>
        </w:del>
      </w:ins>
      <w:ins w:id="2582" w:author="Ashwani Prabhakar" w:date="2019-07-26T14:13:00Z">
        <w:del w:id="2583" w:author="Jeremie Giraud" w:date="2019-08-08T12:25:00Z">
          <w:r w:rsidR="00837C92" w:rsidDel="009A5B53">
            <w:rPr>
              <w:lang w:eastAsia="en-AU"/>
            </w:rPr>
            <w:delText xml:space="preserve"> </w:delText>
          </w:r>
        </w:del>
      </w:ins>
      <w:ins w:id="2584" w:author="Jeremie Giraud" w:date="2019-08-08T12:25:00Z">
        <w:r w:rsidR="009A5B53">
          <w:rPr>
            <w:lang w:eastAsia="en-AU"/>
          </w:rPr>
          <w:t xml:space="preserve">User </w:t>
        </w:r>
      </w:ins>
      <w:ins w:id="2585" w:author="Ashwani Prabhakar" w:date="2019-07-26T14:13:00Z">
        <w:r w:rsidR="00837C92">
          <w:rPr>
            <w:lang w:eastAsia="en-AU"/>
          </w:rPr>
          <w:t xml:space="preserve">will </w:t>
        </w:r>
      </w:ins>
      <w:del w:id="2586" w:author="Ashwani Prabhakar" w:date="2019-07-26T13:52:00Z">
        <w:r w:rsidRPr="005A7E00" w:rsidDel="00C06E58">
          <w:rPr>
            <w:lang w:eastAsia="en-AU"/>
          </w:rPr>
          <w:delText>you'</w:delText>
        </w:r>
      </w:del>
      <w:del w:id="2587" w:author="Ashwani Prabhakar" w:date="2019-07-26T14:13:00Z">
        <w:r w:rsidRPr="005A7E00" w:rsidDel="00837C92">
          <w:rPr>
            <w:lang w:eastAsia="en-AU"/>
          </w:rPr>
          <w:delText xml:space="preserve">ll </w:delText>
        </w:r>
      </w:del>
      <w:r w:rsidRPr="005A7E00">
        <w:rPr>
          <w:lang w:eastAsia="en-AU"/>
        </w:rPr>
        <w:t xml:space="preserve">need to create a default UNIX </w:t>
      </w:r>
      <w:ins w:id="2588" w:author="Ashwani Prabhakar" w:date="2019-07-26T14:14:00Z">
        <w:r w:rsidR="00837C92">
          <w:rPr>
            <w:lang w:eastAsia="en-AU"/>
          </w:rPr>
          <w:t>u</w:t>
        </w:r>
      </w:ins>
      <w:del w:id="2589" w:author="Ashwani Prabhakar" w:date="2019-07-26T14:14:00Z">
        <w:r w:rsidR="00B61C0A" w:rsidDel="00837C92">
          <w:rPr>
            <w:lang w:eastAsia="en-AU"/>
          </w:rPr>
          <w:delText>U</w:delText>
        </w:r>
      </w:del>
      <w:r w:rsidR="00B61C0A">
        <w:rPr>
          <w:lang w:eastAsia="en-AU"/>
        </w:rPr>
        <w:t>ser</w:t>
      </w:r>
      <w:r w:rsidRPr="005A7E00">
        <w:rPr>
          <w:lang w:eastAsia="en-AU"/>
        </w:rPr>
        <w:t xml:space="preserve"> account</w:t>
      </w:r>
      <w:ins w:id="2590" w:author="Ashwani Prabhakar" w:date="2019-07-26T15:55:00Z">
        <w:r w:rsidR="003113D5">
          <w:rPr>
            <w:lang w:eastAsia="en-AU"/>
          </w:rPr>
          <w:t xml:space="preserve"> as shown in </w:t>
        </w:r>
        <w:r w:rsidR="003113D5">
          <w:rPr>
            <w:lang w:eastAsia="en-AU"/>
          </w:rPr>
          <w:fldChar w:fldCharType="begin"/>
        </w:r>
        <w:r w:rsidR="003113D5">
          <w:rPr>
            <w:lang w:eastAsia="en-AU"/>
          </w:rPr>
          <w:instrText xml:space="preserve"> REF _Ref15048972 \h </w:instrText>
        </w:r>
      </w:ins>
      <w:r w:rsidR="003113D5">
        <w:rPr>
          <w:lang w:eastAsia="en-AU"/>
        </w:rPr>
      </w:r>
      <w:r w:rsidR="003113D5">
        <w:rPr>
          <w:lang w:eastAsia="en-AU"/>
        </w:rPr>
        <w:fldChar w:fldCharType="separate"/>
      </w:r>
      <w:ins w:id="2591" w:author="Jeremie Giraud" w:date="2019-08-08T12:43:00Z">
        <w:r w:rsidR="007D2A24">
          <w:t xml:space="preserve">Figure </w:t>
        </w:r>
        <w:r w:rsidR="007D2A24">
          <w:rPr>
            <w:noProof/>
          </w:rPr>
          <w:t>5</w:t>
        </w:r>
      </w:ins>
      <w:ins w:id="2592" w:author="Ashwani Prabhakar" w:date="2019-07-26T15:55:00Z">
        <w:r w:rsidR="003113D5">
          <w:rPr>
            <w:lang w:eastAsia="en-AU"/>
          </w:rPr>
          <w:fldChar w:fldCharType="end"/>
        </w:r>
      </w:ins>
      <w:r w:rsidRPr="005A7E00">
        <w:rPr>
          <w:lang w:eastAsia="en-AU"/>
        </w:rPr>
        <w:t xml:space="preserve">. This account </w:t>
      </w:r>
      <w:del w:id="2593" w:author="Jeremie Giraud" w:date="2019-07-29T21:27:00Z">
        <w:r w:rsidRPr="005A7E00">
          <w:rPr>
            <w:lang w:eastAsia="en-AU"/>
          </w:rPr>
          <w:delText>doesn't</w:delText>
        </w:r>
      </w:del>
      <w:ins w:id="2594" w:author="Jeremie Giraud" w:date="2019-07-29T21:27:00Z">
        <w:r w:rsidR="009C1EA6" w:rsidRPr="005A7E00">
          <w:rPr>
            <w:lang w:eastAsia="en-AU"/>
          </w:rPr>
          <w:t>does not</w:t>
        </w:r>
      </w:ins>
      <w:r w:rsidRPr="005A7E00">
        <w:rPr>
          <w:lang w:eastAsia="en-AU"/>
        </w:rPr>
        <w:t xml:space="preserve"> have to be the same as </w:t>
      </w:r>
      <w:ins w:id="2595" w:author="Ashwani Prabhakar" w:date="2019-07-26T14:14:00Z">
        <w:r w:rsidR="00837C92">
          <w:rPr>
            <w:lang w:eastAsia="en-AU"/>
          </w:rPr>
          <w:t>their</w:t>
        </w:r>
      </w:ins>
      <w:del w:id="2596" w:author="Ashwani Prabhakar" w:date="2019-07-26T14:14:00Z">
        <w:r w:rsidRPr="005A7E00" w:rsidDel="00837C92">
          <w:rPr>
            <w:lang w:eastAsia="en-AU"/>
          </w:rPr>
          <w:delText>your</w:delText>
        </w:r>
      </w:del>
      <w:r w:rsidRPr="005A7E00">
        <w:rPr>
          <w:lang w:eastAsia="en-AU"/>
        </w:rPr>
        <w:t xml:space="preserve"> </w:t>
      </w:r>
      <w:ins w:id="2597" w:author="Ashwani Prabhakar" w:date="2019-07-26T14:14:00Z">
        <w:r w:rsidR="00837C92">
          <w:rPr>
            <w:lang w:eastAsia="en-AU"/>
          </w:rPr>
          <w:t>w</w:t>
        </w:r>
      </w:ins>
      <w:del w:id="2598" w:author="Ashwani Prabhakar" w:date="2019-07-26T14:14:00Z">
        <w:r w:rsidRPr="005A7E00" w:rsidDel="00837C92">
          <w:rPr>
            <w:lang w:eastAsia="en-AU"/>
          </w:rPr>
          <w:delText>W</w:delText>
        </w:r>
      </w:del>
      <w:r w:rsidRPr="005A7E00">
        <w:rPr>
          <w:lang w:eastAsia="en-AU"/>
        </w:rPr>
        <w:t xml:space="preserve">indows account. </w:t>
      </w:r>
      <w:ins w:id="2599" w:author="Jeremie Giraud" w:date="2019-07-21T20:30:00Z">
        <w:r w:rsidR="00D2318E">
          <w:rPr>
            <w:lang w:eastAsia="en-AU"/>
          </w:rPr>
          <w:t xml:space="preserve">It is setup independently and will be used only for your Windows Linux Subsystem. </w:t>
        </w:r>
      </w:ins>
      <w:r w:rsidRPr="005A7E00">
        <w:rPr>
          <w:lang w:eastAsia="en-AU"/>
        </w:rPr>
        <w:t>Enter the</w:t>
      </w:r>
      <w:ins w:id="2600" w:author="Jeremie Giraud" w:date="2019-07-29T21:27:00Z">
        <w:r w:rsidRPr="005A7E00">
          <w:rPr>
            <w:lang w:eastAsia="en-AU"/>
          </w:rPr>
          <w:t xml:space="preserve"> </w:t>
        </w:r>
      </w:ins>
      <w:del w:id="2601" w:author="Jeremie Giraud" w:date="2019-07-29T21:26:00Z">
        <w:r w:rsidRPr="005A7E00" w:rsidDel="009C1EA6">
          <w:rPr>
            <w:lang w:eastAsia="en-AU"/>
          </w:rPr>
          <w:delText xml:space="preserve"> </w:delText>
        </w:r>
        <w:r w:rsidR="00B61C0A" w:rsidDel="009C1EA6">
          <w:rPr>
            <w:lang w:eastAsia="en-AU"/>
          </w:rPr>
          <w:delText>User</w:delText>
        </w:r>
      </w:del>
      <w:ins w:id="2602" w:author="Jeremie Giraud" w:date="2019-08-08T12:19:00Z">
        <w:r w:rsidR="009A5B53">
          <w:rPr>
            <w:lang w:eastAsia="en-AU"/>
          </w:rPr>
          <w:t>User</w:t>
        </w:r>
      </w:ins>
      <w:r w:rsidRPr="005A7E00">
        <w:rPr>
          <w:lang w:eastAsia="en-AU"/>
        </w:rPr>
        <w:t>name in the required field and press </w:t>
      </w:r>
      <w:r w:rsidRPr="00B02F0B">
        <w:rPr>
          <w:bCs/>
          <w:lang w:eastAsia="en-AU"/>
        </w:rPr>
        <w:t>Enter</w:t>
      </w:r>
      <w:r w:rsidRPr="005A7E00">
        <w:rPr>
          <w:lang w:eastAsia="en-AU"/>
        </w:rPr>
        <w:t> (</w:t>
      </w:r>
      <w:ins w:id="2603" w:author="Ashwani Prabhakar" w:date="2019-07-26T14:14:00Z">
        <w:del w:id="2604" w:author="Jeremie Giraud" w:date="2019-07-29T21:26:00Z">
          <w:r w:rsidR="00837C92">
            <w:rPr>
              <w:lang w:eastAsia="en-AU"/>
            </w:rPr>
            <w:delText>user</w:delText>
          </w:r>
        </w:del>
        <w:del w:id="2605" w:author="Jeremie Giraud" w:date="2019-08-08T12:25:00Z">
          <w:r w:rsidR="00837C92" w:rsidDel="009A5B53">
            <w:rPr>
              <w:lang w:eastAsia="en-AU"/>
            </w:rPr>
            <w:delText xml:space="preserve"> </w:delText>
          </w:r>
        </w:del>
      </w:ins>
      <w:ins w:id="2606" w:author="Jeremie Giraud" w:date="2019-08-08T12:25:00Z">
        <w:r w:rsidR="009A5B53">
          <w:rPr>
            <w:lang w:eastAsia="en-AU"/>
          </w:rPr>
          <w:t xml:space="preserve">User </w:t>
        </w:r>
      </w:ins>
      <w:del w:id="2607" w:author="Ashwani Prabhakar" w:date="2019-07-26T14:14:00Z">
        <w:r w:rsidRPr="005A7E00" w:rsidDel="00837C92">
          <w:rPr>
            <w:lang w:eastAsia="en-AU"/>
          </w:rPr>
          <w:delText xml:space="preserve">you </w:delText>
        </w:r>
      </w:del>
      <w:del w:id="2608" w:author="Jeremie Giraud" w:date="2019-07-29T21:27:00Z">
        <w:r w:rsidRPr="005A7E00">
          <w:rPr>
            <w:lang w:eastAsia="en-AU"/>
          </w:rPr>
          <w:delText>can't</w:delText>
        </w:r>
      </w:del>
      <w:ins w:id="2609" w:author="Jeremie Giraud" w:date="2019-07-29T21:27:00Z">
        <w:r w:rsidR="009C1EA6" w:rsidRPr="005A7E00">
          <w:rPr>
            <w:lang w:eastAsia="en-AU"/>
          </w:rPr>
          <w:t>cannot</w:t>
        </w:r>
      </w:ins>
      <w:r w:rsidRPr="005A7E00">
        <w:rPr>
          <w:lang w:eastAsia="en-AU"/>
        </w:rPr>
        <w:t xml:space="preserve"> use the</w:t>
      </w:r>
      <w:ins w:id="2610" w:author="Jeremie Giraud" w:date="2019-07-29T21:27:00Z">
        <w:r w:rsidRPr="005A7E00">
          <w:rPr>
            <w:lang w:eastAsia="en-AU"/>
          </w:rPr>
          <w:t xml:space="preserve"> </w:t>
        </w:r>
      </w:ins>
      <w:del w:id="2611" w:author="Jeremie Giraud" w:date="2019-07-29T21:26:00Z">
        <w:r w:rsidRPr="005A7E00" w:rsidDel="009C1EA6">
          <w:rPr>
            <w:lang w:eastAsia="en-AU"/>
          </w:rPr>
          <w:delText xml:space="preserve"> </w:delText>
        </w:r>
        <w:r w:rsidR="00B61C0A" w:rsidDel="009C1EA6">
          <w:rPr>
            <w:lang w:eastAsia="en-AU"/>
          </w:rPr>
          <w:delText>User</w:delText>
        </w:r>
      </w:del>
      <w:ins w:id="2612" w:author="Jeremie Giraud" w:date="2019-08-08T12:19:00Z">
        <w:r w:rsidR="009A5B53">
          <w:rPr>
            <w:lang w:eastAsia="en-AU"/>
          </w:rPr>
          <w:t>User</w:t>
        </w:r>
      </w:ins>
      <w:r w:rsidRPr="005A7E00">
        <w:rPr>
          <w:lang w:eastAsia="en-AU"/>
        </w:rPr>
        <w:t>name "admin").</w:t>
      </w:r>
    </w:p>
    <w:p w14:paraId="5FEE7FD4" w14:textId="77777777" w:rsidR="009F4360" w:rsidRPr="00BF36F7" w:rsidRDefault="009F4360">
      <w:pPr>
        <w:pStyle w:val="ListParagraph"/>
        <w:numPr>
          <w:ilvl w:val="0"/>
          <w:numId w:val="89"/>
        </w:numPr>
        <w:rPr>
          <w:lang w:eastAsia="en-AU"/>
        </w:rPr>
        <w:pPrChange w:id="2613" w:author="Ashwani Prabhakar" w:date="2019-07-25T21:48:00Z">
          <w:pPr>
            <w:numPr>
              <w:numId w:val="3"/>
            </w:numPr>
            <w:shd w:val="clear" w:color="auto" w:fill="FFFFFF"/>
            <w:tabs>
              <w:tab w:val="num" w:pos="720"/>
            </w:tabs>
            <w:spacing w:after="90" w:line="240" w:lineRule="auto"/>
            <w:ind w:left="720" w:hanging="360"/>
          </w:pPr>
        </w:pPrChange>
      </w:pPr>
      <w:r w:rsidRPr="00BF36F7">
        <w:rPr>
          <w:lang w:eastAsia="en-AU"/>
        </w:rPr>
        <w:t>Close the "bash.exe" command prompt.</w:t>
      </w:r>
    </w:p>
    <w:p w14:paraId="497D5890" w14:textId="2E610C1E" w:rsidR="009F4360" w:rsidRPr="00AD66B2" w:rsidRDefault="009F4360" w:rsidP="009F4360">
      <w:pPr>
        <w:shd w:val="clear" w:color="auto" w:fill="FFFFFF"/>
        <w:spacing w:before="100" w:beforeAutospacing="1" w:after="375" w:line="240" w:lineRule="auto"/>
        <w:rPr>
          <w:rFonts w:eastAsia="Times New Roman" w:cstheme="minorHAnsi"/>
          <w:color w:val="101010"/>
          <w:lang w:eastAsia="en-AU"/>
        </w:rPr>
      </w:pPr>
      <w:r w:rsidRPr="00AD66B2">
        <w:rPr>
          <w:rFonts w:eastAsia="Times New Roman" w:cstheme="minorHAnsi"/>
          <w:color w:val="101010"/>
          <w:lang w:eastAsia="en-AU"/>
        </w:rPr>
        <w:t xml:space="preserve">Now </w:t>
      </w:r>
      <w:ins w:id="2614" w:author="Ashwani Prabhakar" w:date="2019-07-26T14:15:00Z">
        <w:r w:rsidR="00837C92">
          <w:rPr>
            <w:rFonts w:eastAsia="Times New Roman" w:cstheme="minorHAnsi"/>
            <w:color w:val="101010"/>
            <w:lang w:eastAsia="en-AU"/>
          </w:rPr>
          <w:t xml:space="preserve">the </w:t>
        </w:r>
        <w:del w:id="2615" w:author="Jeremie Giraud" w:date="2019-07-29T21:26:00Z">
          <w:r w:rsidR="00837C92" w:rsidDel="009C1EA6">
            <w:rPr>
              <w:rFonts w:eastAsia="Times New Roman" w:cstheme="minorHAnsi"/>
              <w:color w:val="101010"/>
              <w:lang w:eastAsia="en-AU"/>
            </w:rPr>
            <w:delText>user</w:delText>
          </w:r>
        </w:del>
      </w:ins>
      <w:ins w:id="2616" w:author="Jeremie Giraud" w:date="2019-08-08T12:19:00Z">
        <w:r w:rsidR="009A5B53">
          <w:rPr>
            <w:rFonts w:eastAsia="Times New Roman" w:cstheme="minorHAnsi"/>
            <w:color w:val="101010"/>
            <w:lang w:eastAsia="en-AU"/>
          </w:rPr>
          <w:t>User</w:t>
        </w:r>
      </w:ins>
      <w:del w:id="2617" w:author="Ashwani Prabhakar" w:date="2019-07-26T14:15:00Z">
        <w:r w:rsidRPr="00AD66B2" w:rsidDel="00837C92">
          <w:rPr>
            <w:rFonts w:eastAsia="Times New Roman" w:cstheme="minorHAnsi"/>
            <w:color w:val="101010"/>
            <w:lang w:eastAsia="en-AU"/>
          </w:rPr>
          <w:delText>t</w:delText>
        </w:r>
      </w:del>
      <w:del w:id="2618" w:author="Ashwani Prabhakar" w:date="2019-07-26T14:14:00Z">
        <w:r w:rsidRPr="00AD66B2" w:rsidDel="00837C92">
          <w:rPr>
            <w:rFonts w:eastAsia="Times New Roman" w:cstheme="minorHAnsi"/>
            <w:color w:val="101010"/>
            <w:lang w:eastAsia="en-AU"/>
          </w:rPr>
          <w:delText>hat you</w:delText>
        </w:r>
      </w:del>
      <w:r w:rsidRPr="00AD66B2">
        <w:rPr>
          <w:rFonts w:eastAsia="Times New Roman" w:cstheme="minorHAnsi"/>
          <w:color w:val="101010"/>
          <w:lang w:eastAsia="en-AU"/>
        </w:rPr>
        <w:t xml:space="preserve"> </w:t>
      </w:r>
      <w:r w:rsidR="00060A1C" w:rsidRPr="00AD66B2">
        <w:rPr>
          <w:rFonts w:eastAsia="Times New Roman" w:cstheme="minorHAnsi"/>
          <w:color w:val="101010"/>
          <w:lang w:eastAsia="en-AU"/>
        </w:rPr>
        <w:t xml:space="preserve">have </w:t>
      </w:r>
      <w:r w:rsidRPr="00AD66B2">
        <w:rPr>
          <w:rFonts w:eastAsia="Times New Roman" w:cstheme="minorHAnsi"/>
          <w:color w:val="101010"/>
          <w:lang w:eastAsia="en-AU"/>
        </w:rPr>
        <w:t>completed the installation and setup,</w:t>
      </w:r>
      <w:ins w:id="2619" w:author="Ashwani Prabhakar" w:date="2019-07-26T14:15:00Z">
        <w:r w:rsidR="00837C92">
          <w:rPr>
            <w:rFonts w:eastAsia="Times New Roman" w:cstheme="minorHAnsi"/>
            <w:color w:val="101010"/>
            <w:lang w:eastAsia="en-AU"/>
          </w:rPr>
          <w:t xml:space="preserve"> </w:t>
        </w:r>
      </w:ins>
      <w:del w:id="2620" w:author="Ashwani Prabhakar" w:date="2019-07-26T14:15:00Z">
        <w:r w:rsidRPr="00AD66B2" w:rsidDel="00837C92">
          <w:rPr>
            <w:rFonts w:eastAsia="Times New Roman" w:cstheme="minorHAnsi"/>
            <w:color w:val="101010"/>
            <w:lang w:eastAsia="en-AU"/>
          </w:rPr>
          <w:delText xml:space="preserve"> yo</w:delText>
        </w:r>
      </w:del>
      <w:del w:id="2621" w:author="Jeremie Giraud" w:date="2019-07-29T21:26:00Z">
        <w:r w:rsidRPr="00AD66B2">
          <w:rPr>
            <w:rFonts w:eastAsia="Times New Roman" w:cstheme="minorHAnsi"/>
            <w:color w:val="101010"/>
            <w:lang w:eastAsia="en-AU"/>
          </w:rPr>
          <w:delText>u</w:delText>
        </w:r>
      </w:del>
      <w:ins w:id="2622" w:author="Ashwani Prabhakar" w:date="2019-07-26T14:15:00Z">
        <w:del w:id="2623" w:author="Jeremie Giraud" w:date="2019-07-29T21:26:00Z">
          <w:r w:rsidR="00837C92">
            <w:rPr>
              <w:rFonts w:eastAsia="Times New Roman" w:cstheme="minorHAnsi"/>
              <w:color w:val="101010"/>
              <w:lang w:eastAsia="en-AU"/>
            </w:rPr>
            <w:delText>ser</w:delText>
          </w:r>
        </w:del>
      </w:ins>
      <w:del w:id="2624" w:author="Jeremie Giraud" w:date="2019-08-08T12:25:00Z">
        <w:r w:rsidRPr="00AD66B2" w:rsidDel="009A5B53">
          <w:rPr>
            <w:rFonts w:eastAsia="Times New Roman" w:cstheme="minorHAnsi"/>
            <w:color w:val="101010"/>
            <w:lang w:eastAsia="en-AU"/>
          </w:rPr>
          <w:delText xml:space="preserve"> </w:delText>
        </w:r>
      </w:del>
      <w:ins w:id="2625" w:author="Jeremie Giraud" w:date="2019-08-08T12:25:00Z">
        <w:r w:rsidR="009A5B53">
          <w:rPr>
            <w:rFonts w:eastAsia="Times New Roman" w:cstheme="minorHAnsi"/>
            <w:color w:val="101010"/>
            <w:lang w:eastAsia="en-AU"/>
          </w:rPr>
          <w:t xml:space="preserve">User </w:t>
        </w:r>
      </w:ins>
      <w:r w:rsidRPr="00AD66B2">
        <w:rPr>
          <w:rFonts w:eastAsia="Times New Roman" w:cstheme="minorHAnsi"/>
          <w:color w:val="101010"/>
          <w:lang w:eastAsia="en-AU"/>
        </w:rPr>
        <w:t xml:space="preserve">can open the Bash tool from the Start menu like </w:t>
      </w:r>
      <w:ins w:id="2626" w:author="Ashwani Prabhakar" w:date="2019-07-26T14:15:00Z">
        <w:del w:id="2627" w:author="Jeremie Giraud" w:date="2019-07-29T21:26:00Z">
          <w:r w:rsidR="00837C92" w:rsidDel="009C1EA6">
            <w:rPr>
              <w:rFonts w:eastAsia="Times New Roman" w:cstheme="minorHAnsi"/>
              <w:color w:val="101010"/>
              <w:lang w:eastAsia="en-AU"/>
            </w:rPr>
            <w:delText>user</w:delText>
          </w:r>
        </w:del>
      </w:ins>
      <w:ins w:id="2628" w:author="Jeremie Giraud" w:date="2019-08-08T12:19:00Z">
        <w:r w:rsidR="009A5B53">
          <w:rPr>
            <w:rFonts w:eastAsia="Times New Roman" w:cstheme="minorHAnsi"/>
            <w:color w:val="101010"/>
            <w:lang w:eastAsia="en-AU"/>
          </w:rPr>
          <w:t>User</w:t>
        </w:r>
      </w:ins>
      <w:del w:id="2629" w:author="Ashwani Prabhakar" w:date="2019-07-26T14:15:00Z">
        <w:r w:rsidRPr="00AD66B2" w:rsidDel="00837C92">
          <w:rPr>
            <w:rFonts w:eastAsia="Times New Roman" w:cstheme="minorHAnsi"/>
            <w:color w:val="101010"/>
            <w:lang w:eastAsia="en-AU"/>
          </w:rPr>
          <w:delText>you</w:delText>
        </w:r>
      </w:del>
      <w:r w:rsidRPr="00AD66B2">
        <w:rPr>
          <w:rFonts w:eastAsia="Times New Roman" w:cstheme="minorHAnsi"/>
          <w:color w:val="101010"/>
          <w:lang w:eastAsia="en-AU"/>
        </w:rPr>
        <w:t xml:space="preserve"> would</w:t>
      </w:r>
      <w:ins w:id="2630" w:author="Ashwani Prabhakar" w:date="2019-07-26T14:15:00Z">
        <w:r w:rsidR="00837C92">
          <w:rPr>
            <w:rFonts w:eastAsia="Times New Roman" w:cstheme="minorHAnsi"/>
            <w:color w:val="101010"/>
            <w:lang w:eastAsia="en-AU"/>
          </w:rPr>
          <w:t xml:space="preserve"> do</w:t>
        </w:r>
      </w:ins>
      <w:r w:rsidRPr="00AD66B2">
        <w:rPr>
          <w:rFonts w:eastAsia="Times New Roman" w:cstheme="minorHAnsi"/>
          <w:color w:val="101010"/>
          <w:lang w:eastAsia="en-AU"/>
        </w:rPr>
        <w:t xml:space="preserve"> with any other app</w:t>
      </w:r>
      <w:ins w:id="2631" w:author="Ashwani Prabhakar" w:date="2019-07-26T14:15:00Z">
        <w:r w:rsidR="00837C92">
          <w:rPr>
            <w:rFonts w:eastAsia="Times New Roman" w:cstheme="minorHAnsi"/>
            <w:color w:val="101010"/>
            <w:lang w:eastAsia="en-AU"/>
          </w:rPr>
          <w:t>lication</w:t>
        </w:r>
      </w:ins>
      <w:r w:rsidRPr="00AD66B2">
        <w:rPr>
          <w:rFonts w:eastAsia="Times New Roman" w:cstheme="minorHAnsi"/>
          <w:color w:val="101010"/>
          <w:lang w:eastAsia="en-AU"/>
        </w:rPr>
        <w:t>.</w:t>
      </w:r>
    </w:p>
    <w:p w14:paraId="401F3300" w14:textId="31347126" w:rsidR="00321200" w:rsidRDefault="00321200">
      <w:pPr>
        <w:pStyle w:val="Heading2"/>
        <w:rPr>
          <w:ins w:id="2632" w:author="Ashwani Prabhakar" w:date="2019-07-26T14:57:00Z"/>
        </w:rPr>
        <w:pPrChange w:id="2633" w:author="Ashwani Prabhakar" w:date="2019-07-24T17:18:00Z">
          <w:pPr/>
        </w:pPrChange>
      </w:pPr>
      <w:bookmarkStart w:id="2634" w:name="_Toc15055926"/>
      <w:bookmarkStart w:id="2635" w:name="_Toc15299742"/>
      <w:bookmarkStart w:id="2636" w:name="_Toc15328578"/>
      <w:bookmarkStart w:id="2637" w:name="_Toc16161010"/>
      <w:commentRangeStart w:id="2638"/>
      <w:r w:rsidRPr="003D6535">
        <w:t>Prerequisites to run TOMOFAST</w:t>
      </w:r>
      <w:ins w:id="2639" w:author="Ashwani Prabhakar" w:date="2019-07-24T17:19:00Z">
        <w:r w:rsidR="00E926A0">
          <w:t>-x</w:t>
        </w:r>
      </w:ins>
      <w:bookmarkEnd w:id="2634"/>
      <w:bookmarkEnd w:id="2635"/>
      <w:bookmarkEnd w:id="2636"/>
      <w:bookmarkEnd w:id="2637"/>
    </w:p>
    <w:p w14:paraId="43E57BDF" w14:textId="77777777" w:rsidR="004E3E14" w:rsidRPr="004E3E14" w:rsidRDefault="004E3E14" w:rsidP="004E3E14"/>
    <w:p w14:paraId="07F452D5" w14:textId="77777777" w:rsidR="00321200" w:rsidRPr="005A7E00" w:rsidRDefault="00321200">
      <w:pPr>
        <w:pStyle w:val="ListParagraph"/>
        <w:numPr>
          <w:ilvl w:val="0"/>
          <w:numId w:val="94"/>
        </w:numPr>
        <w:pPrChange w:id="2640" w:author="Ashwani Prabhakar" w:date="2019-07-25T21:48:00Z">
          <w:pPr>
            <w:pStyle w:val="ListParagraph"/>
            <w:numPr>
              <w:numId w:val="9"/>
            </w:numPr>
            <w:ind w:hanging="360"/>
          </w:pPr>
        </w:pPrChange>
      </w:pPr>
      <w:r w:rsidRPr="005A7E00">
        <w:t xml:space="preserve">Executable </w:t>
      </w:r>
      <w:r w:rsidRPr="00843F86">
        <w:rPr>
          <w:i/>
          <w:rPrChange w:id="2641" w:author="Jeremie Giraud" w:date="2019-07-30T08:51:00Z">
            <w:rPr/>
          </w:rPrChange>
        </w:rPr>
        <w:t>tomofast3D</w:t>
      </w:r>
    </w:p>
    <w:p w14:paraId="431A61F6" w14:textId="17DFCBB5" w:rsidR="00321200" w:rsidRPr="005A7E00" w:rsidRDefault="00321200">
      <w:pPr>
        <w:pStyle w:val="ListParagraph"/>
        <w:numPr>
          <w:ilvl w:val="0"/>
          <w:numId w:val="94"/>
        </w:numPr>
        <w:pPrChange w:id="2642" w:author="Ashwani Prabhakar" w:date="2019-07-25T21:48:00Z">
          <w:pPr>
            <w:pStyle w:val="ListParagraph"/>
            <w:numPr>
              <w:numId w:val="9"/>
            </w:numPr>
            <w:ind w:hanging="360"/>
          </w:pPr>
        </w:pPrChange>
      </w:pPr>
      <w:r w:rsidRPr="005A7E00">
        <w:t>A</w:t>
      </w:r>
      <w:r w:rsidR="000B7429">
        <w:t>n inversion</w:t>
      </w:r>
      <w:r w:rsidRPr="005A7E00">
        <w:t xml:space="preserve"> parameter file such as “Parfile_mansf_slice.txt”</w:t>
      </w:r>
      <w:r w:rsidR="000B7429">
        <w:t xml:space="preserve"> as provided in </w:t>
      </w:r>
      <w:commentRangeStart w:id="2643"/>
      <w:r w:rsidR="000B7429">
        <w:t>Appendix</w:t>
      </w:r>
      <w:commentRangeEnd w:id="2643"/>
      <w:r w:rsidR="000B7429">
        <w:rPr>
          <w:rStyle w:val="CommentReference"/>
        </w:rPr>
        <w:commentReference w:id="2643"/>
      </w:r>
      <w:r w:rsidR="000B7429">
        <w:t xml:space="preserve">. </w:t>
      </w:r>
    </w:p>
    <w:p w14:paraId="4B2BB581" w14:textId="7E19CB8E" w:rsidR="00321200" w:rsidRPr="00BF36F7" w:rsidRDefault="00321200">
      <w:pPr>
        <w:pStyle w:val="ListParagraph"/>
        <w:numPr>
          <w:ilvl w:val="0"/>
          <w:numId w:val="94"/>
        </w:numPr>
        <w:pPrChange w:id="2644" w:author="Ashwani Prabhakar" w:date="2019-07-25T21:48:00Z">
          <w:pPr>
            <w:pStyle w:val="ListParagraph"/>
            <w:numPr>
              <w:numId w:val="9"/>
            </w:numPr>
            <w:ind w:hanging="360"/>
          </w:pPr>
        </w:pPrChange>
      </w:pPr>
      <w:r w:rsidRPr="00BF36F7">
        <w:t xml:space="preserve">Some Input Files </w:t>
      </w:r>
      <w:ins w:id="2645" w:author="Jeremie Giraud" w:date="2019-07-21T20:32:00Z">
        <w:r w:rsidR="00FE2EB9">
          <w:t>(</w:t>
        </w:r>
      </w:ins>
      <w:ins w:id="2646" w:author="Ashwani Prabhakar" w:date="2019-07-26T14:16:00Z">
        <w:r w:rsidR="00837C92">
          <w:t>please refer</w:t>
        </w:r>
      </w:ins>
      <w:ins w:id="2647" w:author="Jeremie Giraud" w:date="2019-07-21T20:32:00Z">
        <w:del w:id="2648" w:author="Ashwani Prabhakar" w:date="2019-07-26T14:16:00Z">
          <w:r w:rsidR="00FE2EB9" w:rsidDel="00837C92">
            <w:delText>see</w:delText>
          </w:r>
        </w:del>
        <w:r w:rsidR="00FE2EB9">
          <w:t xml:space="preserve"> section </w:t>
        </w:r>
      </w:ins>
      <w:ins w:id="2649" w:author="Ashwani Prabhakar" w:date="2019-07-27T18:39:00Z">
        <w:r w:rsidR="00E733FF">
          <w:t>‘</w:t>
        </w:r>
        <w:r w:rsidR="00E733FF">
          <w:fldChar w:fldCharType="begin"/>
        </w:r>
        <w:r w:rsidR="00E733FF">
          <w:instrText xml:space="preserve"> REF _Ref15145157 \h </w:instrText>
        </w:r>
      </w:ins>
      <w:r w:rsidR="00E733FF">
        <w:fldChar w:fldCharType="separate"/>
      </w:r>
      <w:ins w:id="2650" w:author="Jeremie Giraud" w:date="2019-08-08T12:43:00Z">
        <w:r w:rsidR="007D2A24" w:rsidRPr="00EC61A3">
          <w:t>Types of Basic Input Files</w:t>
        </w:r>
      </w:ins>
      <w:ins w:id="2651" w:author="Ashwani Prabhakar" w:date="2019-07-27T18:39:00Z">
        <w:r w:rsidR="00E733FF">
          <w:fldChar w:fldCharType="end"/>
        </w:r>
        <w:r w:rsidR="00E733FF">
          <w:t>’</w:t>
        </w:r>
      </w:ins>
      <w:ins w:id="2652" w:author="Jeremie Giraud" w:date="2019-07-21T20:32:00Z">
        <w:del w:id="2653" w:author="Ashwani Prabhakar" w:date="2019-07-27T18:38:00Z">
          <w:r w:rsidR="00FE2EB9" w:rsidDel="00E733FF">
            <w:delText>[section_num_here]</w:delText>
          </w:r>
        </w:del>
        <w:r w:rsidR="00FE2EB9">
          <w:t>)</w:t>
        </w:r>
      </w:ins>
    </w:p>
    <w:p w14:paraId="72846D70" w14:textId="3AE0550D" w:rsidR="0059016E" w:rsidRPr="005A7E00" w:rsidRDefault="06BC12C1">
      <w:pPr>
        <w:pStyle w:val="ListParagraph"/>
        <w:numPr>
          <w:ilvl w:val="0"/>
          <w:numId w:val="94"/>
        </w:numPr>
        <w:pPrChange w:id="2654" w:author="Ashwani Prabhakar" w:date="2019-07-25T21:48:00Z">
          <w:pPr>
            <w:pStyle w:val="ListParagraph"/>
            <w:numPr>
              <w:numId w:val="9"/>
            </w:numPr>
            <w:ind w:hanging="360"/>
          </w:pPr>
        </w:pPrChange>
      </w:pPr>
      <w:r w:rsidRPr="00B02F0B">
        <w:rPr>
          <w:rFonts w:eastAsia="Times New Roman"/>
          <w:color w:val="101010"/>
          <w:lang w:eastAsia="en-AU"/>
          <w:rPrChange w:id="2655" w:author="Ashwani Prabhakar" w:date="2019-07-25T21:48:00Z">
            <w:rPr>
              <w:lang w:eastAsia="en-AU"/>
            </w:rPr>
          </w:rPrChange>
        </w:rPr>
        <w:t xml:space="preserve">After installing Bash on Ubuntu on Windows, make it compatible to run the Executable </w:t>
      </w:r>
      <w:commentRangeStart w:id="2656"/>
      <w:commentRangeStart w:id="2657"/>
      <w:commentRangeStart w:id="2658"/>
      <w:r w:rsidRPr="00B02F0B">
        <w:rPr>
          <w:rFonts w:eastAsia="Times New Roman"/>
          <w:color w:val="101010"/>
          <w:lang w:eastAsia="en-AU"/>
          <w:rPrChange w:id="2659" w:author="Ashwani Prabhakar" w:date="2019-07-25T21:48:00Z">
            <w:rPr>
              <w:lang w:eastAsia="en-AU"/>
            </w:rPr>
          </w:rPrChange>
        </w:rPr>
        <w:t>tomofast3D</w:t>
      </w:r>
      <w:commentRangeEnd w:id="2656"/>
      <w:r w:rsidR="0059016E" w:rsidRPr="005A7E00">
        <w:commentReference w:id="2656"/>
      </w:r>
      <w:commentRangeEnd w:id="2657"/>
      <w:r w:rsidR="00060A1C" w:rsidRPr="005A7E00">
        <w:rPr>
          <w:rStyle w:val="CommentReference"/>
        </w:rPr>
        <w:commentReference w:id="2657"/>
      </w:r>
      <w:commentRangeEnd w:id="2658"/>
      <w:r w:rsidR="00BA4887">
        <w:rPr>
          <w:rStyle w:val="CommentReference"/>
        </w:rPr>
        <w:commentReference w:id="2658"/>
      </w:r>
      <w:commentRangeEnd w:id="2638"/>
      <w:r w:rsidR="00FE2EB9">
        <w:rPr>
          <w:rStyle w:val="CommentReference"/>
        </w:rPr>
        <w:commentReference w:id="2638"/>
      </w:r>
    </w:p>
    <w:p w14:paraId="78140568" w14:textId="3747949E" w:rsidR="0059016E" w:rsidRPr="005A7E00" w:rsidRDefault="00E26BD3">
      <w:pPr>
        <w:rPr>
          <w:lang w:eastAsia="en-AU"/>
        </w:rPr>
        <w:pPrChange w:id="2660" w:author="Ashwani Prabhakar" w:date="2019-07-25T21:48:00Z">
          <w:pPr>
            <w:shd w:val="clear" w:color="auto" w:fill="FFFFFF"/>
            <w:spacing w:before="100" w:beforeAutospacing="1" w:after="375" w:line="240" w:lineRule="auto"/>
            <w:ind w:firstLine="720"/>
          </w:pPr>
        </w:pPrChange>
      </w:pPr>
      <w:ins w:id="2661" w:author="Jeremie Giraud" w:date="2019-07-21T20:33:00Z">
        <w:r>
          <w:rPr>
            <w:lang w:eastAsia="en-AU"/>
          </w:rPr>
          <w:lastRenderedPageBreak/>
          <w:t xml:space="preserve">Prior to </w:t>
        </w:r>
      </w:ins>
      <w:ins w:id="2662" w:author="Ashwani Prabhakar" w:date="2019-07-26T14:16:00Z">
        <w:r w:rsidR="00837C92">
          <w:rPr>
            <w:lang w:eastAsia="en-AU"/>
          </w:rPr>
          <w:t>the</w:t>
        </w:r>
      </w:ins>
      <w:ins w:id="2663" w:author="Jeremie Giraud" w:date="2019-07-21T20:33:00Z">
        <w:del w:id="2664" w:author="Ashwani Prabhakar" w:date="2019-07-26T14:16:00Z">
          <w:r w:rsidDel="00837C92">
            <w:rPr>
              <w:lang w:eastAsia="en-AU"/>
            </w:rPr>
            <w:delText>your</w:delText>
          </w:r>
        </w:del>
        <w:r>
          <w:rPr>
            <w:lang w:eastAsia="en-AU"/>
          </w:rPr>
          <w:t xml:space="preserve"> first </w:t>
        </w:r>
      </w:ins>
      <w:ins w:id="2665" w:author="Ashwani Prabhakar" w:date="2019-07-26T14:16:00Z">
        <w:r w:rsidR="00837C92">
          <w:rPr>
            <w:lang w:eastAsia="en-AU"/>
          </w:rPr>
          <w:t xml:space="preserve">TOMOFAST-x </w:t>
        </w:r>
      </w:ins>
      <w:ins w:id="2666" w:author="Jeremie Giraud" w:date="2019-07-21T20:33:00Z">
        <w:r>
          <w:rPr>
            <w:lang w:eastAsia="en-AU"/>
          </w:rPr>
          <w:t xml:space="preserve">run, </w:t>
        </w:r>
      </w:ins>
      <w:ins w:id="2667" w:author="Ashwani Prabhakar" w:date="2019-07-26T14:16:00Z">
        <w:del w:id="2668" w:author="Jeremie Giraud" w:date="2019-07-29T21:26:00Z">
          <w:r w:rsidR="00837C92" w:rsidDel="009C1EA6">
            <w:rPr>
              <w:lang w:eastAsia="en-AU"/>
            </w:rPr>
            <w:delText>user</w:delText>
          </w:r>
        </w:del>
      </w:ins>
      <w:ins w:id="2669" w:author="Jeremie Giraud" w:date="2019-08-08T12:19:00Z">
        <w:r w:rsidR="009A5B53">
          <w:rPr>
            <w:lang w:eastAsia="en-AU"/>
          </w:rPr>
          <w:t>User</w:t>
        </w:r>
      </w:ins>
      <w:ins w:id="2670" w:author="Jeremie Giraud" w:date="2019-07-21T20:33:00Z">
        <w:del w:id="2671" w:author="Ashwani Prabhakar" w:date="2019-07-26T14:16:00Z">
          <w:r w:rsidDel="00837C92">
            <w:rPr>
              <w:lang w:eastAsia="en-AU"/>
            </w:rPr>
            <w:delText>your</w:delText>
          </w:r>
        </w:del>
        <w:r>
          <w:rPr>
            <w:lang w:eastAsia="en-AU"/>
          </w:rPr>
          <w:t xml:space="preserve"> need</w:t>
        </w:r>
      </w:ins>
      <w:ins w:id="2672" w:author="Ashwani Prabhakar" w:date="2019-07-26T14:16:00Z">
        <w:r w:rsidR="00837C92">
          <w:rPr>
            <w:lang w:eastAsia="en-AU"/>
          </w:rPr>
          <w:t>s</w:t>
        </w:r>
      </w:ins>
      <w:ins w:id="2673" w:author="Jeremie Giraud" w:date="2019-07-21T20:33:00Z">
        <w:r>
          <w:rPr>
            <w:lang w:eastAsia="en-AU"/>
          </w:rPr>
          <w:t xml:space="preserve"> to install the gcc and gfortran libraries in the Windows Linux</w:t>
        </w:r>
      </w:ins>
      <w:ins w:id="2674" w:author="Jeremie Giraud" w:date="2019-07-21T20:34:00Z">
        <w:r>
          <w:rPr>
            <w:lang w:eastAsia="en-AU"/>
          </w:rPr>
          <w:t xml:space="preserve"> Subsystem, and OPENMPI to run </w:t>
        </w:r>
      </w:ins>
      <w:ins w:id="2675" w:author="Ashwani Prabhakar" w:date="2019-07-26T14:17:00Z">
        <w:r w:rsidR="00837C92">
          <w:rPr>
            <w:lang w:eastAsia="en-AU"/>
          </w:rPr>
          <w:t>TOMOFAST-x</w:t>
        </w:r>
      </w:ins>
      <w:ins w:id="2676" w:author="Jeremie Giraud" w:date="2019-07-21T20:34:00Z">
        <w:del w:id="2677" w:author="Ashwani Prabhakar" w:date="2019-07-26T14:17:00Z">
          <w:r w:rsidDel="00837C92">
            <w:rPr>
              <w:lang w:eastAsia="en-AU"/>
            </w:rPr>
            <w:delText>tomofa</w:delText>
          </w:r>
        </w:del>
        <w:del w:id="2678" w:author="Ashwani Prabhakar" w:date="2019-07-26T14:16:00Z">
          <w:r w:rsidDel="00837C92">
            <w:rPr>
              <w:lang w:eastAsia="en-AU"/>
            </w:rPr>
            <w:delText>st</w:delText>
          </w:r>
        </w:del>
        <w:r>
          <w:rPr>
            <w:lang w:eastAsia="en-AU"/>
          </w:rPr>
          <w:t xml:space="preserve"> in parallel on </w:t>
        </w:r>
      </w:ins>
      <w:ins w:id="2679" w:author="Ashwani Prabhakar" w:date="2019-07-26T14:17:00Z">
        <w:r w:rsidR="00837C92">
          <w:rPr>
            <w:lang w:eastAsia="en-AU"/>
          </w:rPr>
          <w:t>their</w:t>
        </w:r>
      </w:ins>
      <w:ins w:id="2680" w:author="Jeremie Giraud" w:date="2019-07-21T20:34:00Z">
        <w:del w:id="2681" w:author="Ashwani Prabhakar" w:date="2019-07-26T14:17:00Z">
          <w:r w:rsidDel="00837C92">
            <w:rPr>
              <w:lang w:eastAsia="en-AU"/>
            </w:rPr>
            <w:delText>your</w:delText>
          </w:r>
        </w:del>
        <w:r>
          <w:rPr>
            <w:lang w:eastAsia="en-AU"/>
          </w:rPr>
          <w:t xml:space="preserve"> computer. </w:t>
        </w:r>
      </w:ins>
      <w:r w:rsidR="0059016E" w:rsidRPr="005A7E00">
        <w:rPr>
          <w:lang w:eastAsia="en-AU"/>
        </w:rPr>
        <w:t>For that, please open Bash on Ubuntu on Windows and follow the steps mentioned below</w:t>
      </w:r>
      <w:r w:rsidR="00943430">
        <w:rPr>
          <w:lang w:eastAsia="en-AU"/>
        </w:rPr>
        <w:t xml:space="preserve"> to install the necessary components</w:t>
      </w:r>
      <w:ins w:id="2682" w:author="Ashwani Prabhakar" w:date="2019-07-26T14:17:00Z">
        <w:r w:rsidR="00837C92">
          <w:rPr>
            <w:lang w:eastAsia="en-AU"/>
          </w:rPr>
          <w:t xml:space="preserve"> - </w:t>
        </w:r>
      </w:ins>
      <w:del w:id="2683" w:author="Ashwani Prabhakar" w:date="2019-07-26T14:17:00Z">
        <w:r w:rsidR="0059016E" w:rsidRPr="005A7E00" w:rsidDel="00837C92">
          <w:rPr>
            <w:lang w:eastAsia="en-AU"/>
          </w:rPr>
          <w:delText>-</w:delText>
        </w:r>
      </w:del>
    </w:p>
    <w:p w14:paraId="2493A727" w14:textId="77777777" w:rsidR="0059016E" w:rsidRPr="00BF36F7" w:rsidRDefault="003E32C7">
      <w:pPr>
        <w:pStyle w:val="ListParagraph"/>
        <w:numPr>
          <w:ilvl w:val="0"/>
          <w:numId w:val="95"/>
        </w:numPr>
        <w:pPrChange w:id="2684" w:author="Ashwani Prabhakar" w:date="2019-07-25T21:48:00Z">
          <w:pPr>
            <w:pStyle w:val="ListParagraph"/>
            <w:numPr>
              <w:ilvl w:val="2"/>
              <w:numId w:val="4"/>
            </w:numPr>
            <w:ind w:left="1080" w:hanging="360"/>
          </w:pPr>
        </w:pPrChange>
      </w:pPr>
      <w:r w:rsidRPr="005A7E00">
        <w:t>Type “</w:t>
      </w:r>
      <w:r w:rsidR="0059016E" w:rsidRPr="005A7E00">
        <w:t>sudo apt-get install gcc</w:t>
      </w:r>
      <w:r w:rsidRPr="00BF36F7">
        <w:t xml:space="preserve">” to install gcc. </w:t>
      </w:r>
    </w:p>
    <w:p w14:paraId="43241429" w14:textId="46983A38" w:rsidR="0059016E" w:rsidRPr="00AD66B2" w:rsidRDefault="003E32C7">
      <w:pPr>
        <w:pStyle w:val="ListParagraph"/>
        <w:numPr>
          <w:ilvl w:val="0"/>
          <w:numId w:val="95"/>
        </w:numPr>
        <w:pPrChange w:id="2685" w:author="Ashwani Prabhakar" w:date="2019-07-25T21:48:00Z">
          <w:pPr>
            <w:pStyle w:val="ListParagraph"/>
            <w:numPr>
              <w:ilvl w:val="2"/>
              <w:numId w:val="4"/>
            </w:numPr>
            <w:ind w:left="1080" w:hanging="360"/>
          </w:pPr>
        </w:pPrChange>
      </w:pPr>
      <w:r w:rsidRPr="00BF36F7">
        <w:t>Type “</w:t>
      </w:r>
      <w:r w:rsidR="0059016E" w:rsidRPr="00BF36F7">
        <w:t>sudo apt-get install gfortran</w:t>
      </w:r>
      <w:r w:rsidRPr="00BF36F7">
        <w:t>” to install gfortran</w:t>
      </w:r>
      <w:ins w:id="2686" w:author="Ashwani Prabhakar" w:date="2019-07-26T14:17:00Z">
        <w:r w:rsidR="00837C92">
          <w:t>.</w:t>
        </w:r>
      </w:ins>
    </w:p>
    <w:p w14:paraId="2ADE0DCC" w14:textId="3F7B498F" w:rsidR="0059016E" w:rsidRPr="00AD66B2" w:rsidRDefault="003E32C7">
      <w:pPr>
        <w:pStyle w:val="ListParagraph"/>
        <w:numPr>
          <w:ilvl w:val="0"/>
          <w:numId w:val="95"/>
        </w:numPr>
        <w:pPrChange w:id="2687" w:author="Ashwani Prabhakar" w:date="2019-07-25T21:48:00Z">
          <w:pPr>
            <w:pStyle w:val="ListParagraph"/>
            <w:numPr>
              <w:ilvl w:val="2"/>
              <w:numId w:val="4"/>
            </w:numPr>
            <w:ind w:left="1080" w:hanging="360"/>
          </w:pPr>
        </w:pPrChange>
      </w:pPr>
      <w:r w:rsidRPr="00AD66B2">
        <w:t>Type “</w:t>
      </w:r>
      <w:r w:rsidR="0059016E" w:rsidRPr="00AD66B2">
        <w:t>sudo apt-get install g++</w:t>
      </w:r>
      <w:r w:rsidRPr="00AD66B2">
        <w:t>” to get g++</w:t>
      </w:r>
      <w:ins w:id="2688" w:author="Ashwani Prabhakar" w:date="2019-07-26T14:17:00Z">
        <w:r w:rsidR="00837C92">
          <w:t>.</w:t>
        </w:r>
      </w:ins>
    </w:p>
    <w:p w14:paraId="10E45C95" w14:textId="4A92AEC0" w:rsidR="0059016E" w:rsidRPr="00AD66B2" w:rsidRDefault="003E32C7">
      <w:pPr>
        <w:pStyle w:val="ListParagraph"/>
        <w:numPr>
          <w:ilvl w:val="0"/>
          <w:numId w:val="95"/>
        </w:numPr>
        <w:pPrChange w:id="2689" w:author="Ashwani Prabhakar" w:date="2019-07-25T21:48:00Z">
          <w:pPr>
            <w:pStyle w:val="ListParagraph"/>
            <w:numPr>
              <w:ilvl w:val="2"/>
              <w:numId w:val="4"/>
            </w:numPr>
            <w:ind w:left="1080" w:hanging="360"/>
          </w:pPr>
        </w:pPrChange>
      </w:pPr>
      <w:r w:rsidRPr="00AD66B2">
        <w:t>Type “</w:t>
      </w:r>
      <w:r w:rsidR="0059016E" w:rsidRPr="00AD66B2">
        <w:t>sudo apt-install make</w:t>
      </w:r>
      <w:r w:rsidRPr="00AD66B2">
        <w:t>” to get make</w:t>
      </w:r>
      <w:ins w:id="2690" w:author="Ashwani Prabhakar" w:date="2019-07-26T14:17:00Z">
        <w:r w:rsidR="00837C92">
          <w:t>.</w:t>
        </w:r>
      </w:ins>
    </w:p>
    <w:p w14:paraId="561C588F" w14:textId="0694B3D9" w:rsidR="003E32C7" w:rsidRPr="00AD66B2" w:rsidRDefault="003E32C7">
      <w:pPr>
        <w:pPrChange w:id="2691" w:author="Ashwani Prabhakar" w:date="2019-07-25T21:48:00Z">
          <w:pPr>
            <w:pStyle w:val="ListParagraph"/>
            <w:ind w:firstLine="360"/>
          </w:pPr>
        </w:pPrChange>
      </w:pPr>
      <w:r w:rsidRPr="00AD66B2">
        <w:t xml:space="preserve">Please note that </w:t>
      </w:r>
      <w:ins w:id="2692" w:author="Ashwani Prabhakar" w:date="2019-07-26T14:17:00Z">
        <w:del w:id="2693" w:author="Jeremie Giraud" w:date="2019-07-29T21:26:00Z">
          <w:r w:rsidR="00837C92">
            <w:delText>user</w:delText>
          </w:r>
        </w:del>
        <w:del w:id="2694" w:author="Jeremie Giraud" w:date="2019-08-08T12:25:00Z">
          <w:r w:rsidR="00837C92" w:rsidDel="009A5B53">
            <w:delText xml:space="preserve"> </w:delText>
          </w:r>
        </w:del>
      </w:ins>
      <w:ins w:id="2695" w:author="Jeremie Giraud" w:date="2019-08-08T12:25:00Z">
        <w:r w:rsidR="009A5B53">
          <w:t xml:space="preserve">User </w:t>
        </w:r>
      </w:ins>
      <w:ins w:id="2696" w:author="Ashwani Prabhakar" w:date="2019-07-26T14:17:00Z">
        <w:r w:rsidR="00837C92">
          <w:t xml:space="preserve">needs to install </w:t>
        </w:r>
      </w:ins>
      <w:del w:id="2697" w:author="Ashwani Prabhakar" w:date="2019-07-26T14:17:00Z">
        <w:r w:rsidRPr="00AD66B2" w:rsidDel="00837C92">
          <w:delText xml:space="preserve">we are installing </w:delText>
        </w:r>
      </w:del>
      <w:r w:rsidRPr="00AD66B2">
        <w:t>all these dependencies in order to install OPENMPI</w:t>
      </w:r>
      <w:r w:rsidR="00943430">
        <w:t>, which will allow T</w:t>
      </w:r>
      <w:ins w:id="2698" w:author="Ashwani Prabhakar" w:date="2019-07-26T14:18:00Z">
        <w:r w:rsidR="00837C92">
          <w:t>OMOFAST</w:t>
        </w:r>
      </w:ins>
      <w:del w:id="2699" w:author="Ashwani Prabhakar" w:date="2019-07-26T14:18:00Z">
        <w:r w:rsidR="00943430" w:rsidDel="00837C92">
          <w:delText>omofast</w:delText>
        </w:r>
      </w:del>
      <w:r w:rsidR="00943430">
        <w:t xml:space="preserve">-x to </w:t>
      </w:r>
      <w:ins w:id="2700" w:author="Ashwani Prabhakar" w:date="2019-07-25T21:48:00Z">
        <w:r w:rsidR="00B02F0B">
          <w:t>r</w:t>
        </w:r>
      </w:ins>
      <w:r w:rsidR="00943430">
        <w:t xml:space="preserve">un in parallel. </w:t>
      </w:r>
    </w:p>
    <w:p w14:paraId="41C8F396" w14:textId="77777777" w:rsidR="003E32C7" w:rsidRPr="00AD66B2" w:rsidRDefault="003E32C7">
      <w:pPr>
        <w:pPrChange w:id="2701" w:author="Ashwani Prabhakar" w:date="2019-07-25T21:48:00Z">
          <w:pPr>
            <w:pStyle w:val="ListParagraph"/>
          </w:pPr>
        </w:pPrChange>
      </w:pPr>
    </w:p>
    <w:p w14:paraId="5BA2BB3C" w14:textId="7F7B4B8A" w:rsidR="0059016E" w:rsidRPr="00896E18" w:rsidRDefault="0059016E">
      <w:pPr>
        <w:pPrChange w:id="2702" w:author="Ashwani Prabhakar" w:date="2019-07-25T21:48:00Z">
          <w:pPr>
            <w:pStyle w:val="ListParagraph"/>
            <w:ind w:left="360" w:firstLine="360"/>
          </w:pPr>
        </w:pPrChange>
      </w:pPr>
      <w:r w:rsidRPr="00896E18">
        <w:t xml:space="preserve">After </w:t>
      </w:r>
      <w:ins w:id="2703" w:author="Ashwani Prabhakar" w:date="2019-07-26T14:18:00Z">
        <w:r w:rsidR="00837C92">
          <w:t xml:space="preserve">following the above steps </w:t>
        </w:r>
      </w:ins>
      <w:del w:id="2704" w:author="Ashwani Prabhakar" w:date="2019-07-26T14:18:00Z">
        <w:r w:rsidRPr="00896E18" w:rsidDel="00837C92">
          <w:delText xml:space="preserve">that </w:delText>
        </w:r>
      </w:del>
      <w:r w:rsidRPr="00896E18">
        <w:t>–</w:t>
      </w:r>
    </w:p>
    <w:p w14:paraId="420473E7" w14:textId="7D7CC04B" w:rsidR="0059016E" w:rsidRPr="00065E58" w:rsidRDefault="0059016E">
      <w:pPr>
        <w:pStyle w:val="ListParagraph"/>
        <w:numPr>
          <w:ilvl w:val="0"/>
          <w:numId w:val="95"/>
        </w:numPr>
        <w:pPrChange w:id="2705" w:author="Ashwani Prabhakar" w:date="2019-07-25T21:49:00Z">
          <w:pPr>
            <w:pStyle w:val="ListParagraph"/>
            <w:numPr>
              <w:ilvl w:val="2"/>
              <w:numId w:val="5"/>
            </w:numPr>
            <w:ind w:left="1080" w:hanging="360"/>
          </w:pPr>
        </w:pPrChange>
      </w:pPr>
      <w:commentRangeStart w:id="2706"/>
      <w:commentRangeStart w:id="2707"/>
      <w:r w:rsidRPr="00065E58">
        <w:t xml:space="preserve">get OPENMPI-2.1.1 </w:t>
      </w:r>
      <w:commentRangeEnd w:id="2706"/>
      <w:r w:rsidR="00BA4887">
        <w:rPr>
          <w:rStyle w:val="CommentReference"/>
        </w:rPr>
        <w:commentReference w:id="2706"/>
      </w:r>
      <w:commentRangeEnd w:id="2707"/>
      <w:ins w:id="2708" w:author="Ashwani Prabhakar" w:date="2019-07-17T19:27:00Z">
        <w:r w:rsidR="00F33E91">
          <w:t>using web browser</w:t>
        </w:r>
      </w:ins>
      <w:r w:rsidR="00943430">
        <w:rPr>
          <w:rStyle w:val="CommentReference"/>
        </w:rPr>
        <w:commentReference w:id="2707"/>
      </w:r>
    </w:p>
    <w:p w14:paraId="7A4FC106" w14:textId="4200E701" w:rsidR="0059016E" w:rsidRPr="005A7E00" w:rsidRDefault="25274225">
      <w:pPr>
        <w:pStyle w:val="ListParagraph"/>
        <w:numPr>
          <w:ilvl w:val="0"/>
          <w:numId w:val="95"/>
        </w:numPr>
        <w:pPrChange w:id="2709" w:author="Ashwani Prabhakar" w:date="2019-07-25T21:49:00Z">
          <w:pPr>
            <w:pStyle w:val="ListParagraph"/>
            <w:numPr>
              <w:ilvl w:val="2"/>
              <w:numId w:val="5"/>
            </w:numPr>
            <w:ind w:left="1080" w:hanging="360"/>
          </w:pPr>
        </w:pPrChange>
      </w:pPr>
      <w:r w:rsidRPr="005A7E00">
        <w:t>If problem comes due to the absence of fast lexical analyser package during the installation</w:t>
      </w:r>
    </w:p>
    <w:p w14:paraId="08D196EC" w14:textId="77777777" w:rsidR="0059016E" w:rsidRPr="005A7E00" w:rsidRDefault="003E32C7">
      <w:pPr>
        <w:pStyle w:val="ListParagraph"/>
        <w:numPr>
          <w:ilvl w:val="0"/>
          <w:numId w:val="95"/>
        </w:numPr>
        <w:pPrChange w:id="2710" w:author="Ashwani Prabhakar" w:date="2019-07-25T21:49:00Z">
          <w:pPr>
            <w:pStyle w:val="ListParagraph"/>
            <w:numPr>
              <w:ilvl w:val="2"/>
              <w:numId w:val="5"/>
            </w:numPr>
            <w:ind w:left="1080" w:hanging="360"/>
          </w:pPr>
        </w:pPrChange>
      </w:pPr>
      <w:r w:rsidRPr="005A7E00">
        <w:t>For that, install</w:t>
      </w:r>
      <w:r w:rsidR="0059016E" w:rsidRPr="005A7E00">
        <w:t xml:space="preserve"> flex.</w:t>
      </w:r>
    </w:p>
    <w:p w14:paraId="2D9BF95F" w14:textId="77777777" w:rsidR="0059016E" w:rsidRPr="005A7E00" w:rsidRDefault="003E32C7">
      <w:pPr>
        <w:pStyle w:val="ListParagraph"/>
        <w:numPr>
          <w:ilvl w:val="0"/>
          <w:numId w:val="95"/>
        </w:numPr>
        <w:pPrChange w:id="2711" w:author="Ashwani Prabhakar" w:date="2019-07-25T21:49:00Z">
          <w:pPr>
            <w:pStyle w:val="ListParagraph"/>
            <w:numPr>
              <w:ilvl w:val="2"/>
              <w:numId w:val="5"/>
            </w:numPr>
            <w:ind w:left="1080" w:hanging="360"/>
          </w:pPr>
        </w:pPrChange>
      </w:pPr>
      <w:r w:rsidRPr="005A7E00">
        <w:t>Type “</w:t>
      </w:r>
      <w:r w:rsidR="0059016E" w:rsidRPr="005A7E00">
        <w:t>sudo apt-get install flex</w:t>
      </w:r>
      <w:r w:rsidRPr="005A7E00">
        <w:t>” to get flex</w:t>
      </w:r>
    </w:p>
    <w:p w14:paraId="0EFF70D7" w14:textId="4CB13750" w:rsidR="0059016E" w:rsidRPr="005A7E00" w:rsidRDefault="0059016E">
      <w:pPr>
        <w:pStyle w:val="ListParagraph"/>
        <w:numPr>
          <w:ilvl w:val="0"/>
          <w:numId w:val="95"/>
        </w:numPr>
        <w:pPrChange w:id="2712" w:author="Ashwani Prabhakar" w:date="2019-07-25T21:49:00Z">
          <w:pPr>
            <w:pStyle w:val="ListParagraph"/>
            <w:numPr>
              <w:ilvl w:val="2"/>
              <w:numId w:val="5"/>
            </w:numPr>
            <w:ind w:left="1080" w:hanging="360"/>
          </w:pPr>
        </w:pPrChange>
      </w:pPr>
      <w:r w:rsidRPr="005A7E00">
        <w:t>Install</w:t>
      </w:r>
      <w:r w:rsidR="003E32C7" w:rsidRPr="005A7E00">
        <w:t>ation of OPENMPI-2.1.1 gets complete</w:t>
      </w:r>
      <w:ins w:id="2713" w:author="Ashwani Prabhakar" w:date="2019-07-26T14:18:00Z">
        <w:r w:rsidR="00837C92">
          <w:t>d</w:t>
        </w:r>
      </w:ins>
      <w:r w:rsidRPr="005A7E00">
        <w:t>.</w:t>
      </w:r>
    </w:p>
    <w:p w14:paraId="590B3687" w14:textId="77777777" w:rsidR="0059016E" w:rsidRPr="005A7E00" w:rsidRDefault="003E32C7">
      <w:pPr>
        <w:pStyle w:val="ListParagraph"/>
        <w:numPr>
          <w:ilvl w:val="0"/>
          <w:numId w:val="95"/>
        </w:numPr>
        <w:pPrChange w:id="2714" w:author="Ashwani Prabhakar" w:date="2019-07-25T21:49:00Z">
          <w:pPr>
            <w:pStyle w:val="ListParagraph"/>
            <w:numPr>
              <w:ilvl w:val="2"/>
              <w:numId w:val="5"/>
            </w:numPr>
            <w:ind w:left="1080" w:hanging="360"/>
          </w:pPr>
        </w:pPrChange>
      </w:pPr>
      <w:r w:rsidRPr="005A7E00">
        <w:t>Paste</w:t>
      </w:r>
      <w:r w:rsidR="0059016E" w:rsidRPr="005A7E00">
        <w:t xml:space="preserve"> </w:t>
      </w:r>
      <w:r w:rsidRPr="005A7E00">
        <w:t>‘</w:t>
      </w:r>
      <w:r w:rsidR="0059016E" w:rsidRPr="005A7E00">
        <w:t>‘export LD_LIBRARY_PATH:=$PATH:/usr/lib/openmpi/lib’</w:t>
      </w:r>
      <w:r w:rsidRPr="005A7E00">
        <w:t>’ in</w:t>
      </w:r>
      <w:r w:rsidR="0059016E" w:rsidRPr="005A7E00">
        <w:t xml:space="preserve"> .bashrc file</w:t>
      </w:r>
    </w:p>
    <w:p w14:paraId="1DFE1711" w14:textId="6F7C9887" w:rsidR="00B02F0B" w:rsidRDefault="00AA2D85" w:rsidP="003E32C7">
      <w:pPr>
        <w:rPr>
          <w:ins w:id="2715" w:author="Ashwani Prabhakar" w:date="2019-07-26T14:20:00Z"/>
        </w:rPr>
      </w:pPr>
      <w:r w:rsidRPr="005A7E00">
        <w:t xml:space="preserve">Now, </w:t>
      </w:r>
      <w:ins w:id="2716" w:author="Ashwani Prabhakar" w:date="2019-07-26T14:19:00Z">
        <w:del w:id="2717" w:author="Jeremie Giraud" w:date="2019-07-29T21:26:00Z">
          <w:r w:rsidR="00837C92" w:rsidDel="009C1EA6">
            <w:delText>user</w:delText>
          </w:r>
        </w:del>
      </w:ins>
      <w:ins w:id="2718" w:author="Jeremie Giraud" w:date="2019-08-08T12:19:00Z">
        <w:r w:rsidR="009A5B53">
          <w:t>User</w:t>
        </w:r>
      </w:ins>
      <w:del w:id="2719" w:author="Ashwani Prabhakar" w:date="2019-07-26T14:19:00Z">
        <w:r w:rsidR="00CC19AB" w:rsidDel="00837C92">
          <w:delText>you</w:delText>
        </w:r>
      </w:del>
      <w:r w:rsidR="00CC19AB">
        <w:t xml:space="preserve"> </w:t>
      </w:r>
      <w:ins w:id="2720" w:author="Ashwani Prabhakar" w:date="2019-07-26T14:19:00Z">
        <w:r w:rsidR="00837C92">
          <w:t>is</w:t>
        </w:r>
      </w:ins>
      <w:del w:id="2721" w:author="Ashwani Prabhakar" w:date="2019-07-26T14:19:00Z">
        <w:r w:rsidR="00CC19AB" w:rsidDel="00837C92">
          <w:delText>are</w:delText>
        </w:r>
      </w:del>
      <w:r w:rsidR="00CC19AB">
        <w:t xml:space="preserve"> </w:t>
      </w:r>
      <w:r w:rsidRPr="005A7E00">
        <w:t xml:space="preserve">ready to run </w:t>
      </w:r>
      <w:r w:rsidR="00CC19AB">
        <w:t xml:space="preserve">the </w:t>
      </w:r>
      <w:r w:rsidR="003E32C7" w:rsidRPr="005A7E00">
        <w:t>executable</w:t>
      </w:r>
      <w:r w:rsidR="003E32C7" w:rsidRPr="003D6535">
        <w:t xml:space="preserve"> </w:t>
      </w:r>
      <w:r w:rsidR="00CC19AB">
        <w:t>of T</w:t>
      </w:r>
      <w:ins w:id="2722" w:author="Ashwani Prabhakar" w:date="2019-07-26T14:19:00Z">
        <w:r w:rsidR="00837C92">
          <w:t>OMOFAST</w:t>
        </w:r>
      </w:ins>
      <w:del w:id="2723" w:author="Ashwani Prabhakar" w:date="2019-07-26T14:19:00Z">
        <w:r w:rsidR="00CC19AB" w:rsidDel="00837C92">
          <w:delText>omofast</w:delText>
        </w:r>
      </w:del>
      <w:r w:rsidR="00CC19AB">
        <w:t>-x called ‘</w:t>
      </w:r>
      <w:r w:rsidR="003E32C7" w:rsidRPr="003D6535">
        <w:t>tomofast3D</w:t>
      </w:r>
      <w:r w:rsidR="00CC19AB">
        <w:t>’ (provided in the archive containing this manual)</w:t>
      </w:r>
      <w:ins w:id="2724" w:author="Jeremie Giraud" w:date="2019-07-26T17:55:00Z">
        <w:r w:rsidR="00C54B41">
          <w:t xml:space="preserve"> or compiled using the source code</w:t>
        </w:r>
      </w:ins>
      <w:ins w:id="2725" w:author="Jeremie Giraud" w:date="2019-07-29T21:31:00Z">
        <w:r w:rsidR="00843F86">
          <w:t xml:space="preserve"> downloaded from the github project provided above</w:t>
        </w:r>
      </w:ins>
      <w:ins w:id="2726" w:author="Jeremie Giraud" w:date="2019-07-26T17:55:00Z">
        <w:r w:rsidR="00C54B41">
          <w:t xml:space="preserve">. </w:t>
        </w:r>
      </w:ins>
      <w:del w:id="2727" w:author="Jeremie Giraud" w:date="2019-07-26T17:55:00Z">
        <w:r w:rsidRPr="003D6535" w:rsidDel="00C54B41">
          <w:delText>.</w:delText>
        </w:r>
        <w:r w:rsidR="00A24B41" w:rsidRPr="003D6535">
          <w:delText xml:space="preserve"> </w:delText>
        </w:r>
      </w:del>
    </w:p>
    <w:p w14:paraId="1A8D0A87" w14:textId="77777777" w:rsidR="00837C92" w:rsidRDefault="00837C92" w:rsidP="003E32C7">
      <w:pPr>
        <w:rPr>
          <w:ins w:id="2728" w:author="Ashwani Prabhakar" w:date="2019-07-24T17:29:00Z"/>
        </w:rPr>
      </w:pPr>
    </w:p>
    <w:p w14:paraId="584DF37E" w14:textId="62143C70" w:rsidR="00641871" w:rsidRDefault="00641871">
      <w:pPr>
        <w:pStyle w:val="Heading2"/>
        <w:rPr>
          <w:ins w:id="2729" w:author="Ashwani Prabhakar" w:date="2019-07-26T14:20:00Z"/>
        </w:rPr>
        <w:pPrChange w:id="2730" w:author="Ashwani Prabhakar" w:date="2019-07-26T14:20:00Z">
          <w:pPr/>
        </w:pPrChange>
      </w:pPr>
      <w:bookmarkStart w:id="2731" w:name="_Toc15055927"/>
      <w:bookmarkStart w:id="2732" w:name="_Toc15299743"/>
      <w:bookmarkStart w:id="2733" w:name="_Toc15328579"/>
      <w:bookmarkStart w:id="2734" w:name="_Toc16161011"/>
      <w:ins w:id="2735" w:author="Ashwani Prabhakar" w:date="2019-07-24T17:29:00Z">
        <w:r>
          <w:t>Errors while</w:t>
        </w:r>
      </w:ins>
      <w:ins w:id="2736" w:author="Ashwani Prabhakar" w:date="2019-07-26T14:21:00Z">
        <w:r w:rsidR="00837C92">
          <w:t>/ after</w:t>
        </w:r>
      </w:ins>
      <w:ins w:id="2737" w:author="Ashwani Prabhakar" w:date="2019-07-24T17:29:00Z">
        <w:r w:rsidR="00837C92">
          <w:t xml:space="preserve"> </w:t>
        </w:r>
      </w:ins>
      <w:ins w:id="2738" w:author="Ashwani Prabhakar" w:date="2019-07-26T14:21:00Z">
        <w:r w:rsidR="00837C92">
          <w:t>I</w:t>
        </w:r>
      </w:ins>
      <w:ins w:id="2739" w:author="Ashwani Prabhakar" w:date="2019-07-24T17:29:00Z">
        <w:r>
          <w:t>nstallation</w:t>
        </w:r>
      </w:ins>
      <w:bookmarkEnd w:id="2731"/>
      <w:bookmarkEnd w:id="2732"/>
      <w:bookmarkEnd w:id="2733"/>
      <w:bookmarkEnd w:id="2734"/>
    </w:p>
    <w:p w14:paraId="43155A82" w14:textId="77777777" w:rsidR="00837C92" w:rsidRPr="00837C92" w:rsidRDefault="00837C92" w:rsidP="00837C92">
      <w:pPr>
        <w:rPr>
          <w:ins w:id="2740" w:author="Ashwani Prabhakar" w:date="2019-07-24T17:30:00Z"/>
        </w:rPr>
      </w:pPr>
    </w:p>
    <w:p w14:paraId="303EE84F" w14:textId="6D393AAF" w:rsidR="00641871" w:rsidRPr="00837C92" w:rsidDel="00111E74" w:rsidRDefault="00837C92">
      <w:pPr>
        <w:pStyle w:val="ListParagraph"/>
        <w:numPr>
          <w:ilvl w:val="0"/>
          <w:numId w:val="104"/>
        </w:numPr>
        <w:rPr>
          <w:del w:id="2741" w:author="Ashwani Prabhakar" w:date="2019-07-26T14:23:00Z"/>
          <w:moveTo w:id="2742" w:author="Ashwani Prabhakar" w:date="2019-07-24T17:30:00Z"/>
          <w:rFonts w:cstheme="minorHAnsi"/>
        </w:rPr>
        <w:pPrChange w:id="2743" w:author="Ashwani Prabhakar" w:date="2019-07-26T14:20:00Z">
          <w:pPr>
            <w:pStyle w:val="ListParagraph"/>
            <w:numPr>
              <w:numId w:val="22"/>
            </w:numPr>
            <w:ind w:left="1444" w:hanging="360"/>
          </w:pPr>
        </w:pPrChange>
      </w:pPr>
      <w:moveToRangeStart w:id="2744" w:author="Ashwani Prabhakar" w:date="2019-07-24T17:30:00Z" w:name="move14881851"/>
      <w:ins w:id="2745" w:author="Ashwani Prabhakar" w:date="2019-07-26T14:20:00Z">
        <w:r>
          <w:t>There may be some potential errors while</w:t>
        </w:r>
      </w:ins>
      <w:ins w:id="2746" w:author="Ashwani Prabhakar" w:date="2019-07-26T14:21:00Z">
        <w:r>
          <w:t>/ after</w:t>
        </w:r>
      </w:ins>
      <w:ins w:id="2747" w:author="Ashwani Prabhakar" w:date="2019-07-26T14:20:00Z">
        <w:r>
          <w:t xml:space="preserve"> Installati</w:t>
        </w:r>
      </w:ins>
      <w:ins w:id="2748" w:author="Ashwani Prabhakar" w:date="2019-07-26T14:21:00Z">
        <w:r>
          <w:t xml:space="preserve">on. </w:t>
        </w:r>
      </w:ins>
      <w:ins w:id="2749" w:author="Ashwani Prabhakar" w:date="2019-07-26T14:22:00Z">
        <w:r>
          <w:t xml:space="preserve">One of the example has been shown in this section. </w:t>
        </w:r>
      </w:ins>
      <w:moveTo w:id="2750" w:author="Ashwani Prabhakar" w:date="2019-07-24T17:30:00Z">
        <w:del w:id="2751" w:author="Ashwani Prabhakar" w:date="2019-07-25T21:49:00Z">
          <w:r w:rsidR="00641871" w:rsidDel="00B02F0B">
            <w:delText xml:space="preserve">1.4 </w:delText>
          </w:r>
        </w:del>
        <w:del w:id="2752" w:author="Ashwani Prabhakar" w:date="2019-07-26T14:20:00Z">
          <w:r w:rsidR="00641871" w:rsidDel="00837C92">
            <w:delText>POTENTIAL ERRORS WHILE INSTALLATION (MAY/ MAY NOT):</w:delText>
          </w:r>
          <w:r w:rsidR="00641871" w:rsidRPr="00837C92" w:rsidDel="00837C92">
            <w:rPr>
              <w:rFonts w:cstheme="minorHAnsi"/>
            </w:rPr>
            <w:delText xml:space="preserve"> </w:delText>
          </w:r>
        </w:del>
      </w:moveTo>
      <w:ins w:id="2753" w:author="Ashwani Prabhakar" w:date="2019-07-26T14:23:00Z">
        <w:r w:rsidR="00111E74">
          <w:rPr>
            <w:rFonts w:cstheme="minorHAnsi"/>
          </w:rPr>
          <w:t>I</w:t>
        </w:r>
      </w:ins>
    </w:p>
    <w:moveToRangeEnd w:id="2744"/>
    <w:p w14:paraId="39C0487C" w14:textId="68CBDD60" w:rsidR="00B02F0B" w:rsidRDefault="00641871">
      <w:pPr>
        <w:pStyle w:val="ListParagraph"/>
        <w:numPr>
          <w:ilvl w:val="0"/>
          <w:numId w:val="105"/>
        </w:numPr>
        <w:rPr>
          <w:ins w:id="2754" w:author="Ashwani Prabhakar" w:date="2019-07-25T21:50:00Z"/>
        </w:rPr>
        <w:pPrChange w:id="2755" w:author="Ashwani Prabhakar" w:date="2019-07-26T14:24:00Z">
          <w:pPr>
            <w:pStyle w:val="ListParagraph"/>
            <w:numPr>
              <w:ilvl w:val="1"/>
              <w:numId w:val="5"/>
            </w:numPr>
            <w:ind w:hanging="360"/>
          </w:pPr>
        </w:pPrChange>
      </w:pPr>
      <w:commentRangeStart w:id="2756"/>
      <w:ins w:id="2757" w:author="Ashwani Prabhakar" w:date="2019-07-24T17:29:00Z">
        <w:r w:rsidRPr="00B02F0B">
          <w:t xml:space="preserve">f </w:t>
        </w:r>
      </w:ins>
      <w:ins w:id="2758" w:author="Ashwani Prabhakar" w:date="2019-07-25T21:50:00Z">
        <w:del w:id="2759" w:author="Jeremie Giraud" w:date="2019-07-29T21:26:00Z">
          <w:r w:rsidR="00B02F0B">
            <w:delText>user</w:delText>
          </w:r>
        </w:del>
      </w:ins>
      <w:ins w:id="2760" w:author="Ashwani Prabhakar" w:date="2019-07-24T17:29:00Z">
        <w:del w:id="2761" w:author="Jeremie Giraud" w:date="2019-08-08T12:25:00Z">
          <w:r w:rsidRPr="00B02F0B" w:rsidDel="009A5B53">
            <w:delText xml:space="preserve"> </w:delText>
          </w:r>
        </w:del>
      </w:ins>
      <w:ins w:id="2762" w:author="Jeremie Giraud" w:date="2019-08-08T12:25:00Z">
        <w:r w:rsidR="009A5B53">
          <w:t xml:space="preserve">User </w:t>
        </w:r>
      </w:ins>
      <w:ins w:id="2763" w:author="Ashwani Prabhakar" w:date="2019-07-24T17:29:00Z">
        <w:r w:rsidRPr="00B02F0B">
          <w:t>get</w:t>
        </w:r>
      </w:ins>
      <w:ins w:id="2764" w:author="Ashwani Prabhakar" w:date="2019-07-25T21:50:00Z">
        <w:r w:rsidR="00B02F0B">
          <w:t>s</w:t>
        </w:r>
      </w:ins>
      <w:ins w:id="2765" w:author="Ashwani Prabhakar" w:date="2019-07-24T17:29:00Z">
        <w:r w:rsidRPr="00B02F0B">
          <w:t xml:space="preserve"> the error (libgfortran.so.4) as shown below </w:t>
        </w:r>
      </w:ins>
      <w:ins w:id="2766" w:author="Ashwani Prabhakar" w:date="2019-07-26T15:55:00Z">
        <w:r w:rsidR="003113D5">
          <w:t xml:space="preserve">in </w:t>
        </w:r>
        <w:r w:rsidR="003113D5">
          <w:fldChar w:fldCharType="begin"/>
        </w:r>
        <w:r w:rsidR="003113D5">
          <w:instrText xml:space="preserve"> REF _Ref15048949 \h </w:instrText>
        </w:r>
      </w:ins>
      <w:r w:rsidR="003113D5">
        <w:fldChar w:fldCharType="separate"/>
      </w:r>
      <w:ins w:id="2767" w:author="Jeremie Giraud" w:date="2019-08-08T12:43:00Z">
        <w:r w:rsidR="007D2A24">
          <w:t xml:space="preserve">Figure </w:t>
        </w:r>
        <w:r w:rsidR="007D2A24">
          <w:rPr>
            <w:noProof/>
          </w:rPr>
          <w:t>6</w:t>
        </w:r>
      </w:ins>
      <w:ins w:id="2768" w:author="Ashwani Prabhakar" w:date="2019-07-26T15:55:00Z">
        <w:r w:rsidR="003113D5">
          <w:fldChar w:fldCharType="end"/>
        </w:r>
        <w:r w:rsidR="003113D5">
          <w:t>.</w:t>
        </w:r>
      </w:ins>
    </w:p>
    <w:p w14:paraId="52151230" w14:textId="77777777" w:rsidR="00111E74" w:rsidRDefault="00641871">
      <w:pPr>
        <w:keepNext/>
        <w:jc w:val="center"/>
        <w:rPr>
          <w:ins w:id="2769" w:author="Ashwani Prabhakar" w:date="2019-07-26T14:24:00Z"/>
        </w:rPr>
        <w:pPrChange w:id="2770" w:author="Ashwani Prabhakar" w:date="2019-07-29T18:27:00Z">
          <w:pPr>
            <w:jc w:val="center"/>
          </w:pPr>
        </w:pPrChange>
      </w:pPr>
      <w:ins w:id="2771" w:author="Ashwani Prabhakar" w:date="2019-07-24T17:29:00Z">
        <w:r w:rsidRPr="005A7E00">
          <w:rPr>
            <w:noProof/>
            <w:lang w:eastAsia="en-AU"/>
          </w:rPr>
          <w:drawing>
            <wp:inline distT="0" distB="0" distL="0" distR="0" wp14:anchorId="02E1E6C0" wp14:editId="2F5E0E1F">
              <wp:extent cx="3914775" cy="1424305"/>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914775" cy="1424305"/>
                      </a:xfrm>
                      <a:prstGeom prst="rect">
                        <a:avLst/>
                      </a:prstGeom>
                    </pic:spPr>
                  </pic:pic>
                </a:graphicData>
              </a:graphic>
            </wp:inline>
          </w:drawing>
        </w:r>
      </w:ins>
    </w:p>
    <w:p w14:paraId="68AE251E" w14:textId="68EDB7CD" w:rsidR="00641871" w:rsidRPr="005A7E00" w:rsidRDefault="00111E74">
      <w:pPr>
        <w:pStyle w:val="Caption"/>
        <w:jc w:val="center"/>
        <w:rPr>
          <w:ins w:id="2772" w:author="Ashwani Prabhakar" w:date="2019-07-24T17:29:00Z"/>
        </w:rPr>
        <w:pPrChange w:id="2773" w:author="Ashwani Prabhakar" w:date="2019-07-26T14:24:00Z">
          <w:pPr>
            <w:pStyle w:val="ListParagraph"/>
            <w:numPr>
              <w:ilvl w:val="1"/>
              <w:numId w:val="5"/>
            </w:numPr>
            <w:ind w:hanging="360"/>
          </w:pPr>
        </w:pPrChange>
      </w:pPr>
      <w:bookmarkStart w:id="2774" w:name="_Ref15048949"/>
      <w:bookmarkStart w:id="2775" w:name="_Toc15299696"/>
      <w:bookmarkStart w:id="2776" w:name="_Toc15328532"/>
      <w:bookmarkStart w:id="2777" w:name="_Toc15369119"/>
      <w:ins w:id="2778" w:author="Ashwani Prabhakar" w:date="2019-07-26T14:24:00Z">
        <w:r>
          <w:t xml:space="preserve">Figure </w:t>
        </w:r>
        <w:r>
          <w:fldChar w:fldCharType="begin"/>
        </w:r>
        <w:r>
          <w:instrText xml:space="preserve"> SEQ Figure \* ARABIC </w:instrText>
        </w:r>
      </w:ins>
      <w:r>
        <w:fldChar w:fldCharType="separate"/>
      </w:r>
      <w:ins w:id="2779" w:author="Jeremie Giraud" w:date="2019-08-08T12:43:00Z">
        <w:r w:rsidR="007D2A24">
          <w:rPr>
            <w:noProof/>
          </w:rPr>
          <w:t>6</w:t>
        </w:r>
      </w:ins>
      <w:ins w:id="2780" w:author="Ashwani Prabhakar" w:date="2019-07-26T14:24:00Z">
        <w:r>
          <w:fldChar w:fldCharType="end"/>
        </w:r>
      </w:ins>
      <w:bookmarkEnd w:id="2774"/>
      <w:ins w:id="2781" w:author="Jeremie Giraud" w:date="2019-07-26T18:02:00Z">
        <w:r w:rsidR="00BE4212">
          <w:t>. Example of error</w:t>
        </w:r>
      </w:ins>
      <w:ins w:id="2782" w:author="Jeremie Giraud" w:date="2019-07-29T13:33:00Z">
        <w:r w:rsidR="00784329">
          <w:t>: missing library</w:t>
        </w:r>
      </w:ins>
      <w:ins w:id="2783" w:author="Jeremie Giraud" w:date="2019-07-26T18:02:00Z">
        <w:r w:rsidR="00BE4212">
          <w:t>.</w:t>
        </w:r>
        <w:bookmarkEnd w:id="2775"/>
        <w:bookmarkEnd w:id="2776"/>
        <w:bookmarkEnd w:id="2777"/>
        <w:r w:rsidR="00BE4212">
          <w:t xml:space="preserve"> </w:t>
        </w:r>
      </w:ins>
    </w:p>
    <w:p w14:paraId="7BD2E9F4" w14:textId="51424161" w:rsidR="00641871" w:rsidRPr="005A7E00" w:rsidRDefault="00641871" w:rsidP="00641871">
      <w:pPr>
        <w:pStyle w:val="ListParagraph"/>
        <w:rPr>
          <w:ins w:id="2784" w:author="Ashwani Prabhakar" w:date="2019-07-24T17:29:00Z"/>
        </w:rPr>
      </w:pPr>
    </w:p>
    <w:p w14:paraId="656631B8" w14:textId="68B8D14D" w:rsidR="00641871" w:rsidRPr="005A7E00" w:rsidRDefault="00B02F0B">
      <w:pPr>
        <w:ind w:firstLine="360"/>
        <w:rPr>
          <w:ins w:id="2785" w:author="Ashwani Prabhakar" w:date="2019-07-24T17:29:00Z"/>
        </w:rPr>
        <w:pPrChange w:id="2786" w:author="Ashwani Prabhakar" w:date="2019-07-26T14:33:00Z">
          <w:pPr>
            <w:pStyle w:val="ListParagraph"/>
            <w:numPr>
              <w:ilvl w:val="1"/>
              <w:numId w:val="5"/>
            </w:numPr>
            <w:ind w:hanging="360"/>
          </w:pPr>
        </w:pPrChange>
      </w:pPr>
      <w:ins w:id="2787" w:author="Ashwani Prabhakar" w:date="2019-07-25T21:50:00Z">
        <w:del w:id="2788" w:author="Jeremie Giraud" w:date="2019-08-08T12:19:00Z">
          <w:r w:rsidDel="009A5B53">
            <w:delText>User</w:delText>
          </w:r>
        </w:del>
        <w:del w:id="2789" w:author="Jeremie Giraud" w:date="2019-08-08T12:25:00Z">
          <w:r w:rsidDel="009A5B53">
            <w:delText xml:space="preserve"> </w:delText>
          </w:r>
        </w:del>
      </w:ins>
      <w:ins w:id="2790" w:author="Jeremie Giraud" w:date="2019-08-08T12:25:00Z">
        <w:r w:rsidR="009A5B53">
          <w:t xml:space="preserve">User </w:t>
        </w:r>
      </w:ins>
      <w:ins w:id="2791" w:author="Ashwani Prabhakar" w:date="2019-07-25T21:50:00Z">
        <w:r>
          <w:t>n</w:t>
        </w:r>
      </w:ins>
      <w:ins w:id="2792" w:author="Ashwani Prabhakar" w:date="2019-07-24T17:29:00Z">
        <w:r w:rsidR="00641871" w:rsidRPr="005A7E00">
          <w:t>eed to install libgfortran4</w:t>
        </w:r>
        <w:r w:rsidR="00641871">
          <w:t xml:space="preserve"> using the following commands:</w:t>
        </w:r>
      </w:ins>
    </w:p>
    <w:p w14:paraId="1C8E5842" w14:textId="77777777" w:rsidR="00641871" w:rsidRPr="00BF36F7" w:rsidRDefault="00641871">
      <w:pPr>
        <w:pStyle w:val="ListParagraph"/>
        <w:numPr>
          <w:ilvl w:val="0"/>
          <w:numId w:val="106"/>
        </w:numPr>
        <w:rPr>
          <w:ins w:id="2793" w:author="Ashwani Prabhakar" w:date="2019-07-24T17:29:00Z"/>
        </w:rPr>
        <w:pPrChange w:id="2794" w:author="Ashwani Prabhakar" w:date="2019-07-26T14:33:00Z">
          <w:pPr>
            <w:pStyle w:val="ListParagraph"/>
            <w:numPr>
              <w:ilvl w:val="1"/>
              <w:numId w:val="5"/>
            </w:numPr>
            <w:ind w:hanging="360"/>
          </w:pPr>
        </w:pPrChange>
      </w:pPr>
      <w:ins w:id="2795" w:author="Ashwani Prabhakar" w:date="2019-07-24T17:29:00Z">
        <w:r w:rsidRPr="00BF36F7">
          <w:t>Type “sudo apt-get install gcc-7”</w:t>
        </w:r>
      </w:ins>
    </w:p>
    <w:p w14:paraId="1BDC8B7C" w14:textId="77777777" w:rsidR="00641871" w:rsidRPr="00AD66B2" w:rsidRDefault="00641871">
      <w:pPr>
        <w:pStyle w:val="ListParagraph"/>
        <w:numPr>
          <w:ilvl w:val="0"/>
          <w:numId w:val="106"/>
        </w:numPr>
        <w:rPr>
          <w:ins w:id="2796" w:author="Ashwani Prabhakar" w:date="2019-07-24T17:29:00Z"/>
        </w:rPr>
        <w:pPrChange w:id="2797" w:author="Ashwani Prabhakar" w:date="2019-07-26T14:33:00Z">
          <w:pPr>
            <w:pStyle w:val="ListParagraph"/>
            <w:numPr>
              <w:ilvl w:val="1"/>
              <w:numId w:val="5"/>
            </w:numPr>
            <w:ind w:hanging="360"/>
          </w:pPr>
        </w:pPrChange>
      </w:pPr>
      <w:ins w:id="2798" w:author="Ashwani Prabhakar" w:date="2019-07-24T17:29:00Z">
        <w:r w:rsidRPr="00AD66B2">
          <w:lastRenderedPageBreak/>
          <w:t>Type “sudo apt-get install g++-7”</w:t>
        </w:r>
      </w:ins>
    </w:p>
    <w:p w14:paraId="76DFCDAA" w14:textId="74100B24" w:rsidR="00641871" w:rsidRDefault="00111E74">
      <w:pPr>
        <w:pStyle w:val="ListParagraph"/>
        <w:numPr>
          <w:ilvl w:val="0"/>
          <w:numId w:val="106"/>
        </w:numPr>
        <w:rPr>
          <w:ins w:id="2799" w:author="Ashwani Prabhakar" w:date="2019-07-26T14:25:00Z"/>
        </w:rPr>
        <w:pPrChange w:id="2800" w:author="Ashwani Prabhakar" w:date="2019-07-26T14:33:00Z">
          <w:pPr>
            <w:pStyle w:val="ListParagraph"/>
            <w:numPr>
              <w:ilvl w:val="1"/>
              <w:numId w:val="5"/>
            </w:numPr>
            <w:ind w:hanging="360"/>
          </w:pPr>
        </w:pPrChange>
      </w:pPr>
      <w:ins w:id="2801" w:author="Ashwani Prabhakar" w:date="2019-07-26T14:24:00Z">
        <w:r>
          <w:t>Then, t</w:t>
        </w:r>
      </w:ins>
      <w:ins w:id="2802" w:author="Ashwani Prabhakar" w:date="2019-07-24T17:29:00Z">
        <w:r w:rsidR="00641871" w:rsidRPr="00AD66B2">
          <w:t>ype “sudo apt-get install libgfortran4” to install libgfortran4</w:t>
        </w:r>
        <w:commentRangeEnd w:id="2756"/>
        <w:r w:rsidR="00641871">
          <w:rPr>
            <w:rStyle w:val="CommentReference"/>
          </w:rPr>
          <w:commentReference w:id="2756"/>
        </w:r>
      </w:ins>
    </w:p>
    <w:p w14:paraId="26884E2E" w14:textId="30F715A0" w:rsidR="00B65447" w:rsidRPr="00AD66B2" w:rsidRDefault="00B65447">
      <w:pPr>
        <w:ind w:left="360"/>
        <w:rPr>
          <w:ins w:id="2803" w:author="Ashwani Prabhakar" w:date="2019-07-24T17:29:00Z"/>
        </w:rPr>
        <w:pPrChange w:id="2804" w:author="Ashwani Prabhakar" w:date="2019-07-26T14:27:00Z">
          <w:pPr>
            <w:pStyle w:val="ListParagraph"/>
            <w:numPr>
              <w:ilvl w:val="1"/>
              <w:numId w:val="5"/>
            </w:numPr>
            <w:ind w:hanging="360"/>
          </w:pPr>
        </w:pPrChange>
      </w:pPr>
      <w:ins w:id="2805" w:author="Ashwani Prabhakar" w:date="2019-07-26T14:25:00Z">
        <w:r>
          <w:t>After fo</w:t>
        </w:r>
      </w:ins>
      <w:ins w:id="2806" w:author="Ashwani Prabhakar" w:date="2019-07-26T14:26:00Z">
        <w:r>
          <w:t xml:space="preserve">llowing the above steps, </w:t>
        </w:r>
        <w:del w:id="2807" w:author="Jeremie Giraud" w:date="2019-07-29T21:26:00Z">
          <w:r>
            <w:delText>user</w:delText>
          </w:r>
        </w:del>
        <w:del w:id="2808" w:author="Jeremie Giraud" w:date="2019-08-08T12:25:00Z">
          <w:r w:rsidDel="009A5B53">
            <w:delText xml:space="preserve"> </w:delText>
          </w:r>
        </w:del>
      </w:ins>
      <w:ins w:id="2809" w:author="Jeremie Giraud" w:date="2019-08-08T12:25:00Z">
        <w:r w:rsidR="009A5B53">
          <w:t xml:space="preserve">User </w:t>
        </w:r>
      </w:ins>
      <w:ins w:id="2810" w:author="Ashwani Prabhakar" w:date="2019-07-26T14:26:00Z">
        <w:r>
          <w:t xml:space="preserve">will be able to solve the issue and will be able to run the executable </w:t>
        </w:r>
      </w:ins>
      <w:ins w:id="2811" w:author="Ashwani Prabhakar" w:date="2019-07-26T14:27:00Z">
        <w:r>
          <w:t>of TOMOFAST-x.</w:t>
        </w:r>
      </w:ins>
    </w:p>
    <w:p w14:paraId="69B730BF" w14:textId="320B63F8" w:rsidR="00641871" w:rsidDel="005A52A8" w:rsidRDefault="00641871" w:rsidP="00B02F0B">
      <w:pPr>
        <w:rPr>
          <w:del w:id="2812" w:author="Ashwani Prabhakar" w:date="2019-07-26T14:27:00Z"/>
        </w:rPr>
      </w:pPr>
    </w:p>
    <w:p w14:paraId="7A06E846" w14:textId="77601B69" w:rsidR="005A52A8" w:rsidRDefault="005A52A8" w:rsidP="003E32C7">
      <w:pPr>
        <w:rPr>
          <w:ins w:id="2813" w:author="Ashwani Prabhakar" w:date="2019-07-29T14:10:00Z"/>
        </w:rPr>
      </w:pPr>
    </w:p>
    <w:p w14:paraId="3D08740B" w14:textId="77777777" w:rsidR="005A52A8" w:rsidRPr="003D6535" w:rsidRDefault="005A52A8" w:rsidP="003E32C7">
      <w:pPr>
        <w:rPr>
          <w:ins w:id="2814" w:author="Ashwani Prabhakar" w:date="2019-07-29T14:10:00Z"/>
        </w:rPr>
      </w:pPr>
    </w:p>
    <w:p w14:paraId="7597FB12" w14:textId="6401C26D" w:rsidR="00B02F0B" w:rsidRPr="00B02F0B" w:rsidRDefault="00B02F0B" w:rsidP="00B02F0B"/>
    <w:p w14:paraId="709FF2BE" w14:textId="77777777" w:rsidR="00843F86" w:rsidRDefault="00843F86">
      <w:pPr>
        <w:rPr>
          <w:ins w:id="2815" w:author="Jeremie Giraud" w:date="2019-07-29T21:32:00Z"/>
          <w:rFonts w:asciiTheme="majorHAnsi" w:eastAsiaTheme="majorEastAsia" w:hAnsiTheme="majorHAnsi" w:cstheme="majorBidi"/>
          <w:color w:val="2E74B5" w:themeColor="accent1" w:themeShade="BF"/>
          <w:sz w:val="32"/>
          <w:szCs w:val="32"/>
        </w:rPr>
      </w:pPr>
      <w:ins w:id="2816" w:author="Jeremie Giraud" w:date="2019-07-29T21:32:00Z">
        <w:r>
          <w:br w:type="page"/>
        </w:r>
      </w:ins>
    </w:p>
    <w:p w14:paraId="765102A7" w14:textId="14C18CA6" w:rsidR="004B6D3E" w:rsidRDefault="004B6D3E">
      <w:pPr>
        <w:pStyle w:val="Heading1"/>
        <w:rPr>
          <w:ins w:id="2817" w:author="Ashwani Prabhakar" w:date="2019-07-24T17:27:00Z"/>
        </w:rPr>
        <w:pPrChange w:id="2818" w:author="Ashwani Prabhakar" w:date="2019-07-24T17:26:00Z">
          <w:pPr/>
        </w:pPrChange>
      </w:pPr>
      <w:del w:id="2819" w:author="Ashwani Prabhakar" w:date="2019-07-24T17:26:00Z">
        <w:r w:rsidRPr="005A7E00" w:rsidDel="00641871">
          <w:lastRenderedPageBreak/>
          <w:delText xml:space="preserve">Follow the </w:delText>
        </w:r>
        <w:r w:rsidR="00321200" w:rsidRPr="005A7E00" w:rsidDel="00641871">
          <w:delText>s</w:delText>
        </w:r>
        <w:r w:rsidRPr="005A7E00" w:rsidDel="00641871">
          <w:delText>teps shown</w:delText>
        </w:r>
        <w:r w:rsidR="00321200" w:rsidRPr="005A7E00" w:rsidDel="00641871">
          <w:delText xml:space="preserve"> below in order to run TOMOFAST</w:delText>
        </w:r>
        <w:r w:rsidRPr="005A7E00" w:rsidDel="00641871">
          <w:delText xml:space="preserve">: </w:delText>
        </w:r>
      </w:del>
      <w:bookmarkStart w:id="2820" w:name="_Toc15055928"/>
      <w:bookmarkStart w:id="2821" w:name="_Toc15299744"/>
      <w:bookmarkStart w:id="2822" w:name="_Toc15328580"/>
      <w:bookmarkStart w:id="2823" w:name="_Toc16161012"/>
      <w:ins w:id="2824" w:author="Ashwani Prabhakar" w:date="2019-07-24T17:26:00Z">
        <w:r w:rsidR="00641871">
          <w:t xml:space="preserve">GETTING STARTED </w:t>
        </w:r>
      </w:ins>
      <w:ins w:id="2825" w:author="Ashwani Prabhakar" w:date="2019-07-26T14:25:00Z">
        <w:r w:rsidR="00111E74">
          <w:t>WITH TOMOFAST-x</w:t>
        </w:r>
      </w:ins>
      <w:bookmarkEnd w:id="2820"/>
      <w:bookmarkEnd w:id="2821"/>
      <w:bookmarkEnd w:id="2822"/>
      <w:bookmarkEnd w:id="2823"/>
    </w:p>
    <w:p w14:paraId="5D6D3667" w14:textId="488471AB" w:rsidR="00641871" w:rsidRDefault="00641871" w:rsidP="00641871">
      <w:pPr>
        <w:rPr>
          <w:ins w:id="2826" w:author="Ashwani Prabhakar" w:date="2019-07-24T17:29:00Z"/>
        </w:rPr>
      </w:pPr>
    </w:p>
    <w:p w14:paraId="1C097872" w14:textId="7B61C151" w:rsidR="00641871" w:rsidRDefault="00B65447" w:rsidP="00641871">
      <w:pPr>
        <w:rPr>
          <w:ins w:id="2827" w:author="Ashwani Prabhakar" w:date="2019-07-24T17:29:00Z"/>
        </w:rPr>
      </w:pPr>
      <w:ins w:id="2828" w:author="Ashwani Prabhakar" w:date="2019-07-26T14:27:00Z">
        <w:r>
          <w:t xml:space="preserve">In this section, we would like to describe about the </w:t>
        </w:r>
      </w:ins>
      <w:ins w:id="2829" w:author="Ashwani Prabhakar" w:date="2019-07-26T14:28:00Z">
        <w:r>
          <w:t>starting of th</w:t>
        </w:r>
      </w:ins>
      <w:ins w:id="2830" w:author="Ashwani Prabhakar" w:date="2019-07-26T14:36:00Z">
        <w:r w:rsidR="00EA6556">
          <w:t>e TOMOFAST-x</w:t>
        </w:r>
      </w:ins>
      <w:ins w:id="2831" w:author="Ashwani Prabhakar" w:date="2019-07-26T14:37:00Z">
        <w:r w:rsidR="00EA6556">
          <w:t>. We would also be discussing about the executable of TOMOFAST-x</w:t>
        </w:r>
      </w:ins>
      <w:ins w:id="2832" w:author="Ashwani Prabhakar" w:date="2019-07-26T14:38:00Z">
        <w:r w:rsidR="00EA6556">
          <w:t xml:space="preserve"> i.e. “tomofast3D”</w:t>
        </w:r>
      </w:ins>
      <w:ins w:id="2833" w:author="Ashwani Prabhakar" w:date="2019-07-26T14:37:00Z">
        <w:r w:rsidR="00EA6556">
          <w:t xml:space="preserve"> briefly. </w:t>
        </w:r>
      </w:ins>
    </w:p>
    <w:p w14:paraId="14FD73C0" w14:textId="77777777" w:rsidR="00641871" w:rsidRDefault="00641871" w:rsidP="00641871">
      <w:pPr>
        <w:rPr>
          <w:ins w:id="2834" w:author="Ashwani Prabhakar" w:date="2019-07-24T17:27:00Z"/>
        </w:rPr>
      </w:pPr>
    </w:p>
    <w:p w14:paraId="42E6667A" w14:textId="442009A7" w:rsidR="00641871" w:rsidRDefault="00641871">
      <w:pPr>
        <w:pStyle w:val="Heading2"/>
        <w:rPr>
          <w:ins w:id="2835" w:author="Ashwani Prabhakar" w:date="2019-07-26T14:39:00Z"/>
        </w:rPr>
        <w:pPrChange w:id="2836" w:author="Ashwani Prabhakar" w:date="2019-07-24T17:27:00Z">
          <w:pPr/>
        </w:pPrChange>
      </w:pPr>
      <w:bookmarkStart w:id="2837" w:name="_Toc15055929"/>
      <w:bookmarkStart w:id="2838" w:name="_Toc15299745"/>
      <w:bookmarkStart w:id="2839" w:name="_Toc15328581"/>
      <w:bookmarkStart w:id="2840" w:name="_Toc16161013"/>
      <w:ins w:id="2841" w:author="Ashwani Prabhakar" w:date="2019-07-24T17:27:00Z">
        <w:r>
          <w:t>Invoking TOMOFAST-x using a command line</w:t>
        </w:r>
      </w:ins>
      <w:bookmarkEnd w:id="2837"/>
      <w:bookmarkEnd w:id="2838"/>
      <w:bookmarkEnd w:id="2839"/>
      <w:bookmarkEnd w:id="2840"/>
    </w:p>
    <w:p w14:paraId="63EEFF0C" w14:textId="77777777" w:rsidR="00EA6556" w:rsidRPr="00EA6556" w:rsidRDefault="00EA6556" w:rsidP="00EA6556"/>
    <w:p w14:paraId="0E4DAF8E" w14:textId="66971CD6" w:rsidR="00EA6556" w:rsidRDefault="06BC12C1">
      <w:pPr>
        <w:pStyle w:val="ListParagraph"/>
        <w:numPr>
          <w:ilvl w:val="0"/>
          <w:numId w:val="107"/>
        </w:numPr>
        <w:rPr>
          <w:ins w:id="2842" w:author="Ashwani Prabhakar" w:date="2019-07-26T14:39:00Z"/>
        </w:rPr>
        <w:pPrChange w:id="2843" w:author="Ashwani Prabhakar" w:date="2019-07-26T14:39:00Z">
          <w:pPr>
            <w:pStyle w:val="ListParagraph"/>
            <w:numPr>
              <w:numId w:val="10"/>
            </w:numPr>
            <w:ind w:hanging="360"/>
          </w:pPr>
        </w:pPrChange>
      </w:pPr>
      <w:r w:rsidRPr="00BF36F7">
        <w:t xml:space="preserve">Change your directory to the folder where </w:t>
      </w:r>
      <w:ins w:id="2844" w:author="Ashwani Prabhakar" w:date="2019-07-26T14:38:00Z">
        <w:r w:rsidR="00EA6556">
          <w:t>the</w:t>
        </w:r>
      </w:ins>
      <w:del w:id="2845" w:author="Ashwani Prabhakar" w:date="2019-07-26T14:38:00Z">
        <w:r w:rsidRPr="00BF36F7" w:rsidDel="00EA6556">
          <w:delText>your</w:delText>
        </w:r>
      </w:del>
      <w:r w:rsidRPr="00BF36F7">
        <w:t xml:space="preserve"> executable tomofast3D exists and run the same as shown below</w:t>
      </w:r>
      <w:ins w:id="2846" w:author="Ashwani Prabhakar" w:date="2019-07-26T15:54:00Z">
        <w:r w:rsidR="00F13531">
          <w:rPr>
            <w:noProof/>
            <w:lang w:eastAsia="en-AU"/>
          </w:rPr>
          <w:t xml:space="preserve"> in </w:t>
        </w:r>
      </w:ins>
      <w:ins w:id="2847" w:author="Ashwani Prabhakar" w:date="2019-07-26T15:55:00Z">
        <w:r w:rsidR="00F13531">
          <w:rPr>
            <w:noProof/>
            <w:lang w:eastAsia="en-AU"/>
          </w:rPr>
          <w:fldChar w:fldCharType="begin"/>
        </w:r>
        <w:r w:rsidR="00F13531">
          <w:rPr>
            <w:noProof/>
            <w:lang w:eastAsia="en-AU"/>
          </w:rPr>
          <w:instrText xml:space="preserve"> REF _Ref15048918 \h </w:instrText>
        </w:r>
      </w:ins>
      <w:r w:rsidR="00F13531">
        <w:rPr>
          <w:noProof/>
          <w:lang w:eastAsia="en-AU"/>
        </w:rPr>
      </w:r>
      <w:r w:rsidR="00F13531">
        <w:rPr>
          <w:noProof/>
          <w:lang w:eastAsia="en-AU"/>
        </w:rPr>
        <w:fldChar w:fldCharType="separate"/>
      </w:r>
      <w:ins w:id="2848" w:author="Jeremie Giraud" w:date="2019-08-08T12:43:00Z">
        <w:r w:rsidR="007D2A24">
          <w:t xml:space="preserve">Figure </w:t>
        </w:r>
        <w:r w:rsidR="007D2A24">
          <w:rPr>
            <w:noProof/>
          </w:rPr>
          <w:t>7</w:t>
        </w:r>
      </w:ins>
      <w:ins w:id="2849" w:author="Ashwani Prabhakar" w:date="2019-07-26T15:55:00Z">
        <w:r w:rsidR="00F13531">
          <w:rPr>
            <w:noProof/>
            <w:lang w:eastAsia="en-AU"/>
          </w:rPr>
          <w:fldChar w:fldCharType="end"/>
        </w:r>
        <w:r w:rsidR="00F13531">
          <w:rPr>
            <w:noProof/>
            <w:lang w:eastAsia="en-AU"/>
          </w:rPr>
          <w:t>.</w:t>
        </w:r>
      </w:ins>
      <w:del w:id="2850" w:author="Ashwani Prabhakar" w:date="2019-07-26T15:54:00Z">
        <w:r w:rsidRPr="00BF36F7" w:rsidDel="00F13531">
          <w:delText>-</w:delText>
        </w:r>
        <w:r w:rsidRPr="00BF36F7" w:rsidDel="00F13531">
          <w:rPr>
            <w:noProof/>
            <w:lang w:eastAsia="en-AU"/>
          </w:rPr>
          <w:delText xml:space="preserve"> </w:delText>
        </w:r>
      </w:del>
    </w:p>
    <w:p w14:paraId="3D5832B0" w14:textId="77777777" w:rsidR="00EA6556" w:rsidRDefault="00EA6556">
      <w:pPr>
        <w:pStyle w:val="ListParagraph"/>
        <w:rPr>
          <w:ins w:id="2851" w:author="Ashwani Prabhakar" w:date="2019-07-26T14:39:00Z"/>
        </w:rPr>
        <w:pPrChange w:id="2852" w:author="Ashwani Prabhakar" w:date="2019-07-26T14:39:00Z">
          <w:pPr>
            <w:pStyle w:val="ListParagraph"/>
            <w:numPr>
              <w:numId w:val="10"/>
            </w:numPr>
            <w:ind w:hanging="360"/>
          </w:pPr>
        </w:pPrChange>
      </w:pPr>
    </w:p>
    <w:p w14:paraId="71A08B50" w14:textId="0CC4B513" w:rsidR="00EA6556" w:rsidRDefault="00AA2D85">
      <w:pPr>
        <w:jc w:val="center"/>
        <w:rPr>
          <w:ins w:id="2853" w:author="Ashwani Prabhakar" w:date="2019-07-26T14:52:00Z"/>
        </w:rPr>
        <w:pPrChange w:id="2854" w:author="Ashwani Prabhakar" w:date="2019-07-29T18:27:00Z">
          <w:pPr>
            <w:pStyle w:val="ListParagraph"/>
          </w:pPr>
        </w:pPrChange>
      </w:pPr>
      <w:r w:rsidRPr="005A7E00">
        <w:rPr>
          <w:noProof/>
          <w:lang w:eastAsia="en-AU"/>
        </w:rPr>
        <w:drawing>
          <wp:inline distT="0" distB="0" distL="0" distR="0" wp14:anchorId="2D7E4CD0" wp14:editId="7B466FEA">
            <wp:extent cx="5148125" cy="516221"/>
            <wp:effectExtent l="0" t="0" r="0" b="0"/>
            <wp:docPr id="6364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9216" cy="519339"/>
                    </a:xfrm>
                    <a:prstGeom prst="rect">
                      <a:avLst/>
                    </a:prstGeom>
                  </pic:spPr>
                </pic:pic>
              </a:graphicData>
            </a:graphic>
          </wp:inline>
        </w:drawing>
      </w:r>
    </w:p>
    <w:p w14:paraId="7C5B2040" w14:textId="25148A89" w:rsidR="003E32C7" w:rsidRDefault="00EA6556">
      <w:pPr>
        <w:pStyle w:val="Caption"/>
        <w:jc w:val="center"/>
        <w:rPr>
          <w:ins w:id="2855" w:author="Ashwani Prabhakar" w:date="2019-07-26T14:51:00Z"/>
        </w:rPr>
        <w:pPrChange w:id="2856" w:author="Ashwani Prabhakar" w:date="2019-07-26T14:52:00Z">
          <w:pPr>
            <w:pStyle w:val="ListParagraph"/>
            <w:numPr>
              <w:numId w:val="10"/>
            </w:numPr>
            <w:ind w:hanging="360"/>
          </w:pPr>
        </w:pPrChange>
      </w:pPr>
      <w:bookmarkStart w:id="2857" w:name="_Ref15048918"/>
      <w:bookmarkStart w:id="2858" w:name="_Toc15299697"/>
      <w:bookmarkStart w:id="2859" w:name="_Toc15328533"/>
      <w:bookmarkStart w:id="2860" w:name="_Toc15369120"/>
      <w:ins w:id="2861" w:author="Ashwani Prabhakar" w:date="2019-07-26T14:52:00Z">
        <w:r>
          <w:t xml:space="preserve">Figure </w:t>
        </w:r>
        <w:r>
          <w:fldChar w:fldCharType="begin"/>
        </w:r>
        <w:r>
          <w:instrText xml:space="preserve"> SEQ Figure \* ARABIC </w:instrText>
        </w:r>
      </w:ins>
      <w:r>
        <w:fldChar w:fldCharType="separate"/>
      </w:r>
      <w:ins w:id="2862" w:author="Jeremie Giraud" w:date="2019-08-08T12:43:00Z">
        <w:r w:rsidR="007D2A24">
          <w:rPr>
            <w:noProof/>
          </w:rPr>
          <w:t>7</w:t>
        </w:r>
      </w:ins>
      <w:ins w:id="2863" w:author="Ashwani Prabhakar" w:date="2019-07-26T14:52:00Z">
        <w:r>
          <w:fldChar w:fldCharType="end"/>
        </w:r>
      </w:ins>
      <w:bookmarkEnd w:id="2857"/>
      <w:ins w:id="2864" w:author="Jeremie Giraud" w:date="2019-07-26T18:02:00Z">
        <w:r w:rsidR="00BE4212">
          <w:t>. Example of command to run T</w:t>
        </w:r>
      </w:ins>
      <w:ins w:id="2865" w:author="Ashwani Prabhakar" w:date="2019-07-29T17:41:00Z">
        <w:r w:rsidR="00455C0D">
          <w:t>OMOFAST</w:t>
        </w:r>
      </w:ins>
      <w:ins w:id="2866" w:author="Jeremie Giraud" w:date="2019-07-26T18:02:00Z">
        <w:del w:id="2867" w:author="Ashwani Prabhakar" w:date="2019-07-29T17:41:00Z">
          <w:r w:rsidR="00BE4212" w:rsidDel="00455C0D">
            <w:delText>omofast</w:delText>
          </w:r>
        </w:del>
        <w:r w:rsidR="00BE4212">
          <w:t>-x.</w:t>
        </w:r>
        <w:bookmarkEnd w:id="2858"/>
        <w:bookmarkEnd w:id="2859"/>
        <w:bookmarkEnd w:id="2860"/>
        <w:r w:rsidR="00BE4212">
          <w:t xml:space="preserve"> </w:t>
        </w:r>
      </w:ins>
    </w:p>
    <w:p w14:paraId="7E598AD2" w14:textId="77777777" w:rsidR="00EA6556" w:rsidRPr="005A7E00" w:rsidRDefault="00EA6556">
      <w:pPr>
        <w:pStyle w:val="ListParagraph"/>
        <w:pPrChange w:id="2868" w:author="Ashwani Prabhakar" w:date="2019-07-26T14:39:00Z">
          <w:pPr>
            <w:pStyle w:val="ListParagraph"/>
            <w:numPr>
              <w:numId w:val="10"/>
            </w:numPr>
            <w:ind w:hanging="360"/>
          </w:pPr>
        </w:pPrChange>
      </w:pPr>
    </w:p>
    <w:p w14:paraId="5DD539AE" w14:textId="77777777" w:rsidR="00EA6556" w:rsidRPr="003D6535" w:rsidRDefault="00EA6556" w:rsidP="00EA6556">
      <w:pPr>
        <w:pStyle w:val="ListParagraph"/>
        <w:numPr>
          <w:ilvl w:val="0"/>
          <w:numId w:val="107"/>
        </w:numPr>
        <w:rPr>
          <w:ins w:id="2869" w:author="Ashwani Prabhakar" w:date="2019-07-26T14:51:00Z"/>
        </w:rPr>
      </w:pPr>
      <w:commentRangeStart w:id="2870"/>
      <w:ins w:id="2871" w:author="Ashwani Prabhakar" w:date="2019-07-26T14:51:00Z">
        <w:r w:rsidRPr="005A7E00">
          <w:t xml:space="preserve">Command to run - </w:t>
        </w:r>
        <w:r w:rsidRPr="00F13531">
          <w:rPr>
            <w:b/>
            <w:rPrChange w:id="2872" w:author="Ashwani Prabhakar" w:date="2019-07-26T15:44:00Z">
              <w:rPr/>
            </w:rPrChange>
          </w:rPr>
          <w:t>mpirun -n 1 ./tomofast3D -j ./Parfile_mansf_slice.txt | tee out.txt</w:t>
        </w:r>
        <w:commentRangeEnd w:id="2870"/>
        <w:r w:rsidRPr="00F13531">
          <w:rPr>
            <w:b/>
            <w:rPrChange w:id="2873" w:author="Ashwani Prabhakar" w:date="2019-07-26T15:44:00Z">
              <w:rPr/>
            </w:rPrChange>
          </w:rPr>
          <w:commentReference w:id="2870"/>
        </w:r>
      </w:ins>
    </w:p>
    <w:p w14:paraId="326A9D67" w14:textId="3112E1FD" w:rsidR="004B6D3E" w:rsidRDefault="00F13531" w:rsidP="00EA6556">
      <w:pPr>
        <w:pStyle w:val="ListParagraph"/>
        <w:rPr>
          <w:ins w:id="2874" w:author="Ashwani Prabhakar" w:date="2019-07-26T15:48:00Z"/>
        </w:rPr>
      </w:pPr>
      <w:ins w:id="2875" w:author="Ashwani Prabhakar" w:date="2019-07-26T15:48:00Z">
        <w:r>
          <w:t xml:space="preserve">The </w:t>
        </w:r>
        <w:del w:id="2876" w:author="Jeremie Giraud" w:date="2019-07-26T17:54:00Z">
          <w:r>
            <w:delText>explantion</w:delText>
          </w:r>
        </w:del>
      </w:ins>
      <w:ins w:id="2877" w:author="Jeremie Giraud" w:date="2019-07-26T17:54:00Z">
        <w:r w:rsidR="00143433">
          <w:t>explanation</w:t>
        </w:r>
      </w:ins>
      <w:ins w:id="2878" w:author="Ashwani Prabhakar" w:date="2019-07-26T15:48:00Z">
        <w:r>
          <w:t xml:space="preserve"> of the command can be found in </w:t>
        </w:r>
      </w:ins>
      <w:ins w:id="2879" w:author="Ashwani Prabhakar" w:date="2019-07-29T14:10:00Z">
        <w:r w:rsidR="005A52A8">
          <w:t xml:space="preserve">the </w:t>
        </w:r>
      </w:ins>
      <w:ins w:id="2880" w:author="Ashwani Prabhakar" w:date="2019-07-29T14:11:00Z">
        <w:r w:rsidR="005A52A8">
          <w:fldChar w:fldCharType="begin"/>
        </w:r>
        <w:r w:rsidR="005A52A8">
          <w:instrText xml:space="preserve"> REF _Ref15301879 \h </w:instrText>
        </w:r>
      </w:ins>
      <w:r w:rsidR="005A52A8">
        <w:fldChar w:fldCharType="separate"/>
      </w:r>
      <w:ins w:id="2881" w:author="Jeremie Giraud" w:date="2019-08-08T12:43:00Z">
        <w:r w:rsidR="007D2A24">
          <w:t xml:space="preserve">Figure </w:t>
        </w:r>
        <w:r w:rsidR="007D2A24">
          <w:rPr>
            <w:noProof/>
          </w:rPr>
          <w:t>8</w:t>
        </w:r>
      </w:ins>
      <w:ins w:id="2882" w:author="Ashwani Prabhakar" w:date="2019-07-29T14:11:00Z">
        <w:r w:rsidR="005A52A8">
          <w:fldChar w:fldCharType="end"/>
        </w:r>
      </w:ins>
      <w:ins w:id="2883" w:author="Ashwani Prabhakar" w:date="2019-07-26T15:48:00Z">
        <w:r>
          <w:fldChar w:fldCharType="begin"/>
        </w:r>
        <w:r>
          <w:instrText xml:space="preserve"> REF _Ref15048529 \h </w:instrText>
        </w:r>
      </w:ins>
      <w:del w:id="2884" w:author="Jeremie Giraud" w:date="2019-07-29T13:19:00Z">
        <w:r>
          <w:fldChar w:fldCharType="separate"/>
        </w:r>
      </w:del>
      <w:ins w:id="2885" w:author="Ashwani Prabhakar" w:date="2019-07-26T15:48:00Z">
        <w:del w:id="2886" w:author="Jeremie Giraud" w:date="2019-07-29T13:19:00Z">
          <w:r>
            <w:delText xml:space="preserve">Figure </w:delText>
          </w:r>
          <w:r>
            <w:rPr>
              <w:noProof/>
            </w:rPr>
            <w:delText>8</w:delText>
          </w:r>
        </w:del>
        <w:r>
          <w:fldChar w:fldCharType="end"/>
        </w:r>
        <w:r>
          <w:t>.</w:t>
        </w:r>
      </w:ins>
    </w:p>
    <w:p w14:paraId="4DEB820E" w14:textId="77777777" w:rsidR="00F13531" w:rsidRPr="005A7E00" w:rsidDel="00295985" w:rsidRDefault="00F13531" w:rsidP="00EA6556">
      <w:pPr>
        <w:pStyle w:val="ListParagraph"/>
        <w:rPr>
          <w:del w:id="2887" w:author="Ashwani Prabhakar" w:date="2019-07-26T17:08:00Z"/>
        </w:rPr>
      </w:pPr>
    </w:p>
    <w:p w14:paraId="7BF9AF66" w14:textId="1F740D03" w:rsidR="00EA6556" w:rsidRDefault="00EA6556">
      <w:pPr>
        <w:keepNext/>
        <w:rPr>
          <w:ins w:id="2888" w:author="Ashwani Prabhakar" w:date="2019-07-26T14:52:00Z"/>
        </w:rPr>
        <w:pPrChange w:id="2889" w:author="Ashwani Prabhakar" w:date="2019-07-26T17:08:00Z">
          <w:pPr>
            <w:pStyle w:val="ListParagraph"/>
            <w:jc w:val="center"/>
          </w:pPr>
        </w:pPrChange>
      </w:pPr>
    </w:p>
    <w:p w14:paraId="09F04D63" w14:textId="55AE6DAA" w:rsidR="00295985" w:rsidRDefault="002F5A6E">
      <w:pPr>
        <w:pStyle w:val="Caption"/>
        <w:keepNext/>
        <w:jc w:val="center"/>
        <w:rPr>
          <w:ins w:id="2890" w:author="Ashwani Prabhakar" w:date="2019-07-26T17:08:00Z"/>
        </w:rPr>
        <w:pPrChange w:id="2891" w:author="Ashwani Prabhakar" w:date="2019-07-26T17:08:00Z">
          <w:pPr>
            <w:pStyle w:val="Caption"/>
            <w:jc w:val="center"/>
          </w:pPr>
        </w:pPrChange>
      </w:pPr>
      <w:bookmarkStart w:id="2892" w:name="_Ref15048529"/>
      <w:bookmarkEnd w:id="2892"/>
      <w:ins w:id="2893" w:author="Ashwani Prabhakar" w:date="2019-07-29T16:50:00Z">
        <w:r>
          <w:rPr>
            <w:noProof/>
            <w:lang w:eastAsia="en-AU"/>
          </w:rPr>
          <w:drawing>
            <wp:inline distT="0" distB="0" distL="0" distR="0" wp14:anchorId="1FB1EA93" wp14:editId="1B714FB9">
              <wp:extent cx="5731510" cy="119570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95705"/>
                      </a:xfrm>
                      <a:prstGeom prst="rect">
                        <a:avLst/>
                      </a:prstGeom>
                    </pic:spPr>
                  </pic:pic>
                </a:graphicData>
              </a:graphic>
            </wp:inline>
          </w:drawing>
        </w:r>
      </w:ins>
    </w:p>
    <w:p w14:paraId="0C7A17C1" w14:textId="19883AC6" w:rsidR="00BE4212" w:rsidRDefault="00295985" w:rsidP="00BE4212">
      <w:pPr>
        <w:pStyle w:val="Caption"/>
        <w:jc w:val="center"/>
        <w:rPr>
          <w:ins w:id="2894" w:author="Jeremie Giraud" w:date="2019-07-26T18:02:00Z"/>
        </w:rPr>
      </w:pPr>
      <w:bookmarkStart w:id="2895" w:name="_Ref15301879"/>
      <w:bookmarkStart w:id="2896" w:name="_Toc15299698"/>
      <w:bookmarkStart w:id="2897" w:name="_Toc15328534"/>
      <w:bookmarkStart w:id="2898" w:name="_Toc15369121"/>
      <w:ins w:id="2899" w:author="Ashwani Prabhakar" w:date="2019-07-26T17:08:00Z">
        <w:r>
          <w:t xml:space="preserve">Figure </w:t>
        </w:r>
        <w:r>
          <w:fldChar w:fldCharType="begin"/>
        </w:r>
        <w:r>
          <w:instrText xml:space="preserve"> SEQ Figure \* ARABIC </w:instrText>
        </w:r>
      </w:ins>
      <w:r>
        <w:fldChar w:fldCharType="separate"/>
      </w:r>
      <w:ins w:id="2900" w:author="Jeremie Giraud" w:date="2019-08-08T12:43:00Z">
        <w:r w:rsidR="007D2A24">
          <w:rPr>
            <w:noProof/>
          </w:rPr>
          <w:t>8</w:t>
        </w:r>
      </w:ins>
      <w:ins w:id="2901" w:author="Ashwani Prabhakar" w:date="2019-07-26T17:08:00Z">
        <w:r>
          <w:fldChar w:fldCharType="end"/>
        </w:r>
      </w:ins>
      <w:bookmarkEnd w:id="2895"/>
      <w:ins w:id="2902" w:author="Jeremie Giraud" w:date="2019-07-26T18:01:00Z">
        <w:r w:rsidR="00BE4212">
          <w:t xml:space="preserve">. </w:t>
        </w:r>
      </w:ins>
      <w:ins w:id="2903" w:author="Jeremie Giraud" w:date="2019-07-26T18:02:00Z">
        <w:r w:rsidR="00BE4212">
          <w:t>Description of command line to run T</w:t>
        </w:r>
      </w:ins>
      <w:ins w:id="2904" w:author="Ashwani Prabhakar" w:date="2019-07-29T17:41:00Z">
        <w:r w:rsidR="00455C0D">
          <w:t>OMOFAST</w:t>
        </w:r>
      </w:ins>
      <w:ins w:id="2905" w:author="Jeremie Giraud" w:date="2019-07-26T18:02:00Z">
        <w:del w:id="2906" w:author="Ashwani Prabhakar" w:date="2019-07-29T17:41:00Z">
          <w:r w:rsidR="00BE4212" w:rsidDel="00455C0D">
            <w:delText>omofast</w:delText>
          </w:r>
        </w:del>
        <w:r w:rsidR="00BE4212">
          <w:t>-x.</w:t>
        </w:r>
        <w:bookmarkEnd w:id="2896"/>
        <w:bookmarkEnd w:id="2897"/>
        <w:bookmarkEnd w:id="2898"/>
        <w:r w:rsidR="00BE4212">
          <w:t xml:space="preserve"> </w:t>
        </w:r>
      </w:ins>
    </w:p>
    <w:p w14:paraId="0EF2F05D" w14:textId="7534FA7A" w:rsidR="00295985" w:rsidRDefault="00295985">
      <w:pPr>
        <w:pStyle w:val="Caption"/>
        <w:jc w:val="center"/>
        <w:rPr>
          <w:ins w:id="2907" w:author="Ashwani Prabhakar" w:date="2019-07-26T17:08:00Z"/>
        </w:rPr>
        <w:pPrChange w:id="2908" w:author="Ashwani Prabhakar" w:date="2019-07-26T17:08:00Z">
          <w:pPr>
            <w:pStyle w:val="Caption"/>
          </w:pPr>
        </w:pPrChange>
      </w:pPr>
    </w:p>
    <w:p w14:paraId="7F89C3EB" w14:textId="0FE97313" w:rsidR="00EA6556" w:rsidRDefault="00EA6556">
      <w:pPr>
        <w:pStyle w:val="Caption"/>
        <w:jc w:val="center"/>
        <w:rPr>
          <w:ins w:id="2909" w:author="Ashwani Prabhakar" w:date="2019-07-26T14:52:00Z"/>
        </w:rPr>
        <w:pPrChange w:id="2910" w:author="Ashwani Prabhakar" w:date="2019-07-26T17:08:00Z">
          <w:pPr>
            <w:pStyle w:val="Caption"/>
          </w:pPr>
        </w:pPrChange>
      </w:pPr>
    </w:p>
    <w:p w14:paraId="4016F642" w14:textId="19520E42" w:rsidR="00AA2D85" w:rsidRPr="003D6535" w:rsidDel="00EA6556" w:rsidRDefault="00EA6556">
      <w:pPr>
        <w:pStyle w:val="ListParagraph"/>
        <w:jc w:val="center"/>
        <w:rPr>
          <w:del w:id="2911" w:author="Ashwani Prabhakar" w:date="2019-07-26T14:51:00Z"/>
        </w:rPr>
        <w:pPrChange w:id="2912" w:author="Ashwani Prabhakar" w:date="2019-07-26T14:52:00Z">
          <w:pPr>
            <w:pStyle w:val="ListParagraph"/>
            <w:numPr>
              <w:numId w:val="10"/>
            </w:numPr>
            <w:ind w:hanging="360"/>
          </w:pPr>
        </w:pPrChange>
      </w:pPr>
      <w:ins w:id="2913" w:author="Ashwani Prabhakar" w:date="2019-07-26T14:52:00Z">
        <w:r w:rsidRPr="005A7E00" w:rsidDel="00EA6556">
          <w:rPr>
            <w:rFonts w:cstheme="minorHAnsi"/>
            <w:noProof/>
            <w:sz w:val="16"/>
            <w:szCs w:val="16"/>
            <w:lang w:eastAsia="en-AU"/>
          </w:rPr>
          <w:t xml:space="preserve"> </w:t>
        </w:r>
      </w:ins>
      <w:del w:id="2914" w:author="Ashwani Prabhakar" w:date="2019-07-26T14:51:00Z">
        <w:r w:rsidR="002D28E4" w:rsidRPr="005A7E00" w:rsidDel="00EA6556">
          <w:rPr>
            <w:rFonts w:cstheme="minorHAnsi"/>
            <w:noProof/>
            <w:sz w:val="16"/>
            <w:szCs w:val="16"/>
            <w:lang w:eastAsia="en-AU"/>
          </w:rPr>
          <mc:AlternateContent>
            <mc:Choice Requires="wps">
              <w:drawing>
                <wp:anchor distT="0" distB="0" distL="114300" distR="114300" simplePos="0" relativeHeight="251658240" behindDoc="0" locked="0" layoutInCell="1" allowOverlap="1" wp14:anchorId="77E80E46" wp14:editId="41AD9D40">
                  <wp:simplePos x="0" y="0"/>
                  <wp:positionH relativeFrom="column">
                    <wp:posOffset>1976437</wp:posOffset>
                  </wp:positionH>
                  <wp:positionV relativeFrom="paragraph">
                    <wp:posOffset>141922</wp:posOffset>
                  </wp:positionV>
                  <wp:extent cx="781163" cy="1370834"/>
                  <wp:effectExtent l="0" t="38100" r="57150" b="20320"/>
                  <wp:wrapNone/>
                  <wp:docPr id="14" name="Straight Arrow Connector 13"/>
                  <wp:cNvGraphicFramePr/>
                  <a:graphic xmlns:a="http://schemas.openxmlformats.org/drawingml/2006/main">
                    <a:graphicData uri="http://schemas.microsoft.com/office/word/2010/wordprocessingShape">
                      <wps:wsp>
                        <wps:cNvCnPr/>
                        <wps:spPr>
                          <a:xfrm flipV="1">
                            <a:off x="0" y="0"/>
                            <a:ext cx="781163" cy="137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98C146" id="_x0000_t32" coordsize="21600,21600" o:spt="32" o:oned="t" path="m,l21600,21600e" filled="f">
                  <v:path arrowok="t" fillok="f" o:connecttype="none"/>
                  <o:lock v:ext="edit" shapetype="t"/>
                </v:shapetype>
                <v:shape id="Straight Arrow Connector 13" o:spid="_x0000_s1026" type="#_x0000_t32" style="position:absolute;margin-left:155.6pt;margin-top:11.15pt;width:61.5pt;height:107.95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" strokecolor="#5b9bd5 [3204]" strokeweight=".5pt">
                  <v:stroke endarrow="block" joinstyle="miter"/>
                </v:shape>
              </w:pict>
            </mc:Fallback>
          </mc:AlternateContent>
        </w:r>
        <w:commentRangeStart w:id="2915"/>
        <w:r w:rsidR="06BC12C1" w:rsidRPr="005A7E00" w:rsidDel="00EA6556">
          <w:delText xml:space="preserve">Command to run - </w:delText>
        </w:r>
        <w:r w:rsidR="06BC12C1" w:rsidRPr="003D6535" w:rsidDel="00EA6556">
          <w:delText>mpirun -n 1 ./tomofast3D -j ./Parfile_mansf_slice.txt | tee out.txt</w:delText>
        </w:r>
        <w:commentRangeEnd w:id="2915"/>
        <w:r w:rsidR="00AA2D85" w:rsidRPr="005A7E00" w:rsidDel="00EA6556">
          <w:commentReference w:id="2915"/>
        </w:r>
      </w:del>
    </w:p>
    <w:p w14:paraId="13483FBE" w14:textId="1FDE2C8A" w:rsidR="001A3EA6" w:rsidRPr="003D6535" w:rsidRDefault="002D28E4">
      <w:pPr>
        <w:pStyle w:val="ListParagraph"/>
        <w:jc w:val="center"/>
        <w:rPr>
          <w:rFonts w:cstheme="minorHAnsi"/>
        </w:rPr>
        <w:pPrChange w:id="2916" w:author="Ashwani Prabhakar" w:date="2019-07-26T14:52:00Z">
          <w:pPr>
            <w:pStyle w:val="ListParagraph"/>
          </w:pPr>
        </w:pPrChange>
      </w:pPr>
      <w:del w:id="2917" w:author="Ashwani Prabhakar" w:date="2019-07-26T14:51:00Z">
        <w:r w:rsidRPr="005A7E00" w:rsidDel="00EA6556">
          <w:rPr>
            <w:rFonts w:cstheme="minorHAnsi"/>
            <w:noProof/>
            <w:sz w:val="16"/>
            <w:szCs w:val="16"/>
            <w:lang w:eastAsia="en-AU"/>
          </w:rPr>
          <mc:AlternateContent>
            <mc:Choice Requires="wps">
              <w:drawing>
                <wp:anchor distT="0" distB="0" distL="114300" distR="114300" simplePos="0" relativeHeight="251658241" behindDoc="0" locked="0" layoutInCell="1" allowOverlap="1" wp14:anchorId="00394253" wp14:editId="0E90DB1D">
                  <wp:simplePos x="0" y="0"/>
                  <wp:positionH relativeFrom="column">
                    <wp:posOffset>3800475</wp:posOffset>
                  </wp:positionH>
                  <wp:positionV relativeFrom="paragraph">
                    <wp:posOffset>41275</wp:posOffset>
                  </wp:positionV>
                  <wp:extent cx="118475" cy="795175"/>
                  <wp:effectExtent l="0" t="38100" r="72390" b="24130"/>
                  <wp:wrapNone/>
                  <wp:docPr id="25" name="Straight Arrow Connector 24"/>
                  <wp:cNvGraphicFramePr/>
                  <a:graphic xmlns:a="http://schemas.openxmlformats.org/drawingml/2006/main">
                    <a:graphicData uri="http://schemas.microsoft.com/office/word/2010/wordprocessingShape">
                      <wps:wsp>
                        <wps:cNvCnPr/>
                        <wps:spPr>
                          <a:xfrm flipV="1">
                            <a:off x="0" y="0"/>
                            <a:ext cx="118475" cy="795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3B0EC" id="Straight Arrow Connector 24" o:spid="_x0000_s1026" type="#_x0000_t32" style="position:absolute;margin-left:299.25pt;margin-top:3.25pt;width:9.35pt;height:62.6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" strokecolor="#5b9bd5 [3204]" strokeweight=".5pt">
                  <v:stroke endarrow="block" joinstyle="miter"/>
                </v:shape>
              </w:pict>
            </mc:Fallback>
          </mc:AlternateContent>
        </w:r>
      </w:del>
      <w:del w:id="2918" w:author="Jeremie Giraud" w:date="2019-07-29T21:25:00Z">
        <w:r w:rsidR="001A3EA6" w:rsidRPr="003D6535" w:rsidDel="009C1EA6">
          <w:rPr>
            <w:rFonts w:cstheme="minorHAnsi"/>
          </w:rPr>
          <w:delText xml:space="preserve">  </w:delText>
        </w:r>
      </w:del>
      <w:ins w:id="2919" w:author="Jeremie Giraud" w:date="2019-07-29T21:25:00Z">
        <w:r w:rsidR="009C1EA6">
          <w:rPr>
            <w:rFonts w:cstheme="minorHAnsi"/>
          </w:rPr>
          <w:t xml:space="preserve"> </w:t>
        </w:r>
      </w:ins>
      <w:del w:id="2920" w:author="Jeremie Giraud" w:date="2019-07-29T21:25:00Z">
        <w:r w:rsidR="001A3EA6" w:rsidRPr="003D6535" w:rsidDel="009C1EA6">
          <w:rPr>
            <w:rFonts w:cstheme="minorHAnsi"/>
          </w:rPr>
          <w:delText xml:space="preserve">  </w:delText>
        </w:r>
      </w:del>
      <w:ins w:id="2921" w:author="Jeremie Giraud" w:date="2019-07-29T21:25:00Z">
        <w:r w:rsidR="009C1EA6">
          <w:rPr>
            <w:rFonts w:cstheme="minorHAnsi"/>
          </w:rPr>
          <w:t xml:space="preserve"> </w:t>
        </w:r>
      </w:ins>
      <w:del w:id="2922" w:author="Jeremie Giraud" w:date="2019-07-29T21:25:00Z">
        <w:r w:rsidR="001A3EA6" w:rsidRPr="003D6535" w:rsidDel="009C1EA6">
          <w:rPr>
            <w:rFonts w:cstheme="minorHAnsi"/>
          </w:rPr>
          <w:delText xml:space="preserve">  </w:delText>
        </w:r>
      </w:del>
      <w:ins w:id="2923" w:author="Jeremie Giraud" w:date="2019-07-29T21:25:00Z">
        <w:r w:rsidR="009C1EA6">
          <w:rPr>
            <w:rFonts w:cstheme="minorHAnsi"/>
          </w:rPr>
          <w:t xml:space="preserve"> </w:t>
        </w:r>
      </w:ins>
      <w:del w:id="2924" w:author="Jeremie Giraud" w:date="2019-07-29T21:25:00Z">
        <w:r w:rsidR="001A3EA6" w:rsidRPr="003D6535" w:rsidDel="009C1EA6">
          <w:rPr>
            <w:rFonts w:cstheme="minorHAnsi"/>
          </w:rPr>
          <w:delText xml:space="preserve">  </w:delText>
        </w:r>
      </w:del>
      <w:ins w:id="2925" w:author="Jeremie Giraud" w:date="2019-07-29T21:25:00Z">
        <w:r w:rsidR="009C1EA6">
          <w:rPr>
            <w:rFonts w:cstheme="minorHAnsi"/>
          </w:rPr>
          <w:t xml:space="preserve"> </w:t>
        </w:r>
      </w:ins>
      <w:del w:id="2926" w:author="Jeremie Giraud" w:date="2019-07-29T21:25:00Z">
        <w:r w:rsidR="001A3EA6" w:rsidRPr="003D6535" w:rsidDel="009C1EA6">
          <w:rPr>
            <w:rFonts w:cstheme="minorHAnsi"/>
          </w:rPr>
          <w:delText xml:space="preserve">  </w:delText>
        </w:r>
      </w:del>
      <w:ins w:id="2927" w:author="Jeremie Giraud" w:date="2019-07-29T21:25:00Z">
        <w:r w:rsidR="009C1EA6">
          <w:rPr>
            <w:rFonts w:cstheme="minorHAnsi"/>
          </w:rPr>
          <w:t xml:space="preserve"> </w:t>
        </w:r>
      </w:ins>
      <w:del w:id="2928" w:author="Jeremie Giraud" w:date="2019-07-29T21:25:00Z">
        <w:r w:rsidR="001A3EA6" w:rsidRPr="003D6535" w:rsidDel="009C1EA6">
          <w:rPr>
            <w:rFonts w:cstheme="minorHAnsi"/>
          </w:rPr>
          <w:delText xml:space="preserve">  </w:delText>
        </w:r>
      </w:del>
      <w:ins w:id="2929" w:author="Jeremie Giraud" w:date="2019-07-29T21:25:00Z">
        <w:r w:rsidR="009C1EA6">
          <w:rPr>
            <w:rFonts w:cstheme="minorHAnsi"/>
          </w:rPr>
          <w:t xml:space="preserve"> </w:t>
        </w:r>
      </w:ins>
      <w:del w:id="2930" w:author="Jeremie Giraud" w:date="2019-07-29T21:25:00Z">
        <w:r w:rsidR="001A3EA6" w:rsidRPr="003D6535" w:rsidDel="009C1EA6">
          <w:rPr>
            <w:rFonts w:cstheme="minorHAnsi"/>
          </w:rPr>
          <w:delText xml:space="preserve">  </w:delText>
        </w:r>
      </w:del>
      <w:ins w:id="2931" w:author="Jeremie Giraud" w:date="2019-07-29T21:25:00Z">
        <w:r w:rsidR="009C1EA6">
          <w:rPr>
            <w:rFonts w:cstheme="minorHAnsi"/>
          </w:rPr>
          <w:t xml:space="preserve"> </w:t>
        </w:r>
      </w:ins>
      <w:del w:id="2932" w:author="Jeremie Giraud" w:date="2019-07-29T21:25:00Z">
        <w:r w:rsidR="001A3EA6" w:rsidRPr="003D6535" w:rsidDel="009C1EA6">
          <w:rPr>
            <w:rFonts w:cstheme="minorHAnsi"/>
          </w:rPr>
          <w:delText xml:space="preserve">  </w:delText>
        </w:r>
      </w:del>
      <w:ins w:id="2933" w:author="Jeremie Giraud" w:date="2019-07-29T21:25:00Z">
        <w:r w:rsidR="009C1EA6">
          <w:rPr>
            <w:rFonts w:cstheme="minorHAnsi"/>
          </w:rPr>
          <w:t xml:space="preserve"> </w:t>
        </w:r>
      </w:ins>
      <w:del w:id="2934" w:author="Jeremie Giraud" w:date="2019-07-29T21:25:00Z">
        <w:r w:rsidR="001A3EA6" w:rsidRPr="003D6535" w:rsidDel="009C1EA6">
          <w:rPr>
            <w:rFonts w:cstheme="minorHAnsi"/>
          </w:rPr>
          <w:delText xml:space="preserve">  </w:delText>
        </w:r>
      </w:del>
      <w:ins w:id="2935" w:author="Jeremie Giraud" w:date="2019-07-29T21:25:00Z">
        <w:r w:rsidR="009C1EA6">
          <w:rPr>
            <w:rFonts w:cstheme="minorHAnsi"/>
          </w:rPr>
          <w:t xml:space="preserve"> </w:t>
        </w:r>
      </w:ins>
      <w:del w:id="2936" w:author="Jeremie Giraud" w:date="2019-07-29T21:25:00Z">
        <w:r w:rsidR="001A3EA6" w:rsidRPr="003D6535" w:rsidDel="009C1EA6">
          <w:rPr>
            <w:rFonts w:cstheme="minorHAnsi"/>
          </w:rPr>
          <w:delText xml:space="preserve">  </w:delText>
        </w:r>
      </w:del>
      <w:ins w:id="2937" w:author="Jeremie Giraud" w:date="2019-07-29T21:25:00Z">
        <w:r w:rsidR="009C1EA6">
          <w:rPr>
            <w:rFonts w:cstheme="minorHAnsi"/>
          </w:rPr>
          <w:t xml:space="preserve"> </w:t>
        </w:r>
      </w:ins>
      <w:del w:id="2938" w:author="Jeremie Giraud" w:date="2019-07-29T21:25:00Z">
        <w:r w:rsidR="001A3EA6" w:rsidRPr="003D6535" w:rsidDel="009C1EA6">
          <w:rPr>
            <w:rFonts w:cstheme="minorHAnsi"/>
          </w:rPr>
          <w:delText xml:space="preserve">  </w:delText>
        </w:r>
      </w:del>
      <w:ins w:id="2939" w:author="Jeremie Giraud" w:date="2019-07-29T21:25:00Z">
        <w:r w:rsidR="009C1EA6">
          <w:rPr>
            <w:rFonts w:cstheme="minorHAnsi"/>
          </w:rPr>
          <w:t xml:space="preserve"> </w:t>
        </w:r>
      </w:ins>
      <w:del w:id="2940" w:author="Jeremie Giraud" w:date="2019-07-29T21:25:00Z">
        <w:r w:rsidRPr="003D6535" w:rsidDel="009C1EA6">
          <w:rPr>
            <w:rFonts w:cstheme="minorHAnsi"/>
          </w:rPr>
          <w:delText xml:space="preserve">  </w:delText>
        </w:r>
      </w:del>
      <w:ins w:id="2941" w:author="Jeremie Giraud" w:date="2019-07-29T21:25:00Z">
        <w:r w:rsidR="009C1EA6">
          <w:rPr>
            <w:rFonts w:cstheme="minorHAnsi"/>
          </w:rPr>
          <w:t xml:space="preserve"> </w:t>
        </w:r>
      </w:ins>
      <w:del w:id="2942" w:author="Jeremie Giraud" w:date="2019-07-29T21:25:00Z">
        <w:r w:rsidRPr="003D6535" w:rsidDel="009C1EA6">
          <w:rPr>
            <w:rFonts w:cstheme="minorHAnsi"/>
          </w:rPr>
          <w:delText xml:space="preserve">  </w:delText>
        </w:r>
      </w:del>
      <w:ins w:id="2943" w:author="Jeremie Giraud" w:date="2019-07-29T21:25:00Z">
        <w:r w:rsidR="009C1EA6">
          <w:rPr>
            <w:rFonts w:cstheme="minorHAnsi"/>
          </w:rPr>
          <w:t xml:space="preserve"> </w:t>
        </w:r>
      </w:ins>
      <w:del w:id="2944" w:author="Jeremie Giraud" w:date="2019-07-29T21:25:00Z">
        <w:r w:rsidRPr="003D6535" w:rsidDel="009C1EA6">
          <w:rPr>
            <w:rFonts w:cstheme="minorHAnsi"/>
          </w:rPr>
          <w:delText xml:space="preserve">  </w:delText>
        </w:r>
      </w:del>
      <w:ins w:id="2945" w:author="Jeremie Giraud" w:date="2019-07-29T21:25:00Z">
        <w:r w:rsidR="009C1EA6">
          <w:rPr>
            <w:rFonts w:cstheme="minorHAnsi"/>
          </w:rPr>
          <w:t xml:space="preserve"> </w:t>
        </w:r>
      </w:ins>
      <w:del w:id="2946" w:author="Jeremie Giraud" w:date="2019-07-29T21:25:00Z">
        <w:r w:rsidRPr="003D6535" w:rsidDel="009C1EA6">
          <w:rPr>
            <w:rFonts w:cstheme="minorHAnsi"/>
          </w:rPr>
          <w:delText xml:space="preserve">  </w:delText>
        </w:r>
      </w:del>
      <w:ins w:id="2947" w:author="Jeremie Giraud" w:date="2019-07-29T21:25:00Z">
        <w:r w:rsidR="009C1EA6">
          <w:rPr>
            <w:rFonts w:cstheme="minorHAnsi"/>
          </w:rPr>
          <w:t xml:space="preserve"> </w:t>
        </w:r>
      </w:ins>
      <w:r w:rsidRPr="003D6535">
        <w:rPr>
          <w:rFonts w:cstheme="minorHAnsi"/>
        </w:rPr>
        <w:t xml:space="preserve"> </w:t>
      </w:r>
      <w:del w:id="2948" w:author="Ashwani Prabhakar" w:date="2019-07-26T14:51:00Z">
        <w:r w:rsidRPr="003D6535" w:rsidDel="00EA6556">
          <w:rPr>
            <w:rFonts w:cstheme="minorHAnsi"/>
          </w:rPr>
          <w:delText xml:space="preserve">    ↑         ↑↑      </w:delText>
        </w:r>
        <w:r w:rsidR="001A3EA6" w:rsidRPr="003D6535" w:rsidDel="00EA6556">
          <w:rPr>
            <w:rFonts w:cstheme="minorHAnsi"/>
          </w:rPr>
          <w:delText xml:space="preserve">                ↑        </w:delText>
        </w:r>
        <w:r w:rsidRPr="003D6535" w:rsidDel="00EA6556">
          <w:rPr>
            <w:rFonts w:cstheme="minorHAnsi"/>
          </w:rPr>
          <w:delText xml:space="preserve">                                            </w:delText>
        </w:r>
        <w:r w:rsidR="001A3EA6" w:rsidRPr="003D6535" w:rsidDel="00EA6556">
          <w:rPr>
            <w:rFonts w:cstheme="minorHAnsi"/>
          </w:rPr>
          <w:delText>↑</w:delText>
        </w:r>
      </w:del>
      <w:del w:id="2949" w:author="Jeremie Giraud" w:date="2019-07-29T21:25:00Z">
        <w:r w:rsidR="001A3EA6" w:rsidRPr="003D6535" w:rsidDel="009C1EA6">
          <w:rPr>
            <w:rFonts w:cstheme="minorHAnsi"/>
          </w:rPr>
          <w:delText xml:space="preserve">  </w:delText>
        </w:r>
      </w:del>
      <w:ins w:id="2950" w:author="Jeremie Giraud" w:date="2019-07-29T21:25:00Z">
        <w:r w:rsidR="009C1EA6">
          <w:rPr>
            <w:rFonts w:cstheme="minorHAnsi"/>
          </w:rPr>
          <w:t xml:space="preserve"> </w:t>
        </w:r>
      </w:ins>
      <w:del w:id="2951" w:author="Jeremie Giraud" w:date="2019-07-29T21:25:00Z">
        <w:r w:rsidR="001A3EA6" w:rsidRPr="003D6535" w:rsidDel="009C1EA6">
          <w:rPr>
            <w:rFonts w:cstheme="minorHAnsi"/>
          </w:rPr>
          <w:delText xml:space="preserve">  </w:delText>
        </w:r>
      </w:del>
      <w:ins w:id="2952" w:author="Jeremie Giraud" w:date="2019-07-29T21:25:00Z">
        <w:r w:rsidR="009C1EA6">
          <w:rPr>
            <w:rFonts w:cstheme="minorHAnsi"/>
          </w:rPr>
          <w:t xml:space="preserve"> </w:t>
        </w:r>
      </w:ins>
      <w:del w:id="2953" w:author="Jeremie Giraud" w:date="2019-07-29T21:25:00Z">
        <w:r w:rsidR="001A3EA6" w:rsidRPr="003D6535" w:rsidDel="009C1EA6">
          <w:rPr>
            <w:rFonts w:cstheme="minorHAnsi"/>
          </w:rPr>
          <w:delText xml:space="preserve">  </w:delText>
        </w:r>
      </w:del>
      <w:ins w:id="2954" w:author="Jeremie Giraud" w:date="2019-07-29T21:25:00Z">
        <w:r w:rsidR="009C1EA6">
          <w:rPr>
            <w:rFonts w:cstheme="minorHAnsi"/>
          </w:rPr>
          <w:t xml:space="preserve"> </w:t>
        </w:r>
      </w:ins>
      <w:del w:id="2955" w:author="Jeremie Giraud" w:date="2019-07-29T21:25:00Z">
        <w:r w:rsidR="001A3EA6" w:rsidRPr="003D6535" w:rsidDel="009C1EA6">
          <w:rPr>
            <w:rFonts w:cstheme="minorHAnsi"/>
          </w:rPr>
          <w:delText xml:space="preserve">  </w:delText>
        </w:r>
      </w:del>
      <w:ins w:id="2956" w:author="Jeremie Giraud" w:date="2019-07-29T21:25:00Z">
        <w:r w:rsidR="009C1EA6">
          <w:rPr>
            <w:rFonts w:cstheme="minorHAnsi"/>
          </w:rPr>
          <w:t xml:space="preserve"> </w:t>
        </w:r>
      </w:ins>
      <w:del w:id="2957" w:author="Jeremie Giraud" w:date="2019-07-29T21:25:00Z">
        <w:r w:rsidR="001A3EA6" w:rsidRPr="003D6535" w:rsidDel="009C1EA6">
          <w:rPr>
            <w:rFonts w:cstheme="minorHAnsi"/>
          </w:rPr>
          <w:delText xml:space="preserve"> </w:delText>
        </w:r>
        <w:r w:rsidRPr="003D6535" w:rsidDel="009C1EA6">
          <w:rPr>
            <w:rFonts w:cstheme="minorHAnsi"/>
          </w:rPr>
          <w:delText xml:space="preserve"> </w:delText>
        </w:r>
      </w:del>
      <w:ins w:id="2958" w:author="Jeremie Giraud" w:date="2019-07-29T21:25:00Z">
        <w:r w:rsidR="009C1EA6">
          <w:rPr>
            <w:rFonts w:cstheme="minorHAnsi"/>
          </w:rPr>
          <w:t xml:space="preserve"> </w:t>
        </w:r>
      </w:ins>
      <w:del w:id="2959" w:author="Jeremie Giraud" w:date="2019-07-29T21:25:00Z">
        <w:r w:rsidRPr="003D6535" w:rsidDel="009C1EA6">
          <w:rPr>
            <w:rFonts w:cstheme="minorHAnsi"/>
          </w:rPr>
          <w:delText xml:space="preserve">  </w:delText>
        </w:r>
      </w:del>
      <w:ins w:id="2960" w:author="Jeremie Giraud" w:date="2019-07-29T21:25:00Z">
        <w:r w:rsidR="009C1EA6">
          <w:rPr>
            <w:rFonts w:cstheme="minorHAnsi"/>
          </w:rPr>
          <w:t xml:space="preserve"> </w:t>
        </w:r>
      </w:ins>
      <w:del w:id="2961" w:author="Jeremie Giraud" w:date="2019-07-29T21:25:00Z">
        <w:r w:rsidRPr="003D6535" w:rsidDel="009C1EA6">
          <w:rPr>
            <w:rFonts w:cstheme="minorHAnsi"/>
          </w:rPr>
          <w:delText xml:space="preserve">  </w:delText>
        </w:r>
      </w:del>
      <w:ins w:id="2962" w:author="Jeremie Giraud" w:date="2019-07-29T21:25:00Z">
        <w:r w:rsidR="009C1EA6">
          <w:rPr>
            <w:rFonts w:cstheme="minorHAnsi"/>
          </w:rPr>
          <w:t xml:space="preserve"> </w:t>
        </w:r>
      </w:ins>
      <w:del w:id="2963" w:author="Jeremie Giraud" w:date="2019-07-29T21:25:00Z">
        <w:r w:rsidRPr="003D6535" w:rsidDel="009C1EA6">
          <w:rPr>
            <w:rFonts w:cstheme="minorHAnsi"/>
          </w:rPr>
          <w:delText xml:space="preserve">  </w:delText>
        </w:r>
      </w:del>
      <w:ins w:id="2964" w:author="Jeremie Giraud" w:date="2019-07-29T21:25:00Z">
        <w:r w:rsidR="009C1EA6">
          <w:rPr>
            <w:rFonts w:cstheme="minorHAnsi"/>
          </w:rPr>
          <w:t xml:space="preserve"> </w:t>
        </w:r>
      </w:ins>
      <w:del w:id="2965" w:author="Jeremie Giraud" w:date="2019-07-29T21:25:00Z">
        <w:r w:rsidRPr="003D6535" w:rsidDel="009C1EA6">
          <w:rPr>
            <w:rFonts w:cstheme="minorHAnsi"/>
          </w:rPr>
          <w:delText xml:space="preserve">  </w:delText>
        </w:r>
      </w:del>
      <w:ins w:id="2966" w:author="Jeremie Giraud" w:date="2019-07-29T21:25:00Z">
        <w:r w:rsidR="009C1EA6">
          <w:rPr>
            <w:rFonts w:cstheme="minorHAnsi"/>
          </w:rPr>
          <w:t xml:space="preserve"> </w:t>
        </w:r>
      </w:ins>
      <w:del w:id="2967" w:author="Jeremie Giraud" w:date="2019-07-29T21:25:00Z">
        <w:r w:rsidRPr="003D6535" w:rsidDel="009C1EA6">
          <w:rPr>
            <w:rFonts w:cstheme="minorHAnsi"/>
          </w:rPr>
          <w:delText xml:space="preserve">  </w:delText>
        </w:r>
      </w:del>
      <w:ins w:id="2968" w:author="Jeremie Giraud" w:date="2019-07-29T21:25:00Z">
        <w:r w:rsidR="009C1EA6">
          <w:rPr>
            <w:rFonts w:cstheme="minorHAnsi"/>
          </w:rPr>
          <w:t xml:space="preserve"> </w:t>
        </w:r>
      </w:ins>
      <w:del w:id="2969" w:author="Jeremie Giraud" w:date="2019-07-29T21:25:00Z">
        <w:r w:rsidRPr="003D6535" w:rsidDel="009C1EA6">
          <w:rPr>
            <w:rFonts w:cstheme="minorHAnsi"/>
          </w:rPr>
          <w:delText xml:space="preserve">  </w:delText>
        </w:r>
      </w:del>
      <w:ins w:id="2970" w:author="Jeremie Giraud" w:date="2019-07-29T21:25:00Z">
        <w:r w:rsidR="009C1EA6">
          <w:rPr>
            <w:rFonts w:cstheme="minorHAnsi"/>
          </w:rPr>
          <w:t xml:space="preserve"> </w:t>
        </w:r>
      </w:ins>
      <w:del w:id="2971" w:author="Jeremie Giraud" w:date="2019-07-29T21:25:00Z">
        <w:r w:rsidRPr="003D6535" w:rsidDel="009C1EA6">
          <w:rPr>
            <w:rFonts w:cstheme="minorHAnsi"/>
          </w:rPr>
          <w:delText xml:space="preserve">  </w:delText>
        </w:r>
      </w:del>
      <w:ins w:id="2972" w:author="Jeremie Giraud" w:date="2019-07-29T21:25:00Z">
        <w:r w:rsidR="009C1EA6">
          <w:rPr>
            <w:rFonts w:cstheme="minorHAnsi"/>
          </w:rPr>
          <w:t xml:space="preserve"> </w:t>
        </w:r>
      </w:ins>
      <w:del w:id="2973" w:author="Jeremie Giraud" w:date="2019-07-29T21:25:00Z">
        <w:r w:rsidRPr="003D6535" w:rsidDel="009C1EA6">
          <w:rPr>
            <w:rFonts w:cstheme="minorHAnsi"/>
          </w:rPr>
          <w:delText xml:space="preserve">  </w:delText>
        </w:r>
      </w:del>
      <w:ins w:id="2974" w:author="Jeremie Giraud" w:date="2019-07-29T21:25:00Z">
        <w:r w:rsidR="009C1EA6">
          <w:rPr>
            <w:rFonts w:cstheme="minorHAnsi"/>
          </w:rPr>
          <w:t xml:space="preserve"> </w:t>
        </w:r>
      </w:ins>
      <w:del w:id="2975" w:author="Jeremie Giraud" w:date="2019-07-29T21:25:00Z">
        <w:r w:rsidRPr="003D6535" w:rsidDel="009C1EA6">
          <w:rPr>
            <w:rFonts w:cstheme="minorHAnsi"/>
          </w:rPr>
          <w:delText xml:space="preserve">  </w:delText>
        </w:r>
      </w:del>
      <w:ins w:id="2976" w:author="Jeremie Giraud" w:date="2019-07-29T21:25:00Z">
        <w:r w:rsidR="009C1EA6">
          <w:rPr>
            <w:rFonts w:cstheme="minorHAnsi"/>
          </w:rPr>
          <w:t xml:space="preserve"> </w:t>
        </w:r>
      </w:ins>
      <w:del w:id="2977" w:author="Jeremie Giraud" w:date="2019-07-29T21:25:00Z">
        <w:r w:rsidRPr="003D6535" w:rsidDel="009C1EA6">
          <w:rPr>
            <w:rFonts w:cstheme="minorHAnsi"/>
          </w:rPr>
          <w:delText xml:space="preserve">  </w:delText>
        </w:r>
      </w:del>
      <w:ins w:id="2978" w:author="Jeremie Giraud" w:date="2019-07-29T21:25:00Z">
        <w:r w:rsidR="009C1EA6">
          <w:rPr>
            <w:rFonts w:cstheme="minorHAnsi"/>
          </w:rPr>
          <w:t xml:space="preserve"> </w:t>
        </w:r>
      </w:ins>
      <w:del w:id="2979" w:author="Jeremie Giraud" w:date="2019-07-29T21:25:00Z">
        <w:r w:rsidRPr="003D6535" w:rsidDel="009C1EA6">
          <w:rPr>
            <w:rFonts w:cstheme="minorHAnsi"/>
          </w:rPr>
          <w:delText xml:space="preserve">  </w:delText>
        </w:r>
      </w:del>
      <w:ins w:id="2980" w:author="Jeremie Giraud" w:date="2019-07-29T21:25:00Z">
        <w:r w:rsidR="009C1EA6">
          <w:rPr>
            <w:rFonts w:cstheme="minorHAnsi"/>
          </w:rPr>
          <w:t xml:space="preserve"> </w:t>
        </w:r>
      </w:ins>
      <w:del w:id="2981" w:author="Jeremie Giraud" w:date="2019-07-29T21:25:00Z">
        <w:r w:rsidRPr="003D6535" w:rsidDel="009C1EA6">
          <w:rPr>
            <w:rFonts w:cstheme="minorHAnsi"/>
          </w:rPr>
          <w:delText xml:space="preserve">  </w:delText>
        </w:r>
      </w:del>
      <w:ins w:id="2982" w:author="Jeremie Giraud" w:date="2019-07-29T21:25:00Z">
        <w:r w:rsidR="009C1EA6">
          <w:rPr>
            <w:rFonts w:cstheme="minorHAnsi"/>
          </w:rPr>
          <w:t xml:space="preserve"> </w:t>
        </w:r>
      </w:ins>
      <w:del w:id="2983" w:author="Jeremie Giraud" w:date="2019-07-29T21:25:00Z">
        <w:r w:rsidRPr="003D6535" w:rsidDel="009C1EA6">
          <w:rPr>
            <w:rFonts w:cstheme="minorHAnsi"/>
          </w:rPr>
          <w:delText xml:space="preserve">  </w:delText>
        </w:r>
      </w:del>
      <w:ins w:id="2984" w:author="Jeremie Giraud" w:date="2019-07-29T21:25:00Z">
        <w:r w:rsidR="009C1EA6">
          <w:rPr>
            <w:rFonts w:cstheme="minorHAnsi"/>
          </w:rPr>
          <w:t xml:space="preserve"> </w:t>
        </w:r>
      </w:ins>
      <w:del w:id="2985" w:author="Jeremie Giraud" w:date="2019-07-29T21:25:00Z">
        <w:r w:rsidRPr="003D6535" w:rsidDel="009C1EA6">
          <w:rPr>
            <w:rFonts w:cstheme="minorHAnsi"/>
          </w:rPr>
          <w:delText xml:space="preserve">  </w:delText>
        </w:r>
      </w:del>
      <w:ins w:id="2986" w:author="Jeremie Giraud" w:date="2019-07-29T21:25:00Z">
        <w:r w:rsidR="009C1EA6">
          <w:rPr>
            <w:rFonts w:cstheme="minorHAnsi"/>
          </w:rPr>
          <w:t xml:space="preserve"> </w:t>
        </w:r>
      </w:ins>
    </w:p>
    <w:p w14:paraId="087C9A96" w14:textId="22DB0DDD" w:rsidR="002D28E4" w:rsidRPr="00BF36F7" w:rsidDel="00EA6556" w:rsidRDefault="002D28E4" w:rsidP="002D28E4">
      <w:pPr>
        <w:pStyle w:val="ListParagraph"/>
        <w:rPr>
          <w:del w:id="2987" w:author="Ashwani Prabhakar" w:date="2019-07-26T14:51:00Z"/>
          <w:rFonts w:cstheme="minorHAnsi"/>
          <w:bCs/>
          <w:sz w:val="16"/>
          <w:szCs w:val="16"/>
        </w:rPr>
      </w:pPr>
      <w:commentRangeStart w:id="2988"/>
      <w:del w:id="2989" w:author="Ashwani Prabhakar" w:date="2019-07-26T14:51:00Z">
        <w:r w:rsidRPr="005A7E00" w:rsidDel="00EA6556">
          <w:rPr>
            <w:rFonts w:cstheme="minorHAnsi"/>
            <w:bCs/>
            <w:sz w:val="16"/>
            <w:szCs w:val="16"/>
          </w:rPr>
          <w:delText>Running multiple processes    for multiple (no. of processes)</w:delText>
        </w:r>
        <w:r w:rsidRPr="005A7E00" w:rsidDel="00EA6556">
          <w:rPr>
            <w:noProof/>
            <w:lang w:eastAsia="en-AU"/>
          </w:rPr>
          <w:delText xml:space="preserve"> </w:delText>
        </w:r>
        <w:r w:rsidRPr="005A7E00" w:rsidDel="00EA6556">
          <w:rPr>
            <w:rFonts w:cstheme="minorHAnsi"/>
            <w:bCs/>
            <w:sz w:val="16"/>
            <w:szCs w:val="16"/>
          </w:rPr>
          <w:delText xml:space="preserve">  type of inversion                                     </w:delText>
        </w:r>
        <w:r w:rsidR="00F0136D" w:rsidRPr="00BF36F7" w:rsidDel="00EA6556">
          <w:rPr>
            <w:rFonts w:cstheme="minorHAnsi"/>
            <w:bCs/>
            <w:sz w:val="16"/>
            <w:szCs w:val="16"/>
          </w:rPr>
          <w:delText>piping the screen output</w:delText>
        </w:r>
      </w:del>
    </w:p>
    <w:p w14:paraId="58652194" w14:textId="31C0F245" w:rsidR="002D28E4" w:rsidRPr="005A7E00" w:rsidDel="00EA6556" w:rsidRDefault="002D28E4" w:rsidP="001A3EA6">
      <w:pPr>
        <w:pStyle w:val="ListParagraph"/>
        <w:rPr>
          <w:del w:id="2990" w:author="Ashwani Prabhakar" w:date="2019-07-26T14:51:00Z"/>
          <w:bCs/>
          <w:sz w:val="16"/>
          <w:szCs w:val="16"/>
        </w:rPr>
      </w:pPr>
      <w:del w:id="2991" w:author="Ashwani Prabhakar" w:date="2019-07-26T14:51:00Z">
        <w:r w:rsidRPr="00BF36F7" w:rsidDel="00EA6556">
          <w:rPr>
            <w:rFonts w:cstheme="minorHAnsi"/>
            <w:bCs/>
            <w:sz w:val="16"/>
            <w:szCs w:val="16"/>
          </w:rPr>
          <w:delText>using mpi                                        processes</w:delText>
        </w:r>
        <w:commentRangeEnd w:id="2988"/>
        <w:r w:rsidR="006C3B5E" w:rsidRPr="005A7E00" w:rsidDel="00EA6556">
          <w:rPr>
            <w:rStyle w:val="CommentReference"/>
          </w:rPr>
          <w:commentReference w:id="2988"/>
        </w:r>
      </w:del>
    </w:p>
    <w:p w14:paraId="3AACD3DB" w14:textId="521B173C" w:rsidR="001A3EA6" w:rsidRPr="003D6535" w:rsidDel="00EA6556" w:rsidRDefault="001A3EA6" w:rsidP="001A3EA6">
      <w:pPr>
        <w:rPr>
          <w:del w:id="2992" w:author="Ashwani Prabhakar" w:date="2019-07-26T14:51:00Z"/>
        </w:rPr>
      </w:pPr>
    </w:p>
    <w:p w14:paraId="14D48B08" w14:textId="5C7F6506" w:rsidR="004B6D3E" w:rsidRPr="005A7E00" w:rsidDel="00EA6556" w:rsidRDefault="001A3EA6" w:rsidP="001A3EA6">
      <w:pPr>
        <w:rPr>
          <w:del w:id="2993" w:author="Ashwani Prabhakar" w:date="2019-07-26T14:51:00Z"/>
          <w:bCs/>
        </w:rPr>
      </w:pPr>
      <w:del w:id="2994" w:author="Ashwani Prabhakar" w:date="2019-07-26T14:51:00Z">
        <w:r w:rsidRPr="003D6535" w:rsidDel="00EA6556">
          <w:delText xml:space="preserve">             </w:delText>
        </w:r>
        <w:r w:rsidR="002D28E4" w:rsidRPr="003D6535" w:rsidDel="00EA6556">
          <w:delText xml:space="preserve">                                                                                                      </w:delText>
        </w:r>
        <w:r w:rsidR="002D28E4" w:rsidRPr="005A7E00" w:rsidDel="00EA6556">
          <w:rPr>
            <w:bCs/>
          </w:rPr>
          <w:delText xml:space="preserve">Inversion parameters text file </w:delText>
        </w:r>
      </w:del>
    </w:p>
    <w:p w14:paraId="619360A7" w14:textId="1E536F5F" w:rsidR="002D28E4" w:rsidRPr="003D6535" w:rsidDel="00EA6556" w:rsidRDefault="002D28E4" w:rsidP="001A3EA6">
      <w:pPr>
        <w:rPr>
          <w:del w:id="2995" w:author="Ashwani Prabhakar" w:date="2019-07-26T14:51:00Z"/>
        </w:rPr>
      </w:pPr>
    </w:p>
    <w:p w14:paraId="5F899338" w14:textId="3176E135" w:rsidR="002D28E4" w:rsidRPr="005A7E00" w:rsidDel="00EA6556" w:rsidRDefault="002D28E4" w:rsidP="001A3EA6">
      <w:pPr>
        <w:rPr>
          <w:del w:id="2996" w:author="Ashwani Prabhakar" w:date="2019-07-26T14:51:00Z"/>
          <w:bCs/>
        </w:rPr>
      </w:pPr>
      <w:del w:id="2997" w:author="Ashwani Prabhakar" w:date="2019-07-26T14:51:00Z">
        <w:r w:rsidRPr="005A7E00" w:rsidDel="00EA6556">
          <w:rPr>
            <w:bCs/>
          </w:rPr>
          <w:delText xml:space="preserve">                                                    Executable to run</w:delText>
        </w:r>
      </w:del>
    </w:p>
    <w:p w14:paraId="3E5B72F6" w14:textId="394F6160" w:rsidR="0059016E" w:rsidRPr="005A7E00" w:rsidDel="00641871" w:rsidRDefault="06BC12C1" w:rsidP="0059016E">
      <w:pPr>
        <w:pStyle w:val="ListParagraph"/>
        <w:numPr>
          <w:ilvl w:val="1"/>
          <w:numId w:val="5"/>
        </w:numPr>
        <w:rPr>
          <w:del w:id="2998" w:author="Ashwani Prabhakar" w:date="2019-07-24T17:29:00Z"/>
        </w:rPr>
      </w:pPr>
      <w:commentRangeStart w:id="2999"/>
      <w:del w:id="3000" w:author="Ashwani Prabhakar" w:date="2019-07-24T17:29:00Z">
        <w:r w:rsidRPr="005A7E00" w:rsidDel="00641871">
          <w:delText xml:space="preserve">After that, if </w:delText>
        </w:r>
      </w:del>
      <w:ins w:id="3001" w:author="Jeremie Giraud" w:date="2019-07-21T20:35:00Z">
        <w:del w:id="3002" w:author="Ashwani Prabhakar" w:date="2019-07-24T17:29:00Z">
          <w:r w:rsidR="00E26BD3" w:rsidDel="00641871">
            <w:delText xml:space="preserve">you get </w:delText>
          </w:r>
        </w:del>
      </w:ins>
      <w:del w:id="3003" w:author="Ashwani Prabhakar" w:date="2019-07-24T17:29:00Z">
        <w:r w:rsidRPr="005A7E00" w:rsidDel="00641871">
          <w:delText>gets</w:delText>
        </w:r>
      </w:del>
      <w:ins w:id="3004" w:author="Jeremie Giraud" w:date="2019-07-21T20:35:00Z">
        <w:del w:id="3005" w:author="Ashwani Prabhakar" w:date="2019-07-24T17:29:00Z">
          <w:r w:rsidR="00E26BD3" w:rsidDel="00641871">
            <w:delText>the</w:delText>
          </w:r>
        </w:del>
      </w:ins>
      <w:del w:id="3006" w:author="Ashwani Prabhakar" w:date="2019-07-24T17:29:00Z">
        <w:r w:rsidRPr="005A7E00" w:rsidDel="00641871">
          <w:delText xml:space="preserve"> error (libgfortran.so.4) as shown below -</w:delText>
        </w:r>
        <w:r w:rsidR="003E32C7" w:rsidRPr="005A7E00" w:rsidDel="00641871">
          <w:rPr>
            <w:noProof/>
            <w:lang w:eastAsia="en-AU"/>
          </w:rPr>
          <w:drawing>
            <wp:inline distT="0" distB="0" distL="0" distR="0" wp14:anchorId="312C70CA" wp14:editId="6888E07D">
              <wp:extent cx="3914775" cy="1424305"/>
              <wp:effectExtent l="0" t="0" r="0" b="0"/>
              <wp:docPr id="587735339" name="Picture 587735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914775" cy="1424305"/>
                      </a:xfrm>
                      <a:prstGeom prst="rect">
                        <a:avLst/>
                      </a:prstGeom>
                    </pic:spPr>
                  </pic:pic>
                </a:graphicData>
              </a:graphic>
            </wp:inline>
          </w:drawing>
        </w:r>
      </w:del>
    </w:p>
    <w:p w14:paraId="72A3D3EC" w14:textId="35576C87" w:rsidR="00AA2D85" w:rsidRPr="005A7E00" w:rsidDel="00641871" w:rsidRDefault="00AA2D85" w:rsidP="00AA2D85">
      <w:pPr>
        <w:pStyle w:val="ListParagraph"/>
        <w:rPr>
          <w:del w:id="3007" w:author="Ashwani Prabhakar" w:date="2019-07-24T17:29:00Z"/>
        </w:rPr>
      </w:pPr>
    </w:p>
    <w:p w14:paraId="26E48512" w14:textId="0A861D08" w:rsidR="00AA2D85" w:rsidRPr="005A7E00" w:rsidDel="00641871" w:rsidRDefault="00AA2D85" w:rsidP="00AA2D85">
      <w:pPr>
        <w:pStyle w:val="ListParagraph"/>
        <w:numPr>
          <w:ilvl w:val="1"/>
          <w:numId w:val="5"/>
        </w:numPr>
        <w:rPr>
          <w:del w:id="3008" w:author="Ashwani Prabhakar" w:date="2019-07-24T17:29:00Z"/>
        </w:rPr>
      </w:pPr>
      <w:del w:id="3009" w:author="Ashwani Prabhakar" w:date="2019-07-24T17:29:00Z">
        <w:r w:rsidRPr="005A7E00" w:rsidDel="00641871">
          <w:delText>Need to install libgfortran4</w:delText>
        </w:r>
      </w:del>
      <w:ins w:id="3010" w:author="Jeremie Giraud" w:date="2019-07-21T20:35:00Z">
        <w:del w:id="3011" w:author="Ashwani Prabhakar" w:date="2019-07-24T17:29:00Z">
          <w:r w:rsidR="00E26BD3" w:rsidDel="00641871">
            <w:delText xml:space="preserve"> using the following commands:</w:delText>
          </w:r>
        </w:del>
      </w:ins>
      <w:del w:id="3012" w:author="Ashwani Prabhakar" w:date="2019-07-24T17:29:00Z">
        <w:r w:rsidRPr="005A7E00" w:rsidDel="00641871">
          <w:delText>.</w:delText>
        </w:r>
      </w:del>
    </w:p>
    <w:p w14:paraId="00EAD5D3" w14:textId="695DD022" w:rsidR="00AA2D85" w:rsidRPr="00BF36F7" w:rsidDel="00641871" w:rsidRDefault="00AA2D85" w:rsidP="00AA2D85">
      <w:pPr>
        <w:pStyle w:val="ListParagraph"/>
        <w:numPr>
          <w:ilvl w:val="1"/>
          <w:numId w:val="5"/>
        </w:numPr>
        <w:rPr>
          <w:del w:id="3013" w:author="Ashwani Prabhakar" w:date="2019-07-24T17:29:00Z"/>
        </w:rPr>
      </w:pPr>
      <w:del w:id="3014" w:author="Ashwani Prabhakar" w:date="2019-07-24T17:29:00Z">
        <w:r w:rsidRPr="00BF36F7" w:rsidDel="00641871">
          <w:delText>Type “sudo apt-get install gcc-7”</w:delText>
        </w:r>
      </w:del>
    </w:p>
    <w:p w14:paraId="0E869CBC" w14:textId="4AE7FF01" w:rsidR="0059016E" w:rsidRPr="00AD66B2" w:rsidDel="00641871" w:rsidRDefault="00AA2D85" w:rsidP="0059016E">
      <w:pPr>
        <w:pStyle w:val="ListParagraph"/>
        <w:numPr>
          <w:ilvl w:val="1"/>
          <w:numId w:val="5"/>
        </w:numPr>
        <w:rPr>
          <w:del w:id="3015" w:author="Ashwani Prabhakar" w:date="2019-07-24T17:29:00Z"/>
        </w:rPr>
      </w:pPr>
      <w:del w:id="3016" w:author="Ashwani Prabhakar" w:date="2019-07-24T17:29:00Z">
        <w:r w:rsidRPr="00AD66B2" w:rsidDel="00641871">
          <w:delText>Type “sudo apt-get install g++-7”</w:delText>
        </w:r>
      </w:del>
    </w:p>
    <w:p w14:paraId="2C878E02" w14:textId="7CF22BFB" w:rsidR="00AA2D85" w:rsidRPr="00AD66B2" w:rsidDel="00641871" w:rsidRDefault="00AA2D85" w:rsidP="00AA2D85">
      <w:pPr>
        <w:pStyle w:val="ListParagraph"/>
        <w:numPr>
          <w:ilvl w:val="1"/>
          <w:numId w:val="5"/>
        </w:numPr>
        <w:rPr>
          <w:del w:id="3017" w:author="Ashwani Prabhakar" w:date="2019-07-24T17:29:00Z"/>
        </w:rPr>
      </w:pPr>
      <w:del w:id="3018" w:author="Ashwani Prabhakar" w:date="2019-07-24T17:29:00Z">
        <w:r w:rsidRPr="00AD66B2" w:rsidDel="00641871">
          <w:delText>Type “sudo apt-get install libgfortran4” to install</w:delText>
        </w:r>
        <w:r w:rsidR="006A27F6" w:rsidRPr="00AD66B2" w:rsidDel="00641871">
          <w:delText xml:space="preserve"> libgfortran4</w:delText>
        </w:r>
        <w:commentRangeEnd w:id="2999"/>
        <w:r w:rsidR="00CC19AB" w:rsidDel="00641871">
          <w:rPr>
            <w:rStyle w:val="CommentReference"/>
          </w:rPr>
          <w:commentReference w:id="2999"/>
        </w:r>
      </w:del>
    </w:p>
    <w:p w14:paraId="0D0B940D" w14:textId="77777777" w:rsidR="006A27F6" w:rsidRPr="00AD66B2" w:rsidRDefault="006A27F6" w:rsidP="006A27F6"/>
    <w:p w14:paraId="0E27B00A" w14:textId="3700508D" w:rsidR="006A27F6" w:rsidRPr="00AD66B2" w:rsidDel="0088790D" w:rsidRDefault="006A27F6">
      <w:pPr>
        <w:rPr>
          <w:del w:id="3019" w:author="Ashwani Prabhakar" w:date="2019-07-26T14:53:00Z"/>
        </w:rPr>
      </w:pPr>
    </w:p>
    <w:p w14:paraId="60061E4C" w14:textId="77777777" w:rsidR="006A27F6" w:rsidRPr="00AD66B2" w:rsidDel="0088790D" w:rsidRDefault="006A27F6">
      <w:pPr>
        <w:rPr>
          <w:del w:id="3020" w:author="Ashwani Prabhakar" w:date="2019-07-26T14:53:00Z"/>
        </w:rPr>
      </w:pPr>
    </w:p>
    <w:p w14:paraId="44EAFD9C" w14:textId="77777777" w:rsidR="006A27F6" w:rsidRPr="00896E18" w:rsidDel="0088790D" w:rsidRDefault="006A27F6">
      <w:pPr>
        <w:rPr>
          <w:del w:id="3021" w:author="Ashwani Prabhakar" w:date="2019-07-26T14:53:00Z"/>
        </w:rPr>
      </w:pPr>
    </w:p>
    <w:p w14:paraId="4B94D5A5" w14:textId="77777777" w:rsidR="006A27F6" w:rsidRPr="00065E58" w:rsidDel="00641871" w:rsidRDefault="006A27F6">
      <w:pPr>
        <w:rPr>
          <w:del w:id="3022" w:author="Ashwani Prabhakar" w:date="2019-07-24T17:30:00Z"/>
        </w:rPr>
      </w:pPr>
    </w:p>
    <w:p w14:paraId="3DEEC669" w14:textId="77777777" w:rsidR="006A27F6" w:rsidRPr="005A7E00" w:rsidDel="00641871" w:rsidRDefault="006A27F6">
      <w:pPr>
        <w:rPr>
          <w:del w:id="3023" w:author="Ashwani Prabhakar" w:date="2019-07-24T17:30:00Z"/>
        </w:rPr>
      </w:pPr>
    </w:p>
    <w:p w14:paraId="3656B9AB" w14:textId="77777777" w:rsidR="006A27F6" w:rsidRPr="005A7E00" w:rsidDel="00641871" w:rsidRDefault="006A27F6">
      <w:pPr>
        <w:rPr>
          <w:del w:id="3024" w:author="Ashwani Prabhakar" w:date="2019-07-24T17:30:00Z"/>
        </w:rPr>
      </w:pPr>
    </w:p>
    <w:p w14:paraId="45FB0818" w14:textId="77777777" w:rsidR="006A27F6" w:rsidRPr="005A7E00" w:rsidDel="00641871" w:rsidRDefault="006A27F6">
      <w:pPr>
        <w:rPr>
          <w:del w:id="3025" w:author="Ashwani Prabhakar" w:date="2019-07-24T17:30:00Z"/>
        </w:rPr>
      </w:pPr>
    </w:p>
    <w:p w14:paraId="049F31CB" w14:textId="77777777" w:rsidR="006A27F6" w:rsidRPr="005A7E00" w:rsidDel="00641871" w:rsidRDefault="006A27F6">
      <w:pPr>
        <w:rPr>
          <w:del w:id="3026" w:author="Ashwani Prabhakar" w:date="2019-07-24T17:30:00Z"/>
        </w:rPr>
      </w:pPr>
    </w:p>
    <w:p w14:paraId="13612FDA" w14:textId="0FC375A8" w:rsidR="006A27F6" w:rsidRPr="005A7E00" w:rsidRDefault="006A27F6">
      <w:pPr>
        <w:pStyle w:val="ListParagraph"/>
        <w:numPr>
          <w:ilvl w:val="0"/>
          <w:numId w:val="107"/>
        </w:numPr>
        <w:pPrChange w:id="3027" w:author="Ashwani Prabhakar" w:date="2019-07-26T14:53:00Z">
          <w:pPr/>
        </w:pPrChange>
      </w:pPr>
      <w:r w:rsidRPr="005A7E00">
        <w:t>Now the executable is ready to run as shown below</w:t>
      </w:r>
      <w:r w:rsidR="00CC19AB">
        <w:t>. If you are successful, a copy of the parameter file will be printed to the screen, followed by a log of the inversion</w:t>
      </w:r>
      <w:ins w:id="3028" w:author="Ashwani Prabhakar" w:date="2019-07-26T16:02:00Z">
        <w:r w:rsidR="00461B58">
          <w:t xml:space="preserve"> as shown in </w:t>
        </w:r>
      </w:ins>
      <w:ins w:id="3029" w:author="Ashwani Prabhakar" w:date="2019-07-26T16:03:00Z">
        <w:r w:rsidR="00461B58">
          <w:fldChar w:fldCharType="begin"/>
        </w:r>
        <w:r w:rsidR="00461B58">
          <w:instrText xml:space="preserve"> REF _Ref15049403 \h </w:instrText>
        </w:r>
      </w:ins>
      <w:r w:rsidR="00461B58">
        <w:fldChar w:fldCharType="separate"/>
      </w:r>
      <w:ins w:id="3030" w:author="Jeremie Giraud" w:date="2019-08-08T12:43:00Z">
        <w:r w:rsidR="007D2A24">
          <w:t xml:space="preserve">Figure </w:t>
        </w:r>
        <w:r w:rsidR="007D2A24">
          <w:rPr>
            <w:noProof/>
          </w:rPr>
          <w:t>9</w:t>
        </w:r>
      </w:ins>
      <w:ins w:id="3031" w:author="Ashwani Prabhakar" w:date="2019-07-26T16:03:00Z">
        <w:r w:rsidR="00461B58">
          <w:fldChar w:fldCharType="end"/>
        </w:r>
        <w:r w:rsidR="00461B58">
          <w:t>.</w:t>
        </w:r>
      </w:ins>
      <w:del w:id="3032" w:author="Ashwani Prabhakar" w:date="2019-07-26T16:02:00Z">
        <w:r w:rsidR="00CC19AB" w:rsidDel="00461B58">
          <w:delText xml:space="preserve"> </w:delText>
        </w:r>
        <w:r w:rsidRPr="005A7E00" w:rsidDel="00461B58">
          <w:delText>—</w:delText>
        </w:r>
      </w:del>
    </w:p>
    <w:p w14:paraId="6F6574A5" w14:textId="77777777" w:rsidR="0088790D" w:rsidRDefault="006A27F6" w:rsidP="000D0B93">
      <w:pPr>
        <w:jc w:val="center"/>
        <w:rPr>
          <w:ins w:id="3033" w:author="Ashwani Prabhakar" w:date="2019-07-26T14:54:00Z"/>
        </w:rPr>
      </w:pPr>
      <w:r w:rsidRPr="005A7E00">
        <w:rPr>
          <w:noProof/>
          <w:lang w:eastAsia="en-AU"/>
        </w:rPr>
        <w:lastRenderedPageBreak/>
        <w:drawing>
          <wp:inline distT="0" distB="0" distL="0" distR="0" wp14:anchorId="1D3694CA" wp14:editId="2773FF87">
            <wp:extent cx="4905376" cy="3171190"/>
            <wp:effectExtent l="0" t="0" r="9525" b="0"/>
            <wp:docPr id="544322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5376" cy="3171190"/>
                    </a:xfrm>
                    <a:prstGeom prst="rect">
                      <a:avLst/>
                    </a:prstGeom>
                  </pic:spPr>
                </pic:pic>
              </a:graphicData>
            </a:graphic>
          </wp:inline>
        </w:drawing>
      </w:r>
    </w:p>
    <w:p w14:paraId="53128261" w14:textId="38F803B8" w:rsidR="006A27F6" w:rsidRDefault="0088790D">
      <w:pPr>
        <w:pStyle w:val="Caption"/>
        <w:jc w:val="center"/>
        <w:pPrChange w:id="3034" w:author="Ashwani Prabhakar" w:date="2019-07-26T14:54:00Z">
          <w:pPr/>
        </w:pPrChange>
      </w:pPr>
      <w:bookmarkStart w:id="3035" w:name="_Ref15049403"/>
      <w:bookmarkStart w:id="3036" w:name="_Toc15299699"/>
      <w:bookmarkStart w:id="3037" w:name="_Toc15328535"/>
      <w:bookmarkStart w:id="3038" w:name="_Toc15369122"/>
      <w:ins w:id="3039" w:author="Ashwani Prabhakar" w:date="2019-07-26T14:54:00Z">
        <w:r>
          <w:t xml:space="preserve">Figure </w:t>
        </w:r>
        <w:r>
          <w:fldChar w:fldCharType="begin"/>
        </w:r>
        <w:r>
          <w:instrText xml:space="preserve"> SEQ Figure \* ARABIC </w:instrText>
        </w:r>
      </w:ins>
      <w:r>
        <w:fldChar w:fldCharType="separate"/>
      </w:r>
      <w:ins w:id="3040" w:author="Jeremie Giraud" w:date="2019-08-08T12:43:00Z">
        <w:r w:rsidR="007D2A24">
          <w:rPr>
            <w:noProof/>
          </w:rPr>
          <w:t>9</w:t>
        </w:r>
      </w:ins>
      <w:ins w:id="3041" w:author="Ashwani Prabhakar" w:date="2019-07-26T14:54:00Z">
        <w:r>
          <w:fldChar w:fldCharType="end"/>
        </w:r>
      </w:ins>
      <w:bookmarkEnd w:id="3035"/>
      <w:ins w:id="3042" w:author="Jeremie Giraud" w:date="2019-07-29T13:33:00Z">
        <w:r w:rsidR="00355694">
          <w:t>. Copy of parameter file printed on screen</w:t>
        </w:r>
      </w:ins>
      <w:ins w:id="3043" w:author="Ashwani Prabhakar" w:date="2019-07-29T17:41:00Z">
        <w:r w:rsidR="004302E3">
          <w:t xml:space="preserve"> at the </w:t>
        </w:r>
      </w:ins>
      <w:ins w:id="3044" w:author="Jeremie Giraud" w:date="2019-07-29T13:33:00Z">
        <w:del w:id="3045" w:author="Ashwani Prabhakar" w:date="2019-07-29T17:41:00Z">
          <w:r w:rsidR="00355694" w:rsidDel="004302E3">
            <w:delText xml:space="preserve"> during </w:delText>
          </w:r>
        </w:del>
        <w:r w:rsidR="00355694">
          <w:t>beginning of inversion.</w:t>
        </w:r>
        <w:bookmarkEnd w:id="3036"/>
        <w:bookmarkEnd w:id="3037"/>
        <w:bookmarkEnd w:id="3038"/>
        <w:r w:rsidR="00355694">
          <w:t xml:space="preserve"> </w:t>
        </w:r>
      </w:ins>
    </w:p>
    <w:p w14:paraId="78D73975" w14:textId="5BC91FF6" w:rsidR="00AD66B2" w:rsidRDefault="00AD66B2" w:rsidP="006A27F6"/>
    <w:p w14:paraId="542B98BA" w14:textId="3B10E695" w:rsidR="00641871" w:rsidRDefault="00641871">
      <w:pPr>
        <w:pStyle w:val="Heading2"/>
        <w:rPr>
          <w:ins w:id="3046" w:author="Ashwani Prabhakar" w:date="2019-07-24T17:31:00Z"/>
        </w:rPr>
        <w:pPrChange w:id="3047" w:author="Ashwani Prabhakar" w:date="2019-07-26T14:54:00Z">
          <w:pPr>
            <w:pStyle w:val="ListParagraph"/>
            <w:numPr>
              <w:numId w:val="22"/>
            </w:numPr>
            <w:ind w:left="1444" w:hanging="360"/>
          </w:pPr>
        </w:pPrChange>
      </w:pPr>
      <w:bookmarkStart w:id="3048" w:name="_Toc15055930"/>
      <w:bookmarkStart w:id="3049" w:name="_Toc15299746"/>
      <w:bookmarkStart w:id="3050" w:name="_Toc15328582"/>
      <w:bookmarkStart w:id="3051" w:name="_Toc16161014"/>
      <w:ins w:id="3052" w:author="Ashwani Prabhakar" w:date="2019-07-24T17:31:00Z">
        <w:r>
          <w:t>A</w:t>
        </w:r>
      </w:ins>
      <w:ins w:id="3053" w:author="Ashwani Prabhakar" w:date="2019-07-26T14:54:00Z">
        <w:r w:rsidR="0088790D">
          <w:t>bout Executable</w:t>
        </w:r>
      </w:ins>
      <w:bookmarkEnd w:id="3048"/>
      <w:bookmarkEnd w:id="3049"/>
      <w:ins w:id="3054" w:author="Jeremie Giraud" w:date="2019-07-29T21:32:00Z">
        <w:r w:rsidR="00843F86">
          <w:t>/ compiling</w:t>
        </w:r>
      </w:ins>
      <w:bookmarkEnd w:id="3050"/>
      <w:bookmarkEnd w:id="3051"/>
    </w:p>
    <w:p w14:paraId="159CA6C1" w14:textId="3EBD7072" w:rsidR="00641871" w:rsidRDefault="00641871">
      <w:pPr>
        <w:rPr>
          <w:ins w:id="3055" w:author="Ashwani Prabhakar" w:date="2019-07-26T14:54:00Z"/>
        </w:rPr>
        <w:pPrChange w:id="3056" w:author="Ashwani Prabhakar" w:date="2019-07-24T17:31:00Z">
          <w:pPr>
            <w:pStyle w:val="ListParagraph"/>
            <w:numPr>
              <w:numId w:val="22"/>
            </w:numPr>
            <w:ind w:left="1444" w:hanging="360"/>
          </w:pPr>
        </w:pPrChange>
      </w:pPr>
    </w:p>
    <w:p w14:paraId="048FA028" w14:textId="522127B6" w:rsidR="0088790D" w:rsidRDefault="0088790D">
      <w:pPr>
        <w:rPr>
          <w:ins w:id="3057" w:author="Ashwani Prabhakar" w:date="2019-07-26T14:54:00Z"/>
        </w:rPr>
        <w:pPrChange w:id="3058" w:author="Ashwani Prabhakar" w:date="2019-07-26T14:54:00Z">
          <w:pPr>
            <w:pStyle w:val="ListParagraph"/>
            <w:numPr>
              <w:numId w:val="22"/>
            </w:numPr>
            <w:ind w:left="1444" w:hanging="360"/>
          </w:pPr>
        </w:pPrChange>
      </w:pPr>
    </w:p>
    <w:p w14:paraId="5CFD65A1" w14:textId="51B09450" w:rsidR="0088790D" w:rsidRDefault="0088790D">
      <w:pPr>
        <w:rPr>
          <w:ins w:id="3059" w:author="Ashwani Prabhakar" w:date="2019-07-26T14:54:00Z"/>
          <w:del w:id="3060" w:author="Jeremie Giraud" w:date="2019-07-29T21:32:00Z"/>
        </w:rPr>
        <w:pPrChange w:id="3061" w:author="Ashwani Prabhakar" w:date="2019-07-26T14:54:00Z">
          <w:pPr>
            <w:pStyle w:val="ListParagraph"/>
            <w:numPr>
              <w:numId w:val="22"/>
            </w:numPr>
            <w:ind w:left="1444" w:hanging="360"/>
          </w:pPr>
        </w:pPrChange>
      </w:pPr>
    </w:p>
    <w:p w14:paraId="7E36A28A" w14:textId="54A289F2" w:rsidR="0088790D" w:rsidRDefault="0088790D">
      <w:pPr>
        <w:rPr>
          <w:ins w:id="3062" w:author="Ashwani Prabhakar" w:date="2019-07-26T14:54:00Z"/>
        </w:rPr>
        <w:pPrChange w:id="3063" w:author="Ashwani Prabhakar" w:date="2019-07-26T14:54:00Z">
          <w:pPr>
            <w:pStyle w:val="ListParagraph"/>
            <w:numPr>
              <w:numId w:val="22"/>
            </w:numPr>
            <w:ind w:left="1444" w:hanging="360"/>
          </w:pPr>
        </w:pPrChange>
      </w:pPr>
    </w:p>
    <w:p w14:paraId="7A92DF4E" w14:textId="29F7E23E" w:rsidR="0088790D" w:rsidRDefault="0088790D">
      <w:pPr>
        <w:rPr>
          <w:ins w:id="3064" w:author="Ashwani Prabhakar" w:date="2019-07-26T14:54:00Z"/>
        </w:rPr>
        <w:pPrChange w:id="3065" w:author="Ashwani Prabhakar" w:date="2019-07-26T14:54:00Z">
          <w:pPr>
            <w:pStyle w:val="ListParagraph"/>
            <w:numPr>
              <w:numId w:val="22"/>
            </w:numPr>
            <w:ind w:left="1444" w:hanging="360"/>
          </w:pPr>
        </w:pPrChange>
      </w:pPr>
    </w:p>
    <w:p w14:paraId="25AF2B68" w14:textId="1A87CA56" w:rsidR="0088790D" w:rsidRDefault="0088790D">
      <w:pPr>
        <w:rPr>
          <w:ins w:id="3066" w:author="Ashwani Prabhakar" w:date="2019-07-26T14:54:00Z"/>
        </w:rPr>
        <w:pPrChange w:id="3067" w:author="Ashwani Prabhakar" w:date="2019-07-26T14:54:00Z">
          <w:pPr>
            <w:pStyle w:val="ListParagraph"/>
            <w:numPr>
              <w:numId w:val="22"/>
            </w:numPr>
            <w:ind w:left="1444" w:hanging="360"/>
          </w:pPr>
        </w:pPrChange>
      </w:pPr>
    </w:p>
    <w:p w14:paraId="6669F27F" w14:textId="1BF918EA" w:rsidR="0088790D" w:rsidRDefault="0088790D">
      <w:pPr>
        <w:rPr>
          <w:ins w:id="3068" w:author="Ashwani Prabhakar" w:date="2019-07-26T14:55:00Z"/>
        </w:rPr>
        <w:pPrChange w:id="3069" w:author="Ashwani Prabhakar" w:date="2019-07-26T14:54:00Z">
          <w:pPr>
            <w:pStyle w:val="ListParagraph"/>
            <w:numPr>
              <w:numId w:val="22"/>
            </w:numPr>
            <w:ind w:left="1444" w:hanging="360"/>
          </w:pPr>
        </w:pPrChange>
      </w:pPr>
    </w:p>
    <w:p w14:paraId="3E3D9403" w14:textId="6F80F9E0" w:rsidR="0088790D" w:rsidRDefault="0088790D">
      <w:pPr>
        <w:rPr>
          <w:ins w:id="3070" w:author="Ashwani Prabhakar" w:date="2019-07-26T14:55:00Z"/>
        </w:rPr>
        <w:pPrChange w:id="3071" w:author="Ashwani Prabhakar" w:date="2019-07-26T14:54:00Z">
          <w:pPr>
            <w:pStyle w:val="ListParagraph"/>
            <w:numPr>
              <w:numId w:val="22"/>
            </w:numPr>
            <w:ind w:left="1444" w:hanging="360"/>
          </w:pPr>
        </w:pPrChange>
      </w:pPr>
    </w:p>
    <w:p w14:paraId="41FF01DB" w14:textId="76DD677C" w:rsidR="0088790D" w:rsidRDefault="0088790D">
      <w:pPr>
        <w:rPr>
          <w:ins w:id="3072" w:author="Ashwani Prabhakar" w:date="2019-07-26T14:55:00Z"/>
        </w:rPr>
        <w:pPrChange w:id="3073" w:author="Ashwani Prabhakar" w:date="2019-07-26T14:54:00Z">
          <w:pPr>
            <w:pStyle w:val="ListParagraph"/>
            <w:numPr>
              <w:numId w:val="22"/>
            </w:numPr>
            <w:ind w:left="1444" w:hanging="360"/>
          </w:pPr>
        </w:pPrChange>
      </w:pPr>
    </w:p>
    <w:p w14:paraId="26D80499" w14:textId="7CE3C46F" w:rsidR="0088790D" w:rsidRDefault="0088790D">
      <w:pPr>
        <w:rPr>
          <w:ins w:id="3074" w:author="Ashwani Prabhakar" w:date="2019-07-26T14:55:00Z"/>
        </w:rPr>
        <w:pPrChange w:id="3075" w:author="Ashwani Prabhakar" w:date="2019-07-26T14:54:00Z">
          <w:pPr>
            <w:pStyle w:val="ListParagraph"/>
            <w:numPr>
              <w:numId w:val="22"/>
            </w:numPr>
            <w:ind w:left="1444" w:hanging="360"/>
          </w:pPr>
        </w:pPrChange>
      </w:pPr>
    </w:p>
    <w:p w14:paraId="48F3D314" w14:textId="7028CBDC" w:rsidR="0088790D" w:rsidRDefault="0088790D">
      <w:pPr>
        <w:rPr>
          <w:ins w:id="3076" w:author="Ashwani Prabhakar" w:date="2019-07-26T14:55:00Z"/>
        </w:rPr>
        <w:pPrChange w:id="3077" w:author="Ashwani Prabhakar" w:date="2019-07-26T14:54:00Z">
          <w:pPr>
            <w:pStyle w:val="ListParagraph"/>
            <w:numPr>
              <w:numId w:val="22"/>
            </w:numPr>
            <w:ind w:left="1444" w:hanging="360"/>
          </w:pPr>
        </w:pPrChange>
      </w:pPr>
    </w:p>
    <w:p w14:paraId="6821A91C" w14:textId="7C349641" w:rsidR="0088790D" w:rsidRDefault="0088790D">
      <w:pPr>
        <w:rPr>
          <w:ins w:id="3078" w:author="Ashwani Prabhakar" w:date="2019-07-26T14:55:00Z"/>
        </w:rPr>
        <w:pPrChange w:id="3079" w:author="Ashwani Prabhakar" w:date="2019-07-26T14:54:00Z">
          <w:pPr>
            <w:pStyle w:val="ListParagraph"/>
            <w:numPr>
              <w:numId w:val="22"/>
            </w:numPr>
            <w:ind w:left="1444" w:hanging="360"/>
          </w:pPr>
        </w:pPrChange>
      </w:pPr>
    </w:p>
    <w:p w14:paraId="08754735" w14:textId="20C8FD76" w:rsidR="0088790D" w:rsidRDefault="0088790D">
      <w:pPr>
        <w:rPr>
          <w:ins w:id="3080" w:author="Ashwani Prabhakar" w:date="2019-07-29T14:11:00Z"/>
        </w:rPr>
        <w:pPrChange w:id="3081" w:author="Ashwani Prabhakar" w:date="2019-07-26T14:54:00Z">
          <w:pPr>
            <w:pStyle w:val="ListParagraph"/>
            <w:numPr>
              <w:numId w:val="22"/>
            </w:numPr>
            <w:ind w:left="1444" w:hanging="360"/>
          </w:pPr>
        </w:pPrChange>
      </w:pPr>
    </w:p>
    <w:p w14:paraId="59B04EDD" w14:textId="77777777" w:rsidR="005A52A8" w:rsidRDefault="005A52A8">
      <w:pPr>
        <w:rPr>
          <w:ins w:id="3082" w:author="Ashwani Prabhakar" w:date="2019-07-26T14:55:00Z"/>
        </w:rPr>
        <w:pPrChange w:id="3083" w:author="Ashwani Prabhakar" w:date="2019-07-26T14:54:00Z">
          <w:pPr>
            <w:pStyle w:val="ListParagraph"/>
            <w:numPr>
              <w:numId w:val="22"/>
            </w:numPr>
            <w:ind w:left="1444" w:hanging="360"/>
          </w:pPr>
        </w:pPrChange>
      </w:pPr>
    </w:p>
    <w:p w14:paraId="71E3F810" w14:textId="77777777" w:rsidR="0088790D" w:rsidRPr="0088790D" w:rsidRDefault="0088790D">
      <w:pPr>
        <w:rPr>
          <w:ins w:id="3084" w:author="Ashwani Prabhakar" w:date="2019-07-24T17:31:00Z"/>
        </w:rPr>
        <w:pPrChange w:id="3085" w:author="Ashwani Prabhakar" w:date="2019-07-26T14:54:00Z">
          <w:pPr>
            <w:pStyle w:val="ListParagraph"/>
            <w:numPr>
              <w:numId w:val="22"/>
            </w:numPr>
            <w:ind w:left="1444" w:hanging="360"/>
          </w:pPr>
        </w:pPrChange>
      </w:pPr>
    </w:p>
    <w:p w14:paraId="2294DC81" w14:textId="77777777" w:rsidR="00843F86" w:rsidRDefault="00843F86">
      <w:pPr>
        <w:rPr>
          <w:ins w:id="3086" w:author="Jeremie Giraud" w:date="2019-07-29T21:32:00Z"/>
          <w:rFonts w:asciiTheme="majorHAnsi" w:eastAsiaTheme="majorEastAsia" w:hAnsiTheme="majorHAnsi" w:cstheme="majorBidi"/>
          <w:color w:val="2E74B5" w:themeColor="accent1" w:themeShade="BF"/>
          <w:sz w:val="32"/>
          <w:szCs w:val="32"/>
        </w:rPr>
      </w:pPr>
      <w:bookmarkStart w:id="3087" w:name="_Toc15055931"/>
      <w:bookmarkStart w:id="3088" w:name="_Toc15299747"/>
      <w:ins w:id="3089" w:author="Jeremie Giraud" w:date="2019-07-29T21:32:00Z">
        <w:r>
          <w:br w:type="page"/>
        </w:r>
      </w:ins>
    </w:p>
    <w:p w14:paraId="6BA665FB" w14:textId="746CC151" w:rsidR="00641871" w:rsidRPr="00641871" w:rsidRDefault="00641871">
      <w:pPr>
        <w:pStyle w:val="Heading1"/>
        <w:rPr>
          <w:ins w:id="3090" w:author="Ashwani Prabhakar" w:date="2019-07-24T17:30:00Z"/>
        </w:rPr>
        <w:pPrChange w:id="3091" w:author="Ashwani Prabhakar" w:date="2019-07-24T17:31:00Z">
          <w:pPr>
            <w:pStyle w:val="ListParagraph"/>
            <w:numPr>
              <w:numId w:val="22"/>
            </w:numPr>
            <w:ind w:left="1444" w:hanging="360"/>
          </w:pPr>
        </w:pPrChange>
      </w:pPr>
      <w:bookmarkStart w:id="3092" w:name="_Toc15328583"/>
      <w:bookmarkStart w:id="3093" w:name="_Toc16161015"/>
      <w:ins w:id="3094" w:author="Ashwani Prabhakar" w:date="2019-07-24T17:31:00Z">
        <w:r>
          <w:lastRenderedPageBreak/>
          <w:t>PARAMETER FILE</w:t>
        </w:r>
        <w:bookmarkEnd w:id="3087"/>
        <w:bookmarkEnd w:id="3088"/>
        <w:bookmarkEnd w:id="3092"/>
        <w:bookmarkEnd w:id="3093"/>
        <w:r>
          <w:t xml:space="preserve"> </w:t>
        </w:r>
      </w:ins>
      <w:moveFromRangeStart w:id="3095" w:author="Ashwani Prabhakar" w:date="2019-07-24T17:30:00Z" w:name="move14881851"/>
      <w:moveFrom w:id="3096" w:author="Ashwani Prabhakar" w:date="2019-07-24T17:30:00Z">
        <w:r w:rsidR="00AD66B2" w:rsidDel="00641871">
          <w:t xml:space="preserve">1.4 </w:t>
        </w:r>
        <w:r w:rsidR="004A0C47" w:rsidDel="00641871">
          <w:t>POTENTIAL</w:t>
        </w:r>
        <w:r w:rsidR="00AD66B2" w:rsidDel="00641871">
          <w:t xml:space="preserve"> ERRORS WHILE INSTALLATION</w:t>
        </w:r>
        <w:r w:rsidR="001D461E" w:rsidDel="00641871">
          <w:t xml:space="preserve"> (MAY/ MAY NOT)</w:t>
        </w:r>
        <w:r w:rsidR="00AD66B2" w:rsidDel="00641871">
          <w:t>:</w:t>
        </w:r>
        <w:r w:rsidR="00A15626" w:rsidRPr="00641871" w:rsidDel="00641871">
          <w:rPr>
            <w:rFonts w:cstheme="minorHAnsi"/>
          </w:rPr>
          <w:t xml:space="preserve"> </w:t>
        </w:r>
      </w:moveFrom>
      <w:moveFromRangeEnd w:id="3095"/>
    </w:p>
    <w:p w14:paraId="72872407" w14:textId="77777777" w:rsidR="00641871" w:rsidRPr="00641871" w:rsidRDefault="00641871">
      <w:pPr>
        <w:ind w:left="1084"/>
        <w:rPr>
          <w:ins w:id="3097" w:author="Ashwani Prabhakar" w:date="2019-07-24T17:30:00Z"/>
          <w:rFonts w:cstheme="minorHAnsi"/>
        </w:rPr>
        <w:pPrChange w:id="3098" w:author="Ashwani Prabhakar" w:date="2019-07-24T17:30:00Z">
          <w:pPr>
            <w:pStyle w:val="ListParagraph"/>
            <w:numPr>
              <w:numId w:val="22"/>
            </w:numPr>
            <w:ind w:left="1444" w:hanging="360"/>
          </w:pPr>
        </w:pPrChange>
      </w:pPr>
    </w:p>
    <w:p w14:paraId="43116A01" w14:textId="753A06D9" w:rsidR="006C0A95" w:rsidRPr="00641871" w:rsidRDefault="006E0CEA">
      <w:pPr>
        <w:rPr>
          <w:rFonts w:cstheme="minorHAnsi"/>
        </w:rPr>
        <w:pPrChange w:id="3099" w:author="Ashwani Prabhakar" w:date="2019-07-24T17:30:00Z">
          <w:pPr>
            <w:pStyle w:val="ListParagraph"/>
            <w:numPr>
              <w:numId w:val="22"/>
            </w:numPr>
            <w:ind w:left="1444" w:hanging="360"/>
          </w:pPr>
        </w:pPrChange>
      </w:pPr>
      <w:ins w:id="3100" w:author="Ashwani Prabhakar" w:date="2019-07-26T14:58:00Z">
        <w:r>
          <w:rPr>
            <w:rFonts w:cstheme="minorHAnsi"/>
          </w:rPr>
          <w:t xml:space="preserve">In this section, we would like to introduce the </w:t>
        </w:r>
        <w:del w:id="3101" w:author="Jeremie Giraud" w:date="2019-07-29T21:26:00Z">
          <w:r>
            <w:rPr>
              <w:rFonts w:cstheme="minorHAnsi"/>
            </w:rPr>
            <w:delText>user</w:delText>
          </w:r>
        </w:del>
        <w:del w:id="3102" w:author="Jeremie Giraud" w:date="2019-08-08T12:25:00Z">
          <w:r w:rsidDel="009A5B53">
            <w:rPr>
              <w:rFonts w:cstheme="minorHAnsi"/>
            </w:rPr>
            <w:delText xml:space="preserve"> </w:delText>
          </w:r>
        </w:del>
      </w:ins>
      <w:ins w:id="3103" w:author="Jeremie Giraud" w:date="2019-08-08T12:25:00Z">
        <w:r w:rsidR="009A5B53">
          <w:rPr>
            <w:rFonts w:cstheme="minorHAnsi"/>
          </w:rPr>
          <w:t xml:space="preserve">User </w:t>
        </w:r>
      </w:ins>
      <w:ins w:id="3104" w:author="Ashwani Prabhakar" w:date="2019-07-26T14:58:00Z">
        <w:r>
          <w:rPr>
            <w:rFonts w:cstheme="minorHAnsi"/>
          </w:rPr>
          <w:t xml:space="preserve">to Parameter File for TOMOFAST-x which </w:t>
        </w:r>
      </w:ins>
      <w:ins w:id="3105" w:author="Jeremie Giraud" w:date="2019-07-30T11:12:00Z">
        <w:r w:rsidR="003F73E9">
          <w:rPr>
            <w:rFonts w:cstheme="minorHAnsi"/>
          </w:rPr>
          <w:t>we al</w:t>
        </w:r>
      </w:ins>
      <w:ins w:id="3106" w:author="Ashwani Prabhakar" w:date="2019-07-26T14:58:00Z">
        <w:del w:id="3107" w:author="Jeremie Giraud" w:date="2019-07-30T11:12:00Z">
          <w:r w:rsidDel="003F73E9">
            <w:rPr>
              <w:rFonts w:cstheme="minorHAnsi"/>
            </w:rPr>
            <w:delText>is a</w:delText>
          </w:r>
        </w:del>
        <w:del w:id="3108" w:author="Jeremie Giraud" w:date="2019-07-30T11:13:00Z">
          <w:r w:rsidDel="003F73E9">
            <w:rPr>
              <w:rFonts w:cstheme="minorHAnsi"/>
            </w:rPr>
            <w:delText>l</w:delText>
          </w:r>
        </w:del>
        <w:r>
          <w:rPr>
            <w:rFonts w:cstheme="minorHAnsi"/>
          </w:rPr>
          <w:t xml:space="preserve">so </w:t>
        </w:r>
      </w:ins>
      <w:ins w:id="3109" w:author="Jeremie Giraud" w:date="2019-07-30T11:13:00Z">
        <w:r w:rsidR="003F73E9">
          <w:rPr>
            <w:rFonts w:cstheme="minorHAnsi"/>
          </w:rPr>
          <w:t xml:space="preserve">refer to </w:t>
        </w:r>
      </w:ins>
      <w:ins w:id="3110" w:author="Ashwani Prabhakar" w:date="2019-07-26T14:58:00Z">
        <w:del w:id="3111" w:author="Jeremie Giraud" w:date="2019-07-30T11:13:00Z">
          <w:r w:rsidDel="003F73E9">
            <w:rPr>
              <w:rFonts w:cstheme="minorHAnsi"/>
            </w:rPr>
            <w:delText xml:space="preserve">known </w:delText>
          </w:r>
        </w:del>
        <w:r>
          <w:rPr>
            <w:rFonts w:cstheme="minorHAnsi"/>
          </w:rPr>
          <w:t xml:space="preserve">as </w:t>
        </w:r>
      </w:ins>
      <w:ins w:id="3112" w:author="Jeremie Giraud" w:date="2019-07-30T11:13:00Z">
        <w:r w:rsidR="003F73E9">
          <w:rPr>
            <w:rFonts w:cstheme="minorHAnsi"/>
          </w:rPr>
          <w:t>‘</w:t>
        </w:r>
      </w:ins>
      <w:ins w:id="3113" w:author="Ashwani Prabhakar" w:date="2019-07-26T14:58:00Z">
        <w:r>
          <w:rPr>
            <w:rFonts w:cstheme="minorHAnsi"/>
          </w:rPr>
          <w:t>Parfile</w:t>
        </w:r>
      </w:ins>
      <w:ins w:id="3114" w:author="Jeremie Giraud" w:date="2019-07-30T11:13:00Z">
        <w:r w:rsidR="003F73E9">
          <w:rPr>
            <w:rFonts w:cstheme="minorHAnsi"/>
          </w:rPr>
          <w:t>’</w:t>
        </w:r>
      </w:ins>
      <w:ins w:id="3115" w:author="Ashwani Prabhakar" w:date="2019-07-26T14:58:00Z">
        <w:r>
          <w:rPr>
            <w:rFonts w:cstheme="minorHAnsi"/>
          </w:rPr>
          <w:t xml:space="preserve">. </w:t>
        </w:r>
      </w:ins>
      <w:r w:rsidR="00A15626" w:rsidRPr="00641871">
        <w:rPr>
          <w:rFonts w:cstheme="minorHAnsi"/>
        </w:rPr>
        <w:t>This is the file which should be referred to visualize the type of inversions</w:t>
      </w:r>
      <w:ins w:id="3116" w:author="Ashwani Prabhakar" w:date="2019-07-26T14:59:00Z">
        <w:r>
          <w:rPr>
            <w:rFonts w:cstheme="minorHAnsi"/>
          </w:rPr>
          <w:t xml:space="preserve">, different parameters, features, </w:t>
        </w:r>
      </w:ins>
      <w:ins w:id="3117" w:author="Ashwani Prabhakar" w:date="2019-07-26T15:00:00Z">
        <w:r>
          <w:rPr>
            <w:rFonts w:cstheme="minorHAnsi"/>
          </w:rPr>
          <w:t>etc.</w:t>
        </w:r>
      </w:ins>
      <w:ins w:id="3118" w:author="Ashwani Prabhakar" w:date="2019-07-26T14:59:00Z">
        <w:r>
          <w:rPr>
            <w:rFonts w:cstheme="minorHAnsi"/>
          </w:rPr>
          <w:t xml:space="preserve"> which have been involved with TOMOFAST-x</w:t>
        </w:r>
      </w:ins>
      <w:r w:rsidR="00A15626" w:rsidRPr="00641871">
        <w:rPr>
          <w:rFonts w:cstheme="minorHAnsi"/>
        </w:rPr>
        <w:t xml:space="preserve">. Please refer </w:t>
      </w:r>
      <w:r w:rsidR="00DF2A52" w:rsidRPr="00641871">
        <w:rPr>
          <w:rFonts w:cstheme="minorHAnsi"/>
        </w:rPr>
        <w:t xml:space="preserve">to </w:t>
      </w:r>
      <w:r w:rsidR="00A15626" w:rsidRPr="00641871">
        <w:rPr>
          <w:rFonts w:cstheme="minorHAnsi"/>
        </w:rPr>
        <w:t xml:space="preserve">this section for further explanation of the Parameter File. </w:t>
      </w:r>
    </w:p>
    <w:p w14:paraId="74C7AD10" w14:textId="36A2F701" w:rsidR="006C0A95" w:rsidRDefault="006C0A95" w:rsidP="00AA2D85">
      <w:pPr>
        <w:pStyle w:val="ListParagraph"/>
        <w:rPr>
          <w:rFonts w:cstheme="minorHAnsi"/>
        </w:rPr>
      </w:pPr>
    </w:p>
    <w:p w14:paraId="24EAA2ED" w14:textId="1C9051AA" w:rsidR="00B57D41" w:rsidRDefault="00D22C5F">
      <w:pPr>
        <w:pStyle w:val="Heading2"/>
        <w:spacing w:after="240"/>
        <w:rPr>
          <w:ins w:id="3119" w:author="Jeremie Giraud" w:date="2019-08-08T12:51:00Z"/>
        </w:rPr>
        <w:pPrChange w:id="3120" w:author="Ashwani Prabhakar" w:date="2019-07-24T17:32:00Z">
          <w:pPr>
            <w:pStyle w:val="ListParagraph"/>
          </w:pPr>
        </w:pPrChange>
      </w:pPr>
      <w:del w:id="3121" w:author="Ashwani Prabhakar" w:date="2019-07-24T17:33:00Z">
        <w:r w:rsidDel="00641871">
          <w:delText>5</w:delText>
        </w:r>
        <w:r w:rsidR="00D07415" w:rsidDel="00641871">
          <w:delText xml:space="preserve">.2 </w:delText>
        </w:r>
      </w:del>
      <w:bookmarkStart w:id="3122" w:name="_Toc15055932"/>
      <w:bookmarkStart w:id="3123" w:name="_Toc15299748"/>
      <w:bookmarkStart w:id="3124" w:name="_Toc15328584"/>
      <w:bookmarkStart w:id="3125" w:name="_Toc16161016"/>
      <w:ins w:id="3126" w:author="Ashwani Prabhakar" w:date="2019-07-24T17:33:00Z">
        <w:del w:id="3127" w:author="Jeremie Giraud" w:date="2019-08-08T12:51:00Z">
          <w:r w:rsidR="00641871" w:rsidDel="004B1590">
            <w:delText xml:space="preserve">Introduction to </w:delText>
          </w:r>
        </w:del>
      </w:ins>
      <w:del w:id="3128" w:author="Jeremie Giraud" w:date="2019-08-08T12:51:00Z">
        <w:r w:rsidR="00B57D41" w:rsidRPr="003D6535" w:rsidDel="004B1590">
          <w:delText>Explanation of the Parameter File</w:delText>
        </w:r>
      </w:del>
      <w:bookmarkEnd w:id="3122"/>
      <w:bookmarkEnd w:id="3123"/>
      <w:bookmarkEnd w:id="3124"/>
      <w:bookmarkEnd w:id="3125"/>
      <w:ins w:id="3129" w:author="Jeremie Giraud" w:date="2019-08-08T12:51:00Z">
        <w:r w:rsidR="004B1590">
          <w:t>First part of parameter file</w:t>
        </w:r>
      </w:ins>
    </w:p>
    <w:p w14:paraId="67999955" w14:textId="182803EA" w:rsidR="004B1590" w:rsidRPr="004B1590" w:rsidRDefault="004B1590">
      <w:pPr>
        <w:pPrChange w:id="3130" w:author="Jeremie Giraud" w:date="2019-08-08T12:51:00Z">
          <w:pPr>
            <w:pStyle w:val="ListParagraph"/>
          </w:pPr>
        </w:pPrChange>
      </w:pPr>
      <w:ins w:id="3131" w:author="Jeremie Giraud" w:date="2019-08-08T12:51:00Z">
        <w:r>
          <w:t xml:space="preserve">What we refer to here as the first part is shown below in </w:t>
        </w:r>
        <w:r>
          <w:fldChar w:fldCharType="begin"/>
        </w:r>
        <w:r>
          <w:instrText xml:space="preserve"> REF _Ref15048229 \h </w:instrText>
        </w:r>
      </w:ins>
      <w:ins w:id="3132" w:author="Jeremie Giraud" w:date="2019-08-08T12:51:00Z">
        <w:r>
          <w:fldChar w:fldCharType="separate"/>
        </w:r>
        <w:r>
          <w:t xml:space="preserve">Figure </w:t>
        </w:r>
        <w:r>
          <w:rPr>
            <w:noProof/>
          </w:rPr>
          <w:t>10</w:t>
        </w:r>
        <w:r>
          <w:fldChar w:fldCharType="end"/>
        </w:r>
        <w:r>
          <w:t>.</w:t>
        </w:r>
      </w:ins>
    </w:p>
    <w:p w14:paraId="02456C98" w14:textId="13329278" w:rsidR="006E0CEA" w:rsidRDefault="000D6A0C">
      <w:pPr>
        <w:jc w:val="center"/>
        <w:rPr>
          <w:ins w:id="3133" w:author="Ashwani Prabhakar" w:date="2019-07-26T15:00:00Z"/>
        </w:rPr>
        <w:pPrChange w:id="3134" w:author="Ashwani Prabhakar" w:date="2019-07-29T18:27:00Z">
          <w:pPr>
            <w:pStyle w:val="ListParagraph"/>
          </w:pPr>
        </w:pPrChange>
      </w:pPr>
      <w:commentRangeStart w:id="3135"/>
      <w:commentRangeStart w:id="3136"/>
      <w:commentRangeStart w:id="3137"/>
      <w:commentRangeStart w:id="3138"/>
      <w:r w:rsidRPr="005A7E00">
        <w:rPr>
          <w:noProof/>
          <w:lang w:eastAsia="en-AU"/>
        </w:rPr>
        <w:drawing>
          <wp:inline distT="0" distB="0" distL="0" distR="0" wp14:anchorId="47F952BF" wp14:editId="2C9435C3">
            <wp:extent cx="5731510" cy="4351702"/>
            <wp:effectExtent l="0" t="0" r="2540" b="0"/>
            <wp:docPr id="10" name="Picture 10" descr="C:\TOMOFASTx\documentation\par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OMOFASTx\documentation\parfil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351702"/>
                    </a:xfrm>
                    <a:prstGeom prst="rect">
                      <a:avLst/>
                    </a:prstGeom>
                    <a:noFill/>
                    <a:ln>
                      <a:noFill/>
                    </a:ln>
                  </pic:spPr>
                </pic:pic>
              </a:graphicData>
            </a:graphic>
          </wp:inline>
        </w:drawing>
      </w:r>
      <w:commentRangeEnd w:id="3135"/>
      <w:commentRangeEnd w:id="3136"/>
      <w:commentRangeEnd w:id="3137"/>
    </w:p>
    <w:p w14:paraId="68883D90" w14:textId="05A368F4" w:rsidR="006E0CEA" w:rsidRDefault="006E0CEA">
      <w:pPr>
        <w:pStyle w:val="Caption"/>
        <w:jc w:val="center"/>
        <w:rPr>
          <w:ins w:id="3139" w:author="Ashwani Prabhakar" w:date="2019-07-26T15:00:00Z"/>
        </w:rPr>
        <w:pPrChange w:id="3140" w:author="Ashwani Prabhakar" w:date="2019-07-26T15:00:00Z">
          <w:pPr>
            <w:pStyle w:val="Caption"/>
          </w:pPr>
        </w:pPrChange>
      </w:pPr>
      <w:bookmarkStart w:id="3141" w:name="_Toc15299700"/>
      <w:bookmarkStart w:id="3142" w:name="_Ref15048229"/>
      <w:bookmarkStart w:id="3143" w:name="_Toc15328536"/>
      <w:bookmarkStart w:id="3144" w:name="_Toc15369123"/>
      <w:ins w:id="3145" w:author="Ashwani Prabhakar" w:date="2019-07-26T15:00:00Z">
        <w:r>
          <w:t xml:space="preserve">Figure </w:t>
        </w:r>
        <w:r>
          <w:fldChar w:fldCharType="begin"/>
        </w:r>
        <w:r>
          <w:instrText xml:space="preserve"> SEQ Figure \* ARABIC </w:instrText>
        </w:r>
      </w:ins>
      <w:r>
        <w:fldChar w:fldCharType="separate"/>
      </w:r>
      <w:ins w:id="3146" w:author="Jeremie Giraud" w:date="2019-08-08T12:43:00Z">
        <w:r w:rsidR="007D2A24">
          <w:rPr>
            <w:noProof/>
          </w:rPr>
          <w:t>10</w:t>
        </w:r>
      </w:ins>
      <w:bookmarkEnd w:id="3141"/>
      <w:ins w:id="3147" w:author="Ashwani Prabhakar" w:date="2019-07-26T15:00:00Z">
        <w:r>
          <w:fldChar w:fldCharType="end"/>
        </w:r>
      </w:ins>
      <w:bookmarkEnd w:id="3142"/>
      <w:ins w:id="3148" w:author="Ashwani Prabhakar" w:date="2019-07-29T17:43:00Z">
        <w:r w:rsidR="00B903A9">
          <w:t xml:space="preserve"> Snapshot of </w:t>
        </w:r>
      </w:ins>
      <w:ins w:id="3149" w:author="Ashwani Prabhakar" w:date="2019-07-29T17:45:00Z">
        <w:r w:rsidR="00F20905">
          <w:t xml:space="preserve">the </w:t>
        </w:r>
      </w:ins>
      <w:ins w:id="3150" w:author="Ashwani Prabhakar" w:date="2019-07-29T17:43:00Z">
        <w:r w:rsidR="00B903A9">
          <w:t>Parfile (Parameter file</w:t>
        </w:r>
      </w:ins>
      <w:ins w:id="3151" w:author="Ashwani Prabhakar" w:date="2019-07-29T17:44:00Z">
        <w:r w:rsidR="00B903A9">
          <w:t>)</w:t>
        </w:r>
      </w:ins>
      <w:bookmarkEnd w:id="3143"/>
      <w:bookmarkEnd w:id="3144"/>
      <w:ins w:id="3152" w:author="Ashwani Prabhakar" w:date="2019-07-29T17:43:00Z">
        <w:r w:rsidR="00B903A9">
          <w:t xml:space="preserve"> </w:t>
        </w:r>
      </w:ins>
    </w:p>
    <w:p w14:paraId="3FE9F23F" w14:textId="0724464B" w:rsidR="00AA2D85" w:rsidRPr="005A7E00" w:rsidRDefault="006E0CEA" w:rsidP="00AA2D85">
      <w:pPr>
        <w:pStyle w:val="ListParagraph"/>
        <w:rPr>
          <w:rFonts w:cstheme="minorHAnsi"/>
        </w:rPr>
      </w:pPr>
      <w:r w:rsidRPr="005A7E00">
        <w:rPr>
          <w:rFonts w:cstheme="minorHAnsi"/>
          <w:noProof/>
          <w:sz w:val="16"/>
          <w:szCs w:val="16"/>
          <w:lang w:eastAsia="en-AU"/>
        </w:rPr>
        <mc:AlternateContent>
          <mc:Choice Requires="wps">
            <w:drawing>
              <wp:anchor distT="0" distB="0" distL="114300" distR="114300" simplePos="0" relativeHeight="251658243" behindDoc="0" locked="0" layoutInCell="1" allowOverlap="1" wp14:anchorId="1F611CBE" wp14:editId="1E5964DC">
                <wp:simplePos x="0" y="0"/>
                <wp:positionH relativeFrom="column">
                  <wp:posOffset>3606536</wp:posOffset>
                </wp:positionH>
                <wp:positionV relativeFrom="paragraph">
                  <wp:posOffset>177612</wp:posOffset>
                </wp:positionV>
                <wp:extent cx="45719" cy="465007"/>
                <wp:effectExtent l="38100" t="38100" r="50165" b="11430"/>
                <wp:wrapNone/>
                <wp:docPr id="34" name="Straight Arrow Connector 24"/>
                <wp:cNvGraphicFramePr/>
                <a:graphic xmlns:a="http://schemas.openxmlformats.org/drawingml/2006/main">
                  <a:graphicData uri="http://schemas.microsoft.com/office/word/2010/wordprocessingShape">
                    <wps:wsp>
                      <wps:cNvCnPr/>
                      <wps:spPr>
                        <a:xfrm flipH="1" flipV="1">
                          <a:off x="0" y="0"/>
                          <a:ext cx="45719" cy="465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313D9" id="Straight Arrow Connector 24" o:spid="_x0000_s1026" type="#_x0000_t32" style="position:absolute;margin-left:284pt;margin-top:14pt;width:3.6pt;height:36.6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" strokecolor="#5b9bd5 [3204]" strokeweight=".5pt">
                <v:stroke endarrow="block" joinstyle="miter"/>
              </v:shape>
            </w:pict>
          </mc:Fallback>
        </mc:AlternateContent>
      </w:r>
      <w:r w:rsidR="00B16473">
        <w:rPr>
          <w:rStyle w:val="CommentReference"/>
        </w:rPr>
        <w:commentReference w:id="3135"/>
      </w:r>
      <w:r w:rsidR="00CD5FAF">
        <w:rPr>
          <w:rStyle w:val="CommentReference"/>
        </w:rPr>
        <w:commentReference w:id="3136"/>
      </w:r>
      <w:r w:rsidR="00217AA6" w:rsidRPr="005A7E00">
        <w:rPr>
          <w:rStyle w:val="CommentReference"/>
        </w:rPr>
        <w:commentReference w:id="3137"/>
      </w:r>
      <w:commentRangeEnd w:id="3138"/>
      <w:r w:rsidR="00AC3ABC" w:rsidRPr="005A7E00">
        <w:rPr>
          <w:rStyle w:val="CommentReference"/>
        </w:rPr>
        <w:commentReference w:id="3138"/>
      </w:r>
    </w:p>
    <w:p w14:paraId="3A41AFF4" w14:textId="596D7A70" w:rsidR="007B4B0B" w:rsidRDefault="00B57D41" w:rsidP="007B4B0B">
      <w:pPr>
        <w:pStyle w:val="ListParagraph"/>
        <w:tabs>
          <w:tab w:val="left" w:pos="2372"/>
        </w:tabs>
        <w:rPr>
          <w:rFonts w:cstheme="minorHAnsi"/>
        </w:rPr>
      </w:pPr>
      <w:r w:rsidRPr="005A7E00">
        <w:rPr>
          <w:rFonts w:cstheme="minorHAnsi"/>
          <w:noProof/>
          <w:sz w:val="16"/>
          <w:szCs w:val="16"/>
          <w:lang w:eastAsia="en-AU"/>
        </w:rPr>
        <mc:AlternateContent>
          <mc:Choice Requires="wps">
            <w:drawing>
              <wp:anchor distT="0" distB="0" distL="114300" distR="114300" simplePos="0" relativeHeight="251658242" behindDoc="0" locked="0" layoutInCell="1" allowOverlap="1" wp14:anchorId="71FC7C4C" wp14:editId="758DB03A">
                <wp:simplePos x="0" y="0"/>
                <wp:positionH relativeFrom="column">
                  <wp:posOffset>1009540</wp:posOffset>
                </wp:positionH>
                <wp:positionV relativeFrom="paragraph">
                  <wp:posOffset>19890</wp:posOffset>
                </wp:positionV>
                <wp:extent cx="45719" cy="528301"/>
                <wp:effectExtent l="38100" t="38100" r="50165" b="24765"/>
                <wp:wrapNone/>
                <wp:docPr id="33" name="Straight Arrow Connector 24"/>
                <wp:cNvGraphicFramePr/>
                <a:graphic xmlns:a="http://schemas.openxmlformats.org/drawingml/2006/main">
                  <a:graphicData uri="http://schemas.microsoft.com/office/word/2010/wordprocessingShape">
                    <wps:wsp>
                      <wps:cNvCnPr/>
                      <wps:spPr>
                        <a:xfrm flipV="1">
                          <a:off x="0" y="0"/>
                          <a:ext cx="45719" cy="528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C2381" id="Straight Arrow Connector 24" o:spid="_x0000_s1026" type="#_x0000_t32" style="position:absolute;margin-left:79.5pt;margin-top:1.55pt;width:3.6pt;height:41.6pt;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" strokecolor="#5b9bd5 [3204]" strokeweight=".5pt">
                <v:stroke endarrow="block" joinstyle="miter"/>
              </v:shape>
            </w:pict>
          </mc:Fallback>
        </mc:AlternateContent>
      </w:r>
      <w:del w:id="3153" w:author="Jeremie Giraud" w:date="2019-07-29T21:25:00Z">
        <w:r w:rsidR="007B4B0B">
          <w:rPr>
            <w:rFonts w:cstheme="minorHAnsi"/>
          </w:rPr>
          <w:delText xml:space="preserve">  </w:delText>
        </w:r>
      </w:del>
      <w:ins w:id="3154" w:author="Jeremie Giraud" w:date="2019-07-29T21:25:00Z">
        <w:r w:rsidR="007B4B0B">
          <w:rPr>
            <w:rFonts w:cstheme="minorHAnsi"/>
          </w:rPr>
          <w:t xml:space="preserve"> </w:t>
        </w:r>
      </w:ins>
      <w:del w:id="3155" w:author="Jeremie Giraud" w:date="2019-07-29T21:25:00Z">
        <w:r w:rsidR="007B4B0B">
          <w:rPr>
            <w:rFonts w:cstheme="minorHAnsi"/>
          </w:rPr>
          <w:delText xml:space="preserve">  </w:delText>
        </w:r>
      </w:del>
      <w:ins w:id="3156" w:author="Jeremie Giraud" w:date="2019-07-29T21:25:00Z">
        <w:r w:rsidR="007B4B0B">
          <w:rPr>
            <w:rFonts w:cstheme="minorHAnsi"/>
          </w:rPr>
          <w:t xml:space="preserve"> </w:t>
        </w:r>
      </w:ins>
      <w:del w:id="3157" w:author="Jeremie Giraud" w:date="2019-07-29T21:25:00Z">
        <w:r w:rsidR="007B4B0B" w:rsidDel="009C1EA6">
          <w:rPr>
            <w:rFonts w:cstheme="minorHAnsi"/>
          </w:rPr>
          <w:delText xml:space="preserve">  </w:delText>
        </w:r>
      </w:del>
      <w:ins w:id="3158" w:author="Jeremie Giraud" w:date="2019-07-29T21:25:00Z">
        <w:r w:rsidR="009C1EA6">
          <w:rPr>
            <w:rFonts w:cstheme="minorHAnsi"/>
          </w:rPr>
          <w:t xml:space="preserve"> </w:t>
        </w:r>
      </w:ins>
      <w:r w:rsidR="007B4B0B">
        <w:rPr>
          <w:rFonts w:cstheme="minorHAnsi"/>
        </w:rPr>
        <w:tab/>
      </w:r>
      <w:del w:id="3159" w:author="Jeremie Giraud" w:date="2019-07-29T21:25:00Z">
        <w:r w:rsidR="007B4B0B" w:rsidDel="009C1EA6">
          <w:rPr>
            <w:rFonts w:cstheme="minorHAnsi"/>
          </w:rPr>
          <w:delText xml:space="preserve">  </w:delText>
        </w:r>
      </w:del>
      <w:ins w:id="3160" w:author="Jeremie Giraud" w:date="2019-07-29T21:25:00Z">
        <w:r w:rsidR="009C1EA6">
          <w:rPr>
            <w:rFonts w:cstheme="minorHAnsi"/>
          </w:rPr>
          <w:t xml:space="preserve"> </w:t>
        </w:r>
      </w:ins>
      <w:del w:id="3161" w:author="Jeremie Giraud" w:date="2019-07-29T21:25:00Z">
        <w:r w:rsidR="007B4B0B" w:rsidDel="009C1EA6">
          <w:rPr>
            <w:rFonts w:cstheme="minorHAnsi"/>
          </w:rPr>
          <w:delText xml:space="preserve">  </w:delText>
        </w:r>
      </w:del>
      <w:ins w:id="3162" w:author="Jeremie Giraud" w:date="2019-07-29T21:25:00Z">
        <w:r w:rsidR="009C1EA6">
          <w:rPr>
            <w:rFonts w:cstheme="minorHAnsi"/>
          </w:rPr>
          <w:t xml:space="preserve"> </w:t>
        </w:r>
      </w:ins>
      <w:del w:id="3163" w:author="Jeremie Giraud" w:date="2019-07-29T21:25:00Z">
        <w:r w:rsidR="007B4B0B" w:rsidDel="009C1EA6">
          <w:rPr>
            <w:rFonts w:cstheme="minorHAnsi"/>
          </w:rPr>
          <w:delText xml:space="preserve"> </w:delText>
        </w:r>
        <w:r w:rsidR="007B4B0B">
          <w:rPr>
            <w:rFonts w:cstheme="minorHAnsi"/>
          </w:rPr>
          <w:delText xml:space="preserve"> </w:delText>
        </w:r>
      </w:del>
      <w:ins w:id="3164" w:author="Jeremie Giraud" w:date="2019-07-29T21:25:00Z">
        <w:r w:rsidR="007B4B0B">
          <w:rPr>
            <w:rFonts w:cstheme="minorHAnsi"/>
          </w:rPr>
          <w:t xml:space="preserve"> </w:t>
        </w:r>
      </w:ins>
      <w:del w:id="3165" w:author="Jeremie Giraud" w:date="2019-07-29T21:25:00Z">
        <w:r w:rsidR="007B4B0B">
          <w:rPr>
            <w:rFonts w:cstheme="minorHAnsi"/>
          </w:rPr>
          <w:delText xml:space="preserve">  </w:delText>
        </w:r>
      </w:del>
      <w:ins w:id="3166" w:author="Jeremie Giraud" w:date="2019-07-29T21:25:00Z">
        <w:r w:rsidR="007B4B0B">
          <w:rPr>
            <w:rFonts w:cstheme="minorHAnsi"/>
          </w:rPr>
          <w:t xml:space="preserve"> </w:t>
        </w:r>
      </w:ins>
      <w:del w:id="3167" w:author="Jeremie Giraud" w:date="2019-07-29T21:25:00Z">
        <w:r w:rsidR="007B4B0B">
          <w:rPr>
            <w:rFonts w:cstheme="minorHAnsi"/>
          </w:rPr>
          <w:delText xml:space="preserve">  </w:delText>
        </w:r>
      </w:del>
      <w:ins w:id="3168" w:author="Jeremie Giraud" w:date="2019-07-29T21:25:00Z">
        <w:r w:rsidR="007B4B0B">
          <w:rPr>
            <w:rFonts w:cstheme="minorHAnsi"/>
          </w:rPr>
          <w:t xml:space="preserve"> </w:t>
        </w:r>
      </w:ins>
      <w:del w:id="3169" w:author="Jeremie Giraud" w:date="2019-07-29T21:25:00Z">
        <w:r w:rsidR="007B4B0B">
          <w:rPr>
            <w:rFonts w:cstheme="minorHAnsi"/>
          </w:rPr>
          <w:delText xml:space="preserve">  </w:delText>
        </w:r>
      </w:del>
      <w:ins w:id="3170" w:author="Jeremie Giraud" w:date="2019-07-29T21:25:00Z">
        <w:r w:rsidR="007B4B0B">
          <w:rPr>
            <w:rFonts w:cstheme="minorHAnsi"/>
          </w:rPr>
          <w:t xml:space="preserve"> </w:t>
        </w:r>
      </w:ins>
      <w:del w:id="3171" w:author="Jeremie Giraud" w:date="2019-07-29T21:25:00Z">
        <w:r w:rsidR="007B4B0B">
          <w:rPr>
            <w:rFonts w:cstheme="minorHAnsi"/>
          </w:rPr>
          <w:delText xml:space="preserve">  </w:delText>
        </w:r>
      </w:del>
      <w:ins w:id="3172" w:author="Jeremie Giraud" w:date="2019-07-29T21:25:00Z">
        <w:r w:rsidR="007B4B0B">
          <w:rPr>
            <w:rFonts w:cstheme="minorHAnsi"/>
          </w:rPr>
          <w:t xml:space="preserve"> </w:t>
        </w:r>
      </w:ins>
      <w:r w:rsidR="007B4B0B">
        <w:rPr>
          <w:rFonts w:cstheme="minorHAnsi"/>
        </w:rPr>
        <w:t xml:space="preserve"> </w:t>
      </w:r>
      <w:del w:id="3173" w:author="Ashwani Prabhakar" w:date="2019-07-26T15:00:00Z">
        <w:r w:rsidR="008C53B3" w:rsidDel="006E0CEA">
          <w:rPr>
            <w:rFonts w:cstheme="minorHAnsi"/>
          </w:rPr>
          <w:delText>Figure – 5.1</w:delText>
        </w:r>
        <w:r w:rsidR="007B4B0B" w:rsidDel="006E0CEA">
          <w:rPr>
            <w:rFonts w:cstheme="minorHAnsi"/>
          </w:rPr>
          <w:delText xml:space="preserve">  </w:delText>
        </w:r>
      </w:del>
      <w:del w:id="3174" w:author="Jeremie Giraud" w:date="2019-07-29T21:25:00Z">
        <w:r w:rsidR="007B4B0B">
          <w:rPr>
            <w:rFonts w:cstheme="minorHAnsi"/>
          </w:rPr>
          <w:delText xml:space="preserve">  </w:delText>
        </w:r>
      </w:del>
      <w:ins w:id="3175" w:author="Jeremie Giraud" w:date="2019-07-29T21:25:00Z">
        <w:r w:rsidR="007B4B0B">
          <w:rPr>
            <w:rFonts w:cstheme="minorHAnsi"/>
          </w:rPr>
          <w:t xml:space="preserve"> </w:t>
        </w:r>
      </w:ins>
      <w:del w:id="3176" w:author="Jeremie Giraud" w:date="2019-07-29T21:25:00Z">
        <w:r w:rsidR="007B4B0B">
          <w:rPr>
            <w:rFonts w:cstheme="minorHAnsi"/>
          </w:rPr>
          <w:delText xml:space="preserve">  </w:delText>
        </w:r>
      </w:del>
      <w:ins w:id="3177" w:author="Jeremie Giraud" w:date="2019-07-29T21:25:00Z">
        <w:r w:rsidR="007B4B0B">
          <w:rPr>
            <w:rFonts w:cstheme="minorHAnsi"/>
          </w:rPr>
          <w:t xml:space="preserve"> </w:t>
        </w:r>
      </w:ins>
      <w:del w:id="3178" w:author="Jeremie Giraud" w:date="2019-07-29T21:25:00Z">
        <w:r w:rsidR="007B4B0B">
          <w:rPr>
            <w:rFonts w:cstheme="minorHAnsi"/>
          </w:rPr>
          <w:delText xml:space="preserve">  </w:delText>
        </w:r>
      </w:del>
      <w:ins w:id="3179" w:author="Jeremie Giraud" w:date="2019-07-29T21:25:00Z">
        <w:r w:rsidR="007B4B0B">
          <w:rPr>
            <w:rFonts w:cstheme="minorHAnsi"/>
          </w:rPr>
          <w:t xml:space="preserve"> </w:t>
        </w:r>
      </w:ins>
      <w:del w:id="3180" w:author="Jeremie Giraud" w:date="2019-07-29T21:25:00Z">
        <w:r w:rsidR="007B4B0B">
          <w:rPr>
            <w:rFonts w:cstheme="minorHAnsi"/>
          </w:rPr>
          <w:delText xml:space="preserve">  </w:delText>
        </w:r>
      </w:del>
      <w:ins w:id="3181" w:author="Jeremie Giraud" w:date="2019-07-29T21:25:00Z">
        <w:r w:rsidR="007B4B0B">
          <w:rPr>
            <w:rFonts w:cstheme="minorHAnsi"/>
          </w:rPr>
          <w:t xml:space="preserve"> </w:t>
        </w:r>
      </w:ins>
      <w:del w:id="3182" w:author="Jeremie Giraud" w:date="2019-07-29T21:25:00Z">
        <w:r w:rsidR="007B4B0B">
          <w:rPr>
            <w:rFonts w:cstheme="minorHAnsi"/>
          </w:rPr>
          <w:delText xml:space="preserve">  </w:delText>
        </w:r>
      </w:del>
      <w:ins w:id="3183" w:author="Jeremie Giraud" w:date="2019-07-29T21:25:00Z">
        <w:r w:rsidR="007B4B0B">
          <w:rPr>
            <w:rFonts w:cstheme="minorHAnsi"/>
          </w:rPr>
          <w:t xml:space="preserve"> </w:t>
        </w:r>
      </w:ins>
      <w:del w:id="3184" w:author="Jeremie Giraud" w:date="2019-07-29T21:25:00Z">
        <w:r w:rsidR="007B4B0B">
          <w:rPr>
            <w:rFonts w:cstheme="minorHAnsi"/>
          </w:rPr>
          <w:delText xml:space="preserve">  </w:delText>
        </w:r>
      </w:del>
      <w:ins w:id="3185" w:author="Jeremie Giraud" w:date="2019-07-29T21:25:00Z">
        <w:r w:rsidR="007B4B0B">
          <w:rPr>
            <w:rFonts w:cstheme="minorHAnsi"/>
          </w:rPr>
          <w:t xml:space="preserve"> </w:t>
        </w:r>
      </w:ins>
      <w:del w:id="3186" w:author="Jeremie Giraud" w:date="2019-07-29T21:25:00Z">
        <w:r w:rsidR="007B4B0B">
          <w:rPr>
            <w:rFonts w:cstheme="minorHAnsi"/>
          </w:rPr>
          <w:delText xml:space="preserve">  </w:delText>
        </w:r>
      </w:del>
      <w:ins w:id="3187" w:author="Jeremie Giraud" w:date="2019-07-29T21:25:00Z">
        <w:r w:rsidR="007B4B0B">
          <w:rPr>
            <w:rFonts w:cstheme="minorHAnsi"/>
          </w:rPr>
          <w:t xml:space="preserve"> </w:t>
        </w:r>
      </w:ins>
      <w:del w:id="3188" w:author="Jeremie Giraud" w:date="2019-07-29T21:25:00Z">
        <w:r w:rsidR="007B4B0B">
          <w:rPr>
            <w:rFonts w:cstheme="minorHAnsi"/>
          </w:rPr>
          <w:delText xml:space="preserve">  </w:delText>
        </w:r>
      </w:del>
      <w:ins w:id="3189" w:author="Jeremie Giraud" w:date="2019-07-29T21:25:00Z">
        <w:r w:rsidR="007B4B0B">
          <w:rPr>
            <w:rFonts w:cstheme="minorHAnsi"/>
          </w:rPr>
          <w:t xml:space="preserve"> </w:t>
        </w:r>
      </w:ins>
      <w:del w:id="3190" w:author="Jeremie Giraud" w:date="2019-07-29T21:25:00Z">
        <w:r w:rsidR="007B4B0B" w:rsidDel="009C1EA6">
          <w:rPr>
            <w:rFonts w:cstheme="minorHAnsi"/>
          </w:rPr>
          <w:delText xml:space="preserve">  </w:delText>
        </w:r>
      </w:del>
      <w:ins w:id="3191" w:author="Jeremie Giraud" w:date="2019-07-29T21:25:00Z">
        <w:r w:rsidR="009C1EA6">
          <w:rPr>
            <w:rFonts w:cstheme="minorHAnsi"/>
          </w:rPr>
          <w:t xml:space="preserve"> </w:t>
        </w:r>
      </w:ins>
      <w:del w:id="3192" w:author="Jeremie Giraud" w:date="2019-07-29T21:25:00Z">
        <w:r w:rsidR="007B4B0B" w:rsidDel="009C1EA6">
          <w:rPr>
            <w:rFonts w:cstheme="minorHAnsi"/>
          </w:rPr>
          <w:delText xml:space="preserve">  </w:delText>
        </w:r>
      </w:del>
      <w:ins w:id="3193" w:author="Jeremie Giraud" w:date="2019-07-29T21:25:00Z">
        <w:r w:rsidR="009C1EA6">
          <w:rPr>
            <w:rFonts w:cstheme="minorHAnsi"/>
          </w:rPr>
          <w:t xml:space="preserve"> </w:t>
        </w:r>
      </w:ins>
      <w:del w:id="3194" w:author="Jeremie Giraud" w:date="2019-07-29T21:25:00Z">
        <w:r w:rsidR="007B4B0B" w:rsidDel="009C1EA6">
          <w:rPr>
            <w:rFonts w:cstheme="minorHAnsi"/>
          </w:rPr>
          <w:delText xml:space="preserve">  </w:delText>
        </w:r>
      </w:del>
      <w:ins w:id="3195" w:author="Jeremie Giraud" w:date="2019-07-29T21:25:00Z">
        <w:r w:rsidR="009C1EA6">
          <w:rPr>
            <w:rFonts w:cstheme="minorHAnsi"/>
          </w:rPr>
          <w:t xml:space="preserve"> </w:t>
        </w:r>
      </w:ins>
      <w:del w:id="3196" w:author="Jeremie Giraud" w:date="2019-07-29T21:25:00Z">
        <w:r w:rsidR="007B4B0B" w:rsidDel="009C1EA6">
          <w:rPr>
            <w:rFonts w:cstheme="minorHAnsi"/>
          </w:rPr>
          <w:delText xml:space="preserve">  </w:delText>
        </w:r>
      </w:del>
      <w:ins w:id="3197" w:author="Jeremie Giraud" w:date="2019-07-29T21:25:00Z">
        <w:r w:rsidR="009C1EA6">
          <w:rPr>
            <w:rFonts w:cstheme="minorHAnsi"/>
          </w:rPr>
          <w:t xml:space="preserve"> </w:t>
        </w:r>
      </w:ins>
    </w:p>
    <w:p w14:paraId="72DC7E2A" w14:textId="5548E9AE" w:rsidR="007B4B0B" w:rsidRPr="006F475B" w:rsidRDefault="007B4B0B" w:rsidP="003D6535"/>
    <w:p w14:paraId="24040EB0" w14:textId="5F7FE92E" w:rsidR="00A15626" w:rsidRDefault="007B4B0B" w:rsidP="003D6535">
      <w:pPr>
        <w:tabs>
          <w:tab w:val="left" w:pos="5594"/>
        </w:tabs>
      </w:pPr>
      <w:r>
        <w:t xml:space="preserve">This column represents the features that </w:t>
      </w:r>
      <w:r w:rsidR="00A15626">
        <w:t>are</w:t>
      </w:r>
      <w:del w:id="3198" w:author="Jeremie Giraud" w:date="2019-07-29T21:25:00Z">
        <w:r w:rsidR="00A15626">
          <w:delText xml:space="preserve">  </w:delText>
        </w:r>
      </w:del>
      <w:ins w:id="3199" w:author="Jeremie Giraud" w:date="2019-07-29T21:25:00Z">
        <w:r w:rsidR="00A15626">
          <w:t xml:space="preserve"> </w:t>
        </w:r>
      </w:ins>
      <w:del w:id="3200" w:author="Jeremie Giraud" w:date="2019-07-29T21:25:00Z">
        <w:r w:rsidR="00A15626">
          <w:delText xml:space="preserve">  </w:delText>
        </w:r>
      </w:del>
      <w:ins w:id="3201" w:author="Jeremie Giraud" w:date="2019-07-29T21:25:00Z">
        <w:r w:rsidR="00A15626">
          <w:t xml:space="preserve"> </w:t>
        </w:r>
      </w:ins>
      <w:del w:id="3202" w:author="Jeremie Giraud" w:date="2019-07-29T21:25:00Z">
        <w:r w:rsidR="00A15626">
          <w:delText xml:space="preserve">  </w:delText>
        </w:r>
      </w:del>
      <w:ins w:id="3203" w:author="Jeremie Giraud" w:date="2019-07-29T21:25:00Z">
        <w:r w:rsidR="00A15626">
          <w:t xml:space="preserve"> </w:t>
        </w:r>
      </w:ins>
      <w:del w:id="3204" w:author="Jeremie Giraud" w:date="2019-07-29T21:25:00Z">
        <w:r w:rsidR="00A15626">
          <w:delText xml:space="preserve">  </w:delText>
        </w:r>
      </w:del>
      <w:ins w:id="3205" w:author="Jeremie Giraud" w:date="2019-07-29T21:25:00Z">
        <w:r w:rsidR="00A15626">
          <w:t xml:space="preserve"> </w:t>
        </w:r>
      </w:ins>
      <w:del w:id="3206" w:author="Jeremie Giraud" w:date="2019-07-29T21:25:00Z">
        <w:r w:rsidR="00A15626" w:rsidDel="009C1EA6">
          <w:delText xml:space="preserve">  </w:delText>
        </w:r>
      </w:del>
      <w:ins w:id="3207" w:author="Jeremie Giraud" w:date="2019-07-29T21:25:00Z">
        <w:r w:rsidR="009C1EA6">
          <w:t xml:space="preserve"> </w:t>
        </w:r>
      </w:ins>
      <w:del w:id="3208" w:author="Jeremie Giraud" w:date="2019-07-29T21:25:00Z">
        <w:r w:rsidR="00A15626" w:rsidDel="009C1EA6">
          <w:delText xml:space="preserve">  </w:delText>
        </w:r>
      </w:del>
      <w:ins w:id="3209" w:author="Jeremie Giraud" w:date="2019-07-29T21:25:00Z">
        <w:r w:rsidR="009C1EA6">
          <w:t xml:space="preserve"> </w:t>
        </w:r>
      </w:ins>
      <w:r>
        <w:t>This column represents the s</w:t>
      </w:r>
      <w:r w:rsidR="00A15626">
        <w:t>paces where</w:t>
      </w:r>
      <w:del w:id="3210" w:author="Jeremie Giraud" w:date="2019-07-29T21:25:00Z">
        <w:r w:rsidR="00A15626">
          <w:delText xml:space="preserve">  </w:delText>
        </w:r>
      </w:del>
      <w:ins w:id="3211" w:author="Jeremie Giraud" w:date="2019-07-29T21:25:00Z">
        <w:r w:rsidR="00A15626">
          <w:t xml:space="preserve"> </w:t>
        </w:r>
      </w:ins>
      <w:del w:id="3212" w:author="Jeremie Giraud" w:date="2019-07-29T21:25:00Z">
        <w:r w:rsidR="00A15626">
          <w:delText xml:space="preserve">  </w:delText>
        </w:r>
      </w:del>
      <w:ins w:id="3213" w:author="Jeremie Giraud" w:date="2019-07-29T21:25:00Z">
        <w:r w:rsidR="00A15626">
          <w:t xml:space="preserve"> </w:t>
        </w:r>
      </w:ins>
      <w:del w:id="3214" w:author="Jeremie Giraud" w:date="2019-07-29T21:25:00Z">
        <w:r w:rsidR="00A15626">
          <w:delText xml:space="preserve">  </w:delText>
        </w:r>
      </w:del>
      <w:ins w:id="3215" w:author="Jeremie Giraud" w:date="2019-07-29T21:25:00Z">
        <w:r w:rsidR="00A15626">
          <w:t xml:space="preserve"> </w:t>
        </w:r>
      </w:ins>
      <w:del w:id="3216" w:author="Jeremie Giraud" w:date="2019-07-29T21:25:00Z">
        <w:r w:rsidR="00A15626">
          <w:delText xml:space="preserve">  </w:delText>
        </w:r>
      </w:del>
      <w:ins w:id="3217" w:author="Jeremie Giraud" w:date="2019-07-29T21:25:00Z">
        <w:r w:rsidR="00A15626">
          <w:t xml:space="preserve"> </w:t>
        </w:r>
      </w:ins>
      <w:del w:id="3218" w:author="Jeremie Giraud" w:date="2019-07-29T21:25:00Z">
        <w:r w:rsidR="00A15626">
          <w:delText xml:space="preserve">  </w:delText>
        </w:r>
      </w:del>
      <w:ins w:id="3219" w:author="Jeremie Giraud" w:date="2019-07-29T21:25:00Z">
        <w:r w:rsidR="00A15626">
          <w:t xml:space="preserve"> </w:t>
        </w:r>
      </w:ins>
      <w:del w:id="3220" w:author="Jeremie Giraud" w:date="2019-07-29T21:25:00Z">
        <w:r w:rsidR="00A15626">
          <w:delText xml:space="preserve">  </w:delText>
        </w:r>
      </w:del>
      <w:ins w:id="3221" w:author="Jeremie Giraud" w:date="2019-07-29T21:25:00Z">
        <w:r w:rsidR="00A15626">
          <w:t xml:space="preserve"> </w:t>
        </w:r>
      </w:ins>
      <w:del w:id="3222" w:author="Jeremie Giraud" w:date="2019-07-29T21:25:00Z">
        <w:r w:rsidR="00A15626" w:rsidDel="009C1EA6">
          <w:delText xml:space="preserve">  </w:delText>
        </w:r>
      </w:del>
      <w:ins w:id="3223" w:author="Jeremie Giraud" w:date="2019-07-29T21:25:00Z">
        <w:r w:rsidR="009C1EA6">
          <w:t xml:space="preserve"> </w:t>
        </w:r>
      </w:ins>
      <w:del w:id="3224" w:author="Jeremie Giraud" w:date="2019-07-29T21:25:00Z">
        <w:r w:rsidR="00A15626" w:rsidDel="009C1EA6">
          <w:delText xml:space="preserve">  </w:delText>
        </w:r>
      </w:del>
      <w:ins w:id="3225" w:author="Jeremie Giraud" w:date="2019-07-29T21:25:00Z">
        <w:r w:rsidR="009C1EA6">
          <w:t xml:space="preserve"> </w:t>
        </w:r>
      </w:ins>
      <w:del w:id="3226" w:author="Jeremie Giraud" w:date="2019-07-29T21:25:00Z">
        <w:r w:rsidR="00A15626" w:rsidDel="009C1EA6">
          <w:delText xml:space="preserve">  </w:delText>
        </w:r>
      </w:del>
      <w:ins w:id="3227" w:author="Jeremie Giraud" w:date="2019-07-29T21:25:00Z">
        <w:r w:rsidR="009C1EA6">
          <w:t xml:space="preserve"> </w:t>
        </w:r>
      </w:ins>
      <w:r w:rsidR="00A15626">
        <w:t>available in TOMOFAST-x.</w:t>
      </w:r>
      <w:del w:id="3228" w:author="Jeremie Giraud" w:date="2019-07-29T21:25:00Z">
        <w:r w:rsidR="00A15626">
          <w:delText xml:space="preserve">  </w:delText>
        </w:r>
      </w:del>
      <w:ins w:id="3229" w:author="Jeremie Giraud" w:date="2019-07-29T21:25:00Z">
        <w:r w:rsidR="00A15626">
          <w:t xml:space="preserve"> </w:t>
        </w:r>
      </w:ins>
      <w:del w:id="3230" w:author="Jeremie Giraud" w:date="2019-07-29T21:25:00Z">
        <w:r w:rsidR="00A15626">
          <w:delText xml:space="preserve">  </w:delText>
        </w:r>
      </w:del>
      <w:ins w:id="3231" w:author="Jeremie Giraud" w:date="2019-07-29T21:25:00Z">
        <w:r w:rsidR="00A15626">
          <w:t xml:space="preserve"> </w:t>
        </w:r>
      </w:ins>
      <w:del w:id="3232" w:author="Jeremie Giraud" w:date="2019-07-29T21:25:00Z">
        <w:r w:rsidR="00A15626">
          <w:delText xml:space="preserve">  </w:delText>
        </w:r>
      </w:del>
      <w:ins w:id="3233" w:author="Jeremie Giraud" w:date="2019-07-29T21:25:00Z">
        <w:r w:rsidR="00A15626">
          <w:t xml:space="preserve"> </w:t>
        </w:r>
      </w:ins>
      <w:del w:id="3234" w:author="Jeremie Giraud" w:date="2019-07-29T21:25:00Z">
        <w:r w:rsidR="00A15626">
          <w:delText xml:space="preserve">  </w:delText>
        </w:r>
      </w:del>
      <w:ins w:id="3235" w:author="Jeremie Giraud" w:date="2019-07-29T21:25:00Z">
        <w:r w:rsidR="00A15626">
          <w:t xml:space="preserve"> </w:t>
        </w:r>
      </w:ins>
      <w:del w:id="3236" w:author="Jeremie Giraud" w:date="2019-07-29T21:25:00Z">
        <w:r w:rsidR="00A15626">
          <w:delText xml:space="preserve">  </w:delText>
        </w:r>
      </w:del>
      <w:ins w:id="3237" w:author="Jeremie Giraud" w:date="2019-07-29T21:25:00Z">
        <w:r w:rsidR="00A15626">
          <w:t xml:space="preserve"> </w:t>
        </w:r>
      </w:ins>
      <w:del w:id="3238" w:author="Jeremie Giraud" w:date="2019-07-29T21:25:00Z">
        <w:r w:rsidR="00A15626">
          <w:delText xml:space="preserve">  </w:delText>
        </w:r>
      </w:del>
      <w:ins w:id="3239" w:author="Jeremie Giraud" w:date="2019-07-29T21:25:00Z">
        <w:r w:rsidR="00A15626">
          <w:t xml:space="preserve"> </w:t>
        </w:r>
      </w:ins>
      <w:del w:id="3240" w:author="Jeremie Giraud" w:date="2019-07-29T21:25:00Z">
        <w:r w:rsidR="00A15626">
          <w:delText xml:space="preserve">  </w:delText>
        </w:r>
      </w:del>
      <w:ins w:id="3241" w:author="Jeremie Giraud" w:date="2019-07-29T21:25:00Z">
        <w:r w:rsidR="00A15626">
          <w:t xml:space="preserve"> </w:t>
        </w:r>
      </w:ins>
      <w:del w:id="3242" w:author="Jeremie Giraud" w:date="2019-07-29T21:25:00Z">
        <w:r w:rsidR="00A15626">
          <w:delText xml:space="preserve">  </w:delText>
        </w:r>
      </w:del>
      <w:ins w:id="3243" w:author="Jeremie Giraud" w:date="2019-07-29T21:25:00Z">
        <w:r w:rsidR="00A15626">
          <w:t xml:space="preserve"> </w:t>
        </w:r>
      </w:ins>
      <w:del w:id="3244" w:author="Jeremie Giraud" w:date="2019-07-29T21:25:00Z">
        <w:r w:rsidR="00A15626">
          <w:delText xml:space="preserve"> </w:delText>
        </w:r>
        <w:r>
          <w:delText xml:space="preserve"> </w:delText>
        </w:r>
      </w:del>
      <w:ins w:id="3245" w:author="Jeremie Giraud" w:date="2019-07-29T21:25:00Z">
        <w:r w:rsidR="006E4686">
          <w:t xml:space="preserve"> </w:t>
        </w:r>
      </w:ins>
      <w:del w:id="3246" w:author="Jeremie Giraud" w:date="2019-07-29T21:25:00Z">
        <w:r w:rsidR="006E4686">
          <w:delText xml:space="preserve">  </w:delText>
        </w:r>
      </w:del>
      <w:ins w:id="3247" w:author="Jeremie Giraud" w:date="2019-07-29T21:25:00Z">
        <w:r w:rsidR="006E4686">
          <w:t xml:space="preserve"> </w:t>
        </w:r>
      </w:ins>
      <w:del w:id="3248" w:author="Jeremie Giraud" w:date="2019-07-29T21:25:00Z">
        <w:r w:rsidR="006E4686">
          <w:delText xml:space="preserve">  </w:delText>
        </w:r>
      </w:del>
      <w:ins w:id="3249" w:author="Jeremie Giraud" w:date="2019-07-29T21:25:00Z">
        <w:r w:rsidR="006E4686">
          <w:t xml:space="preserve"> </w:t>
        </w:r>
      </w:ins>
      <w:del w:id="3250" w:author="Jeremie Giraud" w:date="2019-07-29T21:25:00Z">
        <w:r w:rsidR="006E4686">
          <w:delText xml:space="preserve">  </w:delText>
        </w:r>
      </w:del>
      <w:ins w:id="3251" w:author="Jeremie Giraud" w:date="2019-07-29T21:25:00Z">
        <w:r w:rsidR="006E4686">
          <w:t xml:space="preserve"> </w:t>
        </w:r>
      </w:ins>
      <w:del w:id="3252" w:author="Jeremie Giraud" w:date="2019-07-29T21:25:00Z">
        <w:r w:rsidR="006E4686">
          <w:delText xml:space="preserve">  </w:delText>
        </w:r>
      </w:del>
      <w:ins w:id="3253" w:author="Jeremie Giraud" w:date="2019-07-29T21:25:00Z">
        <w:r w:rsidR="006E4686">
          <w:t xml:space="preserve"> </w:t>
        </w:r>
      </w:ins>
      <w:del w:id="3254" w:author="Jeremie Giraud" w:date="2019-07-29T21:25:00Z">
        <w:r w:rsidR="006E4686">
          <w:delText xml:space="preserve"> </w:delText>
        </w:r>
        <w:r w:rsidR="00A15626">
          <w:delText xml:space="preserve"> </w:delText>
        </w:r>
      </w:del>
      <w:ins w:id="3255" w:author="Jeremie Giraud" w:date="2019-07-29T21:25:00Z">
        <w:r w:rsidR="009C1EA6">
          <w:t xml:space="preserve"> </w:t>
        </w:r>
      </w:ins>
      <w:del w:id="3256" w:author="Jeremie Giraud" w:date="2019-07-29T21:25:00Z">
        <w:r w:rsidR="006E4686" w:rsidDel="009C1EA6">
          <w:delText xml:space="preserve">  </w:delText>
        </w:r>
      </w:del>
      <w:ins w:id="3257" w:author="Jeremie Giraud" w:date="2019-07-29T21:25:00Z">
        <w:r w:rsidR="009C1EA6">
          <w:t xml:space="preserve"> </w:t>
        </w:r>
      </w:ins>
      <w:del w:id="3258" w:author="Jeremie Giraud" w:date="2019-07-29T21:25:00Z">
        <w:r w:rsidR="006E4686" w:rsidDel="009C1EA6">
          <w:delText xml:space="preserve">  </w:delText>
        </w:r>
      </w:del>
      <w:ins w:id="3259" w:author="Jeremie Giraud" w:date="2019-07-29T21:25:00Z">
        <w:r w:rsidR="009C1EA6">
          <w:t xml:space="preserve"> </w:t>
        </w:r>
      </w:ins>
      <w:del w:id="3260" w:author="Jeremie Giraud" w:date="2019-07-29T21:25:00Z">
        <w:r w:rsidR="006E4686" w:rsidDel="009C1EA6">
          <w:delText xml:space="preserve">  </w:delText>
        </w:r>
      </w:del>
      <w:ins w:id="3261" w:author="Jeremie Giraud" w:date="2019-07-29T21:25:00Z">
        <w:r w:rsidR="009C1EA6">
          <w:t xml:space="preserve"> </w:t>
        </w:r>
      </w:ins>
      <w:del w:id="3262" w:author="Jeremie Giraud" w:date="2019-07-29T21:25:00Z">
        <w:r w:rsidR="006E4686" w:rsidDel="009C1EA6">
          <w:delText xml:space="preserve">  </w:delText>
        </w:r>
      </w:del>
      <w:ins w:id="3263" w:author="Jeremie Giraud" w:date="2019-07-29T21:25:00Z">
        <w:r w:rsidR="009C1EA6">
          <w:t xml:space="preserve"> </w:t>
        </w:r>
      </w:ins>
      <w:del w:id="3264" w:author="Jeremie Giraud" w:date="2019-07-29T21:25:00Z">
        <w:r w:rsidR="006E4686" w:rsidDel="009C1EA6">
          <w:delText xml:space="preserve">  </w:delText>
        </w:r>
      </w:del>
      <w:ins w:id="3265" w:author="Jeremie Giraud" w:date="2019-07-29T21:25:00Z">
        <w:r w:rsidR="009C1EA6">
          <w:t xml:space="preserve"> </w:t>
        </w:r>
      </w:ins>
      <w:del w:id="3266" w:author="Jeremie Giraud" w:date="2019-07-29T21:25:00Z">
        <w:r w:rsidR="006E4686" w:rsidDel="009C1EA6">
          <w:delText xml:space="preserve">  </w:delText>
        </w:r>
      </w:del>
      <w:ins w:id="3267" w:author="Jeremie Giraud" w:date="2019-07-29T21:25:00Z">
        <w:r w:rsidR="009C1EA6">
          <w:t xml:space="preserve"> </w:t>
        </w:r>
      </w:ins>
      <w:ins w:id="3268" w:author="Ashwani Prabhakar" w:date="2019-07-30T09:00:00Z">
        <w:r w:rsidR="002D7D69">
          <w:t xml:space="preserve">                    </w:t>
        </w:r>
      </w:ins>
      <w:r w:rsidR="00A15626">
        <w:t xml:space="preserve"> </w:t>
      </w:r>
      <w:r>
        <w:t>values</w:t>
      </w:r>
      <w:r w:rsidR="006E4686">
        <w:t>/ files</w:t>
      </w:r>
      <w:r>
        <w:t xml:space="preserve"> of the respective feature</w:t>
      </w:r>
      <w:del w:id="3269" w:author="Ashwani Prabhakar" w:date="2019-07-30T09:01:00Z">
        <w:r w:rsidDel="002D7D69">
          <w:delText>s</w:delText>
        </w:r>
      </w:del>
      <w:r>
        <w:t xml:space="preserve"> can </w:t>
      </w:r>
      <w:r w:rsidR="00A15626">
        <w:t>be edited</w:t>
      </w:r>
      <w:del w:id="3270" w:author="Jeremie Giraud" w:date="2019-07-29T21:25:00Z">
        <w:r w:rsidR="00A15626">
          <w:delText xml:space="preserve">  </w:delText>
        </w:r>
      </w:del>
      <w:ins w:id="3271" w:author="Jeremie Giraud" w:date="2019-07-29T21:25:00Z">
        <w:r w:rsidR="00A15626">
          <w:t xml:space="preserve"> </w:t>
        </w:r>
      </w:ins>
      <w:del w:id="3272" w:author="Jeremie Giraud" w:date="2019-07-29T21:25:00Z">
        <w:r w:rsidR="00A15626">
          <w:delText xml:space="preserve">  </w:delText>
        </w:r>
      </w:del>
      <w:ins w:id="3273" w:author="Jeremie Giraud" w:date="2019-07-29T21:25:00Z">
        <w:r w:rsidR="00A15626">
          <w:t xml:space="preserve"> </w:t>
        </w:r>
      </w:ins>
      <w:del w:id="3274" w:author="Jeremie Giraud" w:date="2019-07-29T21:25:00Z">
        <w:r w:rsidR="00A15626">
          <w:delText xml:space="preserve">  </w:delText>
        </w:r>
      </w:del>
      <w:ins w:id="3275" w:author="Jeremie Giraud" w:date="2019-07-29T21:25:00Z">
        <w:r w:rsidR="009C1EA6">
          <w:t xml:space="preserve"> </w:t>
        </w:r>
      </w:ins>
      <w:del w:id="3276" w:author="Jeremie Giraud" w:date="2019-07-29T21:25:00Z">
        <w:r w:rsidR="00A15626" w:rsidDel="009C1EA6">
          <w:delText xml:space="preserve">  </w:delText>
        </w:r>
      </w:del>
      <w:ins w:id="3277" w:author="Jeremie Giraud" w:date="2019-07-29T21:25:00Z">
        <w:r w:rsidR="009C1EA6">
          <w:t xml:space="preserve"> </w:t>
        </w:r>
      </w:ins>
    </w:p>
    <w:p w14:paraId="23412DC5" w14:textId="77777777" w:rsidR="00641871" w:rsidRDefault="00641871" w:rsidP="003D6535">
      <w:pPr>
        <w:tabs>
          <w:tab w:val="left" w:pos="5594"/>
        </w:tabs>
        <w:rPr>
          <w:ins w:id="3278" w:author="Ashwani Prabhakar" w:date="2019-07-24T17:33:00Z"/>
        </w:rPr>
      </w:pPr>
    </w:p>
    <w:p w14:paraId="23F4ED1E" w14:textId="3CE67A5B" w:rsidR="00A15626" w:rsidDel="00E733FF" w:rsidRDefault="00B57D41" w:rsidP="003D6535">
      <w:pPr>
        <w:tabs>
          <w:tab w:val="left" w:pos="5594"/>
        </w:tabs>
        <w:rPr>
          <w:del w:id="3279" w:author="Ashwani Prabhakar" w:date="2019-07-24T17:34:00Z"/>
        </w:rPr>
      </w:pPr>
      <w:r>
        <w:lastRenderedPageBreak/>
        <w:t xml:space="preserve"> </w:t>
      </w:r>
    </w:p>
    <w:p w14:paraId="70F0BF16" w14:textId="7663DE3D" w:rsidR="00E733FF" w:rsidDel="004B1590" w:rsidRDefault="00E733FF" w:rsidP="003D6535">
      <w:pPr>
        <w:tabs>
          <w:tab w:val="left" w:pos="5594"/>
        </w:tabs>
        <w:rPr>
          <w:ins w:id="3280" w:author="Ashwani Prabhakar" w:date="2019-07-27T18:40:00Z"/>
          <w:del w:id="3281" w:author="Jeremie Giraud" w:date="2019-08-08T12:52:00Z"/>
          <w:rStyle w:val="Heading3Char"/>
        </w:rPr>
      </w:pPr>
    </w:p>
    <w:p w14:paraId="17829FAF" w14:textId="5CE1B720" w:rsidR="00E733FF" w:rsidDel="004B1590" w:rsidRDefault="00E733FF" w:rsidP="003D6535">
      <w:pPr>
        <w:tabs>
          <w:tab w:val="left" w:pos="5594"/>
        </w:tabs>
        <w:rPr>
          <w:ins w:id="3282" w:author="Ashwani Prabhakar" w:date="2019-07-27T18:40:00Z"/>
          <w:del w:id="3283" w:author="Jeremie Giraud" w:date="2019-08-08T12:52:00Z"/>
          <w:rStyle w:val="Heading3Char"/>
        </w:rPr>
      </w:pPr>
    </w:p>
    <w:p w14:paraId="42C073B0" w14:textId="2EC8EB2F" w:rsidR="00EC61A3" w:rsidDel="004B1590" w:rsidRDefault="00EC61A3" w:rsidP="003D6535">
      <w:pPr>
        <w:tabs>
          <w:tab w:val="left" w:pos="5594"/>
        </w:tabs>
        <w:rPr>
          <w:ins w:id="3284" w:author="Ashwani Prabhakar" w:date="2019-07-24T17:34:00Z"/>
          <w:del w:id="3285" w:author="Jeremie Giraud" w:date="2019-08-08T12:52:00Z"/>
        </w:rPr>
      </w:pPr>
    </w:p>
    <w:p w14:paraId="681C82B6" w14:textId="4564770B" w:rsidR="00C7584D" w:rsidRDefault="004B1590">
      <w:pPr>
        <w:rPr>
          <w:ins w:id="3286" w:author="Ashwani Prabhakar" w:date="2019-07-26T15:20:00Z"/>
        </w:rPr>
        <w:pPrChange w:id="3287" w:author="Ashwani Prabhakar" w:date="2019-07-26T15:20:00Z">
          <w:pPr>
            <w:tabs>
              <w:tab w:val="left" w:pos="5594"/>
            </w:tabs>
          </w:pPr>
        </w:pPrChange>
      </w:pPr>
      <w:ins w:id="3288" w:author="Jeremie Giraud" w:date="2019-08-08T12:50:00Z">
        <w:r>
          <w:t xml:space="preserve">The </w:t>
        </w:r>
      </w:ins>
      <w:ins w:id="3289" w:author="Ashwani Prabhakar" w:date="2019-07-24T18:20:00Z">
        <w:r>
          <w:t>explanation of</w:t>
        </w:r>
      </w:ins>
      <w:ins w:id="3290" w:author="Ashwani Prabhakar" w:date="2019-07-26T15:44:00Z">
        <w:r w:rsidR="00F13531">
          <w:t xml:space="preserve"> </w:t>
        </w:r>
      </w:ins>
      <w:ins w:id="3291" w:author="Ashwani Prabhakar" w:date="2019-07-26T15:43:00Z">
        <w:r w:rsidR="00F13531">
          <w:fldChar w:fldCharType="begin"/>
        </w:r>
        <w:r w:rsidR="00F13531">
          <w:instrText xml:space="preserve"> REF _Ref15048229 \h </w:instrText>
        </w:r>
      </w:ins>
      <w:r w:rsidR="00F13531">
        <w:fldChar w:fldCharType="separate"/>
      </w:r>
      <w:ins w:id="3292" w:author="Jeremie Giraud" w:date="2019-08-08T12:43:00Z">
        <w:r w:rsidR="007D2A24">
          <w:t xml:space="preserve">Figure </w:t>
        </w:r>
        <w:r w:rsidR="007D2A24">
          <w:rPr>
            <w:noProof/>
          </w:rPr>
          <w:t>10</w:t>
        </w:r>
      </w:ins>
      <w:ins w:id="3293" w:author="Ashwani Prabhakar" w:date="2019-07-26T15:43:00Z">
        <w:r w:rsidR="00F13531">
          <w:fldChar w:fldCharType="end"/>
        </w:r>
      </w:ins>
      <w:ins w:id="3294" w:author="Jeremie Giraud" w:date="2019-08-08T12:51:00Z">
        <w:r w:rsidR="00AE3E37">
          <w:t xml:space="preserve"> follows. </w:t>
        </w:r>
      </w:ins>
      <w:ins w:id="3295" w:author="Ashwani Prabhakar" w:date="2019-07-26T15:01:00Z">
        <w:del w:id="3296" w:author="Jeremie Giraud" w:date="2019-08-08T12:51:00Z">
          <w:r w:rsidR="006E0CEA" w:rsidDel="004B1590">
            <w:delText>.</w:delText>
          </w:r>
        </w:del>
      </w:ins>
    </w:p>
    <w:p w14:paraId="7BB782AD" w14:textId="3E1FE18C" w:rsidR="00D07415" w:rsidRPr="00EC61A3" w:rsidRDefault="00D22C5F">
      <w:pPr>
        <w:rPr>
          <w:rStyle w:val="Heading3Char"/>
          <w:rPrChange w:id="3297" w:author="Ashwani Prabhakar" w:date="2019-07-24T17:34:00Z">
            <w:rPr/>
          </w:rPrChange>
        </w:rPr>
        <w:pPrChange w:id="3298" w:author="Ashwani Prabhakar" w:date="2019-07-26T15:01:00Z">
          <w:pPr>
            <w:tabs>
              <w:tab w:val="left" w:pos="5594"/>
            </w:tabs>
          </w:pPr>
        </w:pPrChange>
      </w:pPr>
      <w:del w:id="3299" w:author="Ashwani Prabhakar" w:date="2019-07-24T17:34:00Z">
        <w:r w:rsidDel="00EC61A3">
          <w:delText>5</w:delText>
        </w:r>
        <w:r w:rsidR="00D07415" w:rsidDel="00EC61A3">
          <w:delText>.2.</w:delText>
        </w:r>
        <w:r w:rsidR="00D07415" w:rsidRPr="00EC61A3" w:rsidDel="00EC61A3">
          <w:rPr>
            <w:rStyle w:val="Heading3Char"/>
            <w:rPrChange w:id="3300" w:author="Ashwani Prabhakar" w:date="2019-07-24T17:34:00Z">
              <w:rPr/>
            </w:rPrChange>
          </w:rPr>
          <w:delText xml:space="preserve">1 </w:delText>
        </w:r>
      </w:del>
      <w:del w:id="3301" w:author="Ashwani Prabhakar" w:date="2019-07-24T18:19:00Z">
        <w:r w:rsidR="008C53B3" w:rsidRPr="00EC61A3" w:rsidDel="00252B82">
          <w:rPr>
            <w:rStyle w:val="Heading3Char"/>
            <w:rPrChange w:id="3302" w:author="Ashwani Prabhakar" w:date="2019-07-24T17:34:00Z">
              <w:rPr/>
            </w:rPrChange>
          </w:rPr>
          <w:delText xml:space="preserve">Explanation of Figure 5.1 </w:delText>
        </w:r>
        <w:r w:rsidR="00B247DB" w:rsidRPr="00EC61A3" w:rsidDel="00252B82">
          <w:rPr>
            <w:rStyle w:val="Heading3Char"/>
            <w:rPrChange w:id="3303" w:author="Ashwani Prabhakar" w:date="2019-07-24T17:34:00Z">
              <w:rPr/>
            </w:rPrChange>
          </w:rPr>
          <w:delText xml:space="preserve">(by Section Header) </w:delText>
        </w:r>
      </w:del>
    </w:p>
    <w:p w14:paraId="511049EA" w14:textId="305D88C7" w:rsidR="008C53B3" w:rsidRDefault="00D22C5F">
      <w:pPr>
        <w:pStyle w:val="Heading3"/>
        <w:rPr>
          <w:ins w:id="3304" w:author="Ashwani Prabhakar" w:date="2019-07-26T15:20:00Z"/>
        </w:rPr>
        <w:pPrChange w:id="3305" w:author="Ashwani Prabhakar" w:date="2019-07-24T17:37:00Z">
          <w:pPr>
            <w:tabs>
              <w:tab w:val="left" w:pos="5594"/>
            </w:tabs>
          </w:pPr>
        </w:pPrChange>
      </w:pPr>
      <w:del w:id="3306" w:author="Ashwani Prabhakar" w:date="2019-07-24T17:34:00Z">
        <w:r w:rsidDel="00EC61A3">
          <w:delText>5</w:delText>
        </w:r>
        <w:r w:rsidR="00D07415" w:rsidDel="00EC61A3">
          <w:delText xml:space="preserve">.2.1.1 </w:delText>
        </w:r>
      </w:del>
      <w:bookmarkStart w:id="3307" w:name="_Toc15055933"/>
      <w:bookmarkStart w:id="3308" w:name="_Toc15299749"/>
      <w:bookmarkStart w:id="3309" w:name="_Toc15328585"/>
      <w:bookmarkStart w:id="3310" w:name="_Toc16161017"/>
      <w:r w:rsidR="008C53B3" w:rsidRPr="008C53B3">
        <w:t>GLOBAL</w:t>
      </w:r>
      <w:bookmarkEnd w:id="3307"/>
      <w:bookmarkEnd w:id="3308"/>
      <w:bookmarkEnd w:id="3309"/>
      <w:bookmarkEnd w:id="3310"/>
      <w:r w:rsidR="008C53B3" w:rsidRPr="008C53B3">
        <w:t xml:space="preserve"> </w:t>
      </w:r>
    </w:p>
    <w:p w14:paraId="0F551137" w14:textId="77777777" w:rsidR="00C7584D" w:rsidRPr="00C7584D" w:rsidRDefault="00C7584D">
      <w:pPr>
        <w:pPrChange w:id="3311" w:author="Ashwani Prabhakar" w:date="2019-07-26T15:20:00Z">
          <w:pPr>
            <w:tabs>
              <w:tab w:val="left" w:pos="5594"/>
            </w:tabs>
          </w:pPr>
        </w:pPrChange>
      </w:pPr>
    </w:p>
    <w:p w14:paraId="42FD4955" w14:textId="12953769" w:rsidR="007555D7" w:rsidRDefault="002D7799">
      <w:pPr>
        <w:pStyle w:val="ListParagraph"/>
        <w:numPr>
          <w:ilvl w:val="0"/>
          <w:numId w:val="30"/>
        </w:numPr>
        <w:tabs>
          <w:tab w:val="left" w:pos="5594"/>
        </w:tabs>
        <w:rPr>
          <w:ins w:id="3312" w:author="Jeremie Giraud" w:date="2019-08-08T12:32:00Z"/>
        </w:rPr>
      </w:pPr>
      <w:r>
        <w:t>It contains the</w:t>
      </w:r>
      <w:ins w:id="3313" w:author="Jeremie Giraud" w:date="2019-07-22T15:51:00Z">
        <w:r>
          <w:t xml:space="preserve"> </w:t>
        </w:r>
        <w:r w:rsidR="008539D2">
          <w:t>path</w:t>
        </w:r>
      </w:ins>
      <w:ins w:id="3314" w:author="Ashwani Prabhakar" w:date="2019-07-26T15:07:00Z">
        <w:r w:rsidR="007A3A1F">
          <w:t xml:space="preserve"> of</w:t>
        </w:r>
      </w:ins>
      <w:ins w:id="3315" w:author="Jeremie Giraud" w:date="2019-07-22T15:51:00Z">
        <w:del w:id="3316" w:author="Ashwani Prabhakar" w:date="2019-07-26T15:07:00Z">
          <w:r w:rsidR="008539D2" w:rsidDel="007A3A1F">
            <w:delText xml:space="preserve"> to</w:delText>
          </w:r>
        </w:del>
        <w:r w:rsidR="008539D2">
          <w:t xml:space="preserve"> the</w:t>
        </w:r>
      </w:ins>
      <w:r>
        <w:t xml:space="preserve"> output folder </w:t>
      </w:r>
      <w:ins w:id="3317" w:author="Jeremie Giraud" w:date="2019-07-22T15:51:00Z">
        <w:r w:rsidR="008539D2">
          <w:t xml:space="preserve">relative to the executable. </w:t>
        </w:r>
      </w:ins>
    </w:p>
    <w:p w14:paraId="017B721E" w14:textId="43DA9D80" w:rsidR="007555D7" w:rsidRDefault="007555D7">
      <w:pPr>
        <w:pStyle w:val="Caption"/>
        <w:rPr>
          <w:ins w:id="3318" w:author="Jeremie Giraud" w:date="2019-08-08T12:35:00Z"/>
        </w:rPr>
        <w:pPrChange w:id="3319" w:author="Jeremie Giraud" w:date="2019-08-08T12:34:00Z">
          <w:pPr>
            <w:pStyle w:val="ListParagraph"/>
            <w:numPr>
              <w:numId w:val="30"/>
            </w:numPr>
            <w:tabs>
              <w:tab w:val="left" w:pos="5594"/>
            </w:tabs>
            <w:ind w:hanging="360"/>
          </w:pPr>
        </w:pPrChange>
      </w:pPr>
      <w:bookmarkStart w:id="3320" w:name="_Toc16160969"/>
      <w:ins w:id="3321" w:author="Jeremie Giraud" w:date="2019-08-08T12:34:00Z">
        <w:r>
          <w:t xml:space="preserve">Table </w:t>
        </w:r>
        <w:r>
          <w:fldChar w:fldCharType="begin"/>
        </w:r>
        <w:r>
          <w:instrText xml:space="preserve"> SEQ Table \* ARABIC </w:instrText>
        </w:r>
      </w:ins>
      <w:r>
        <w:fldChar w:fldCharType="separate"/>
      </w:r>
      <w:ins w:id="3322" w:author="Jeremie Giraud" w:date="2019-08-08T16:10:00Z">
        <w:r w:rsidR="00AF3C14">
          <w:rPr>
            <w:noProof/>
          </w:rPr>
          <w:t>1</w:t>
        </w:r>
      </w:ins>
      <w:ins w:id="3323" w:author="Jeremie Giraud" w:date="2019-08-08T12:34:00Z">
        <w:r>
          <w:fldChar w:fldCharType="end"/>
        </w:r>
        <w:r>
          <w:t>. GLOBAL section of parfile.</w:t>
        </w:r>
        <w:bookmarkEnd w:id="3320"/>
        <w:r>
          <w:t xml:space="preserve"> </w:t>
        </w:r>
      </w:ins>
    </w:p>
    <w:tbl>
      <w:tblPr>
        <w:tblW w:w="9016" w:type="dxa"/>
        <w:tblInd w:w="-10" w:type="dxa"/>
        <w:tblLook w:val="04A0" w:firstRow="1" w:lastRow="0" w:firstColumn="1" w:lastColumn="0" w:noHBand="0" w:noVBand="1"/>
        <w:tblPrChange w:id="3324" w:author="Jeremie Giraud" w:date="2019-08-08T12:37:00Z">
          <w:tblPr>
            <w:tblW w:w="8931" w:type="dxa"/>
            <w:tblInd w:w="-10" w:type="dxa"/>
            <w:tblLook w:val="04A0" w:firstRow="1" w:lastRow="0" w:firstColumn="1" w:lastColumn="0" w:noHBand="0" w:noVBand="1"/>
          </w:tblPr>
        </w:tblPrChange>
      </w:tblPr>
      <w:tblGrid>
        <w:gridCol w:w="4912"/>
        <w:gridCol w:w="2562"/>
        <w:gridCol w:w="1542"/>
        <w:tblGridChange w:id="3325">
          <w:tblGrid>
            <w:gridCol w:w="5033"/>
            <w:gridCol w:w="1806"/>
            <w:gridCol w:w="2177"/>
          </w:tblGrid>
        </w:tblGridChange>
      </w:tblGrid>
      <w:tr w:rsidR="007555D7" w:rsidRPr="007555D7" w14:paraId="68DAB786" w14:textId="77777777" w:rsidTr="007555D7">
        <w:trPr>
          <w:trHeight w:val="330"/>
          <w:ins w:id="3326" w:author="Jeremie Giraud" w:date="2019-08-08T12:36:00Z"/>
          <w:trPrChange w:id="3327" w:author="Jeremie Giraud" w:date="2019-08-08T12:37:00Z">
            <w:trPr>
              <w:trHeight w:val="330"/>
            </w:trPr>
          </w:trPrChange>
        </w:trPr>
        <w:tc>
          <w:tcPr>
            <w:tcW w:w="5033"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3328" w:author="Jeremie Giraud" w:date="2019-08-08T12:37:00Z">
              <w:tcPr>
                <w:tcW w:w="5954"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23A42A01" w14:textId="77777777" w:rsidR="007555D7" w:rsidRPr="007555D7" w:rsidRDefault="007555D7" w:rsidP="007555D7">
            <w:pPr>
              <w:spacing w:after="0" w:line="240" w:lineRule="auto"/>
              <w:rPr>
                <w:ins w:id="3329" w:author="Jeremie Giraud" w:date="2019-08-08T12:36:00Z"/>
                <w:rFonts w:ascii="Times New Roman" w:eastAsia="Times New Roman" w:hAnsi="Times New Roman" w:cs="Times New Roman"/>
                <w:color w:val="000000"/>
                <w:sz w:val="24"/>
                <w:szCs w:val="24"/>
                <w:lang w:eastAsia="en-AU"/>
              </w:rPr>
            </w:pPr>
            <w:ins w:id="3330" w:author="Jeremie Giraud" w:date="2019-08-08T12:36:00Z">
              <w:r w:rsidRPr="007555D7">
                <w:rPr>
                  <w:rFonts w:ascii="Times New Roman" w:eastAsia="Times New Roman" w:hAnsi="Times New Roman" w:cs="Times New Roman"/>
                  <w:color w:val="000000"/>
                  <w:sz w:val="24"/>
                  <w:szCs w:val="24"/>
                  <w:lang w:eastAsia="en-AU"/>
                </w:rPr>
                <w:t>Parameter</w:t>
              </w:r>
            </w:ins>
          </w:p>
        </w:tc>
        <w:tc>
          <w:tcPr>
            <w:tcW w:w="2622" w:type="dxa"/>
            <w:tcBorders>
              <w:top w:val="single" w:sz="8" w:space="0" w:color="BFBFBF"/>
              <w:left w:val="nil"/>
              <w:bottom w:val="single" w:sz="8" w:space="0" w:color="BFBFBF"/>
              <w:right w:val="single" w:sz="8" w:space="0" w:color="BFBFBF"/>
            </w:tcBorders>
            <w:shd w:val="clear" w:color="auto" w:fill="auto"/>
            <w:noWrap/>
            <w:vAlign w:val="center"/>
            <w:hideMark/>
            <w:tcPrChange w:id="3331" w:author="Jeremie Giraud" w:date="2019-08-08T12:37:00Z">
              <w:tcPr>
                <w:tcW w:w="425"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6BEC201C" w14:textId="37F01948" w:rsidR="007555D7" w:rsidRPr="007555D7" w:rsidRDefault="00971F1D" w:rsidP="007555D7">
            <w:pPr>
              <w:spacing w:after="0" w:line="240" w:lineRule="auto"/>
              <w:rPr>
                <w:ins w:id="3332" w:author="Jeremie Giraud" w:date="2019-08-08T12:36:00Z"/>
                <w:rFonts w:ascii="Times New Roman" w:eastAsia="Times New Roman" w:hAnsi="Times New Roman" w:cs="Times New Roman"/>
                <w:color w:val="000000"/>
                <w:sz w:val="24"/>
                <w:szCs w:val="24"/>
                <w:lang w:eastAsia="en-AU"/>
              </w:rPr>
            </w:pPr>
            <w:ins w:id="3333" w:author="Jeremie Giraud" w:date="2019-08-08T15:22:00Z">
              <w:r>
                <w:rPr>
                  <w:rFonts w:ascii="Times New Roman" w:eastAsia="Times New Roman" w:hAnsi="Times New Roman" w:cs="Times New Roman"/>
                  <w:color w:val="000000"/>
                  <w:sz w:val="24"/>
                  <w:szCs w:val="24"/>
                  <w:lang w:eastAsia="en-AU"/>
                </w:rPr>
                <w:t>Value for example case</w:t>
              </w:r>
            </w:ins>
          </w:p>
        </w:tc>
        <w:tc>
          <w:tcPr>
            <w:tcW w:w="1361" w:type="dxa"/>
            <w:tcBorders>
              <w:top w:val="single" w:sz="8" w:space="0" w:color="BFBFBF"/>
              <w:left w:val="nil"/>
              <w:bottom w:val="single" w:sz="8" w:space="0" w:color="BFBFBF"/>
              <w:right w:val="single" w:sz="8" w:space="0" w:color="BFBFBF"/>
            </w:tcBorders>
            <w:shd w:val="clear" w:color="auto" w:fill="auto"/>
            <w:noWrap/>
            <w:vAlign w:val="center"/>
            <w:hideMark/>
            <w:tcPrChange w:id="3334" w:author="Jeremie Giraud" w:date="2019-08-08T12:37:00Z">
              <w:tcPr>
                <w:tcW w:w="2552"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5C98B168" w14:textId="5A71D5AD" w:rsidR="007555D7" w:rsidRPr="007555D7" w:rsidRDefault="00F02884" w:rsidP="007555D7">
            <w:pPr>
              <w:spacing w:after="0" w:line="240" w:lineRule="auto"/>
              <w:rPr>
                <w:ins w:id="3335" w:author="Jeremie Giraud" w:date="2019-08-08T12:36:00Z"/>
                <w:rFonts w:ascii="Times New Roman" w:eastAsia="Times New Roman" w:hAnsi="Times New Roman" w:cs="Times New Roman"/>
                <w:color w:val="000000"/>
                <w:sz w:val="24"/>
                <w:szCs w:val="24"/>
                <w:lang w:eastAsia="en-AU"/>
              </w:rPr>
            </w:pPr>
            <w:ins w:id="3336" w:author="Jeremie Giraud" w:date="2019-08-08T15:52:00Z">
              <w:r>
                <w:rPr>
                  <w:rFonts w:ascii="Times New Roman" w:eastAsia="Times New Roman" w:hAnsi="Times New Roman" w:cs="Times New Roman"/>
                  <w:color w:val="000000"/>
                  <w:sz w:val="24"/>
                  <w:szCs w:val="24"/>
                  <w:lang w:eastAsia="en-AU"/>
                </w:rPr>
                <w:t>Range/remark</w:t>
              </w:r>
            </w:ins>
            <w:ins w:id="3337" w:author="Jeremie Giraud" w:date="2019-08-08T12:36:00Z">
              <w:r w:rsidR="007555D7" w:rsidRPr="007555D7">
                <w:rPr>
                  <w:rFonts w:ascii="Times New Roman" w:eastAsia="Times New Roman" w:hAnsi="Times New Roman" w:cs="Times New Roman"/>
                  <w:color w:val="000000"/>
                  <w:sz w:val="24"/>
                  <w:szCs w:val="24"/>
                  <w:lang w:eastAsia="en-AU"/>
                </w:rPr>
                <w:t xml:space="preserve"> </w:t>
              </w:r>
            </w:ins>
          </w:p>
        </w:tc>
      </w:tr>
      <w:tr w:rsidR="007555D7" w:rsidRPr="007555D7" w14:paraId="4573106A" w14:textId="77777777" w:rsidTr="007555D7">
        <w:trPr>
          <w:trHeight w:val="330"/>
          <w:ins w:id="3338" w:author="Jeremie Giraud" w:date="2019-08-08T12:36:00Z"/>
          <w:trPrChange w:id="3339" w:author="Jeremie Giraud" w:date="2019-08-08T12:37:00Z">
            <w:trPr>
              <w:trHeight w:val="330"/>
            </w:trPr>
          </w:trPrChange>
        </w:trPr>
        <w:tc>
          <w:tcPr>
            <w:tcW w:w="5033" w:type="dxa"/>
            <w:tcBorders>
              <w:top w:val="nil"/>
              <w:left w:val="single" w:sz="8" w:space="0" w:color="BFBFBF"/>
              <w:bottom w:val="single" w:sz="8" w:space="0" w:color="BFBFBF"/>
              <w:right w:val="single" w:sz="8" w:space="0" w:color="BFBFBF"/>
            </w:tcBorders>
            <w:shd w:val="clear" w:color="auto" w:fill="auto"/>
            <w:noWrap/>
            <w:vAlign w:val="center"/>
            <w:hideMark/>
            <w:tcPrChange w:id="3340" w:author="Jeremie Giraud" w:date="2019-08-08T12:37:00Z">
              <w:tcPr>
                <w:tcW w:w="5954"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9BF7A3B" w14:textId="77777777" w:rsidR="007555D7" w:rsidRPr="007555D7" w:rsidRDefault="007555D7" w:rsidP="007555D7">
            <w:pPr>
              <w:spacing w:after="0" w:line="240" w:lineRule="auto"/>
              <w:rPr>
                <w:ins w:id="3341" w:author="Jeremie Giraud" w:date="2019-08-08T12:36:00Z"/>
                <w:rFonts w:ascii="Times New Roman" w:eastAsia="Times New Roman" w:hAnsi="Times New Roman" w:cs="Times New Roman"/>
                <w:color w:val="000000"/>
                <w:sz w:val="24"/>
                <w:szCs w:val="24"/>
                <w:lang w:eastAsia="en-AU"/>
              </w:rPr>
            </w:pPr>
            <w:ins w:id="3342" w:author="Jeremie Giraud" w:date="2019-08-08T12:36:00Z">
              <w:r w:rsidRPr="007555D7">
                <w:rPr>
                  <w:rFonts w:ascii="Times New Roman" w:eastAsia="Times New Roman" w:hAnsi="Times New Roman" w:cs="Times New Roman"/>
                  <w:color w:val="000000"/>
                  <w:sz w:val="24"/>
                  <w:szCs w:val="24"/>
                  <w:lang w:eastAsia="en-AU"/>
                </w:rPr>
                <w:t>******* GLOBAL ************************</w:t>
              </w:r>
            </w:ins>
          </w:p>
        </w:tc>
        <w:tc>
          <w:tcPr>
            <w:tcW w:w="2622" w:type="dxa"/>
            <w:tcBorders>
              <w:top w:val="nil"/>
              <w:left w:val="nil"/>
              <w:bottom w:val="single" w:sz="8" w:space="0" w:color="BFBFBF"/>
              <w:right w:val="single" w:sz="8" w:space="0" w:color="BFBFBF"/>
            </w:tcBorders>
            <w:shd w:val="clear" w:color="auto" w:fill="auto"/>
            <w:noWrap/>
            <w:vAlign w:val="center"/>
            <w:hideMark/>
            <w:tcPrChange w:id="3343" w:author="Jeremie Giraud" w:date="2019-08-08T12:37:00Z">
              <w:tcPr>
                <w:tcW w:w="425" w:type="dxa"/>
                <w:tcBorders>
                  <w:top w:val="nil"/>
                  <w:left w:val="nil"/>
                  <w:bottom w:val="single" w:sz="8" w:space="0" w:color="BFBFBF"/>
                  <w:right w:val="single" w:sz="8" w:space="0" w:color="BFBFBF"/>
                </w:tcBorders>
                <w:shd w:val="clear" w:color="auto" w:fill="auto"/>
                <w:noWrap/>
                <w:vAlign w:val="center"/>
                <w:hideMark/>
              </w:tcPr>
            </w:tcPrChange>
          </w:tcPr>
          <w:p w14:paraId="31C0E826" w14:textId="77777777" w:rsidR="007555D7" w:rsidRPr="007555D7" w:rsidRDefault="007555D7" w:rsidP="007555D7">
            <w:pPr>
              <w:spacing w:after="0" w:line="240" w:lineRule="auto"/>
              <w:rPr>
                <w:ins w:id="3344" w:author="Jeremie Giraud" w:date="2019-08-08T12:36:00Z"/>
                <w:rFonts w:ascii="Times New Roman" w:eastAsia="Times New Roman" w:hAnsi="Times New Roman" w:cs="Times New Roman"/>
                <w:color w:val="000000"/>
                <w:sz w:val="24"/>
                <w:szCs w:val="24"/>
                <w:lang w:eastAsia="en-AU"/>
              </w:rPr>
            </w:pPr>
            <w:ins w:id="3345" w:author="Jeremie Giraud" w:date="2019-08-08T12:36:00Z">
              <w:r w:rsidRPr="007555D7">
                <w:rPr>
                  <w:rFonts w:ascii="Times New Roman" w:eastAsia="Times New Roman" w:hAnsi="Times New Roman" w:cs="Times New Roman"/>
                  <w:color w:val="000000"/>
                  <w:sz w:val="24"/>
                  <w:szCs w:val="24"/>
                  <w:lang w:eastAsia="en-AU"/>
                </w:rPr>
                <w:t>N/A</w:t>
              </w:r>
            </w:ins>
          </w:p>
        </w:tc>
        <w:tc>
          <w:tcPr>
            <w:tcW w:w="1361" w:type="dxa"/>
            <w:tcBorders>
              <w:top w:val="nil"/>
              <w:left w:val="nil"/>
              <w:bottom w:val="single" w:sz="8" w:space="0" w:color="BFBFBF"/>
              <w:right w:val="single" w:sz="8" w:space="0" w:color="BFBFBF"/>
            </w:tcBorders>
            <w:shd w:val="clear" w:color="auto" w:fill="auto"/>
            <w:noWrap/>
            <w:vAlign w:val="center"/>
            <w:hideMark/>
            <w:tcPrChange w:id="3346" w:author="Jeremie Giraud" w:date="2019-08-08T12:37:00Z">
              <w:tcPr>
                <w:tcW w:w="2552" w:type="dxa"/>
                <w:tcBorders>
                  <w:top w:val="nil"/>
                  <w:left w:val="nil"/>
                  <w:bottom w:val="single" w:sz="8" w:space="0" w:color="BFBFBF"/>
                  <w:right w:val="single" w:sz="8" w:space="0" w:color="BFBFBF"/>
                </w:tcBorders>
                <w:shd w:val="clear" w:color="auto" w:fill="auto"/>
                <w:noWrap/>
                <w:vAlign w:val="center"/>
                <w:hideMark/>
              </w:tcPr>
            </w:tcPrChange>
          </w:tcPr>
          <w:p w14:paraId="5096D4EB" w14:textId="77777777" w:rsidR="007555D7" w:rsidRPr="007555D7" w:rsidRDefault="007555D7" w:rsidP="007555D7">
            <w:pPr>
              <w:spacing w:after="0" w:line="240" w:lineRule="auto"/>
              <w:rPr>
                <w:ins w:id="3347" w:author="Jeremie Giraud" w:date="2019-08-08T12:36:00Z"/>
                <w:rFonts w:ascii="Times New Roman" w:eastAsia="Times New Roman" w:hAnsi="Times New Roman" w:cs="Times New Roman"/>
                <w:color w:val="000000"/>
                <w:sz w:val="24"/>
                <w:szCs w:val="24"/>
                <w:lang w:eastAsia="en-AU"/>
              </w:rPr>
            </w:pPr>
            <w:ins w:id="3348" w:author="Jeremie Giraud" w:date="2019-08-08T12:36:00Z">
              <w:r w:rsidRPr="007555D7">
                <w:rPr>
                  <w:rFonts w:ascii="Times New Roman" w:eastAsia="Times New Roman" w:hAnsi="Times New Roman" w:cs="Times New Roman"/>
                  <w:color w:val="000000"/>
                  <w:sz w:val="24"/>
                  <w:szCs w:val="24"/>
                  <w:lang w:eastAsia="en-AU"/>
                </w:rPr>
                <w:t>N/A</w:t>
              </w:r>
            </w:ins>
          </w:p>
        </w:tc>
      </w:tr>
      <w:tr w:rsidR="007555D7" w:rsidRPr="007555D7" w14:paraId="4A5B822B" w14:textId="77777777" w:rsidTr="007555D7">
        <w:trPr>
          <w:trHeight w:val="330"/>
          <w:ins w:id="3349" w:author="Jeremie Giraud" w:date="2019-08-08T12:36:00Z"/>
          <w:trPrChange w:id="3350" w:author="Jeremie Giraud" w:date="2019-08-08T12:37:00Z">
            <w:trPr>
              <w:trHeight w:val="330"/>
            </w:trPr>
          </w:trPrChange>
        </w:trPr>
        <w:tc>
          <w:tcPr>
            <w:tcW w:w="5033" w:type="dxa"/>
            <w:tcBorders>
              <w:top w:val="nil"/>
              <w:left w:val="single" w:sz="8" w:space="0" w:color="BFBFBF"/>
              <w:bottom w:val="single" w:sz="8" w:space="0" w:color="BFBFBF"/>
              <w:right w:val="single" w:sz="8" w:space="0" w:color="BFBFBF"/>
            </w:tcBorders>
            <w:shd w:val="clear" w:color="auto" w:fill="auto"/>
            <w:noWrap/>
            <w:vAlign w:val="center"/>
            <w:hideMark/>
            <w:tcPrChange w:id="3351" w:author="Jeremie Giraud" w:date="2019-08-08T12:37:00Z">
              <w:tcPr>
                <w:tcW w:w="5954"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6A499290" w14:textId="77777777" w:rsidR="007555D7" w:rsidRPr="007555D7" w:rsidRDefault="007555D7" w:rsidP="007555D7">
            <w:pPr>
              <w:spacing w:after="0" w:line="240" w:lineRule="auto"/>
              <w:rPr>
                <w:ins w:id="3352" w:author="Jeremie Giraud" w:date="2019-08-08T12:36:00Z"/>
                <w:rFonts w:ascii="Times New Roman" w:eastAsia="Times New Roman" w:hAnsi="Times New Roman" w:cs="Times New Roman"/>
                <w:color w:val="000000"/>
                <w:sz w:val="24"/>
                <w:szCs w:val="24"/>
                <w:lang w:eastAsia="en-AU"/>
              </w:rPr>
            </w:pPr>
            <w:ins w:id="3353" w:author="Jeremie Giraud" w:date="2019-08-08T12:36:00Z">
              <w:r w:rsidRPr="007555D7">
                <w:rPr>
                  <w:rFonts w:ascii="Times New Roman" w:eastAsia="Times New Roman" w:hAnsi="Times New Roman" w:cs="Times New Roman"/>
                  <w:color w:val="000000"/>
                  <w:sz w:val="24"/>
                  <w:szCs w:val="24"/>
                  <w:lang w:eastAsia="en-AU"/>
                </w:rPr>
                <w:t xml:space="preserve">path to the output folder              </w:t>
              </w:r>
            </w:ins>
          </w:p>
        </w:tc>
        <w:tc>
          <w:tcPr>
            <w:tcW w:w="2622" w:type="dxa"/>
            <w:tcBorders>
              <w:top w:val="nil"/>
              <w:left w:val="nil"/>
              <w:bottom w:val="single" w:sz="8" w:space="0" w:color="BFBFBF"/>
              <w:right w:val="single" w:sz="8" w:space="0" w:color="BFBFBF"/>
            </w:tcBorders>
            <w:shd w:val="clear" w:color="auto" w:fill="auto"/>
            <w:noWrap/>
            <w:vAlign w:val="center"/>
            <w:hideMark/>
            <w:tcPrChange w:id="3354" w:author="Jeremie Giraud" w:date="2019-08-08T12:37:00Z">
              <w:tcPr>
                <w:tcW w:w="425" w:type="dxa"/>
                <w:tcBorders>
                  <w:top w:val="nil"/>
                  <w:left w:val="nil"/>
                  <w:bottom w:val="single" w:sz="8" w:space="0" w:color="BFBFBF"/>
                  <w:right w:val="single" w:sz="8" w:space="0" w:color="BFBFBF"/>
                </w:tcBorders>
                <w:shd w:val="clear" w:color="auto" w:fill="auto"/>
                <w:noWrap/>
                <w:vAlign w:val="center"/>
                <w:hideMark/>
              </w:tcPr>
            </w:tcPrChange>
          </w:tcPr>
          <w:p w14:paraId="23889946" w14:textId="77777777" w:rsidR="007555D7" w:rsidRPr="007555D7" w:rsidRDefault="007555D7" w:rsidP="007555D7">
            <w:pPr>
              <w:spacing w:after="0" w:line="240" w:lineRule="auto"/>
              <w:rPr>
                <w:ins w:id="3355" w:author="Jeremie Giraud" w:date="2019-08-08T12:36:00Z"/>
                <w:rFonts w:ascii="Times New Roman" w:eastAsia="Times New Roman" w:hAnsi="Times New Roman" w:cs="Times New Roman"/>
                <w:color w:val="000000"/>
                <w:sz w:val="24"/>
                <w:szCs w:val="24"/>
                <w:lang w:eastAsia="en-AU"/>
              </w:rPr>
            </w:pPr>
            <w:ins w:id="3356" w:author="Jeremie Giraud" w:date="2019-08-08T12:36:00Z">
              <w:r w:rsidRPr="007555D7">
                <w:rPr>
                  <w:rFonts w:ascii="Times New Roman" w:eastAsia="Times New Roman" w:hAnsi="Times New Roman" w:cs="Times New Roman"/>
                  <w:color w:val="000000"/>
                  <w:sz w:val="24"/>
                  <w:szCs w:val="24"/>
                  <w:lang w:eastAsia="en-AU"/>
                </w:rPr>
                <w:t>output/mansf_slice/</w:t>
              </w:r>
            </w:ins>
          </w:p>
        </w:tc>
        <w:tc>
          <w:tcPr>
            <w:tcW w:w="1361" w:type="dxa"/>
            <w:tcBorders>
              <w:top w:val="nil"/>
              <w:left w:val="nil"/>
              <w:bottom w:val="single" w:sz="8" w:space="0" w:color="BFBFBF"/>
              <w:right w:val="single" w:sz="8" w:space="0" w:color="BFBFBF"/>
            </w:tcBorders>
            <w:shd w:val="clear" w:color="auto" w:fill="auto"/>
            <w:noWrap/>
            <w:vAlign w:val="center"/>
            <w:hideMark/>
            <w:tcPrChange w:id="3357" w:author="Jeremie Giraud" w:date="2019-08-08T12:37:00Z">
              <w:tcPr>
                <w:tcW w:w="2552" w:type="dxa"/>
                <w:tcBorders>
                  <w:top w:val="nil"/>
                  <w:left w:val="nil"/>
                  <w:bottom w:val="single" w:sz="8" w:space="0" w:color="BFBFBF"/>
                  <w:right w:val="single" w:sz="8" w:space="0" w:color="BFBFBF"/>
                </w:tcBorders>
                <w:shd w:val="clear" w:color="auto" w:fill="auto"/>
                <w:noWrap/>
                <w:vAlign w:val="center"/>
                <w:hideMark/>
              </w:tcPr>
            </w:tcPrChange>
          </w:tcPr>
          <w:p w14:paraId="4A6CC8AD" w14:textId="77777777" w:rsidR="007555D7" w:rsidRPr="007555D7" w:rsidRDefault="007555D7" w:rsidP="007555D7">
            <w:pPr>
              <w:spacing w:after="0" w:line="240" w:lineRule="auto"/>
              <w:rPr>
                <w:ins w:id="3358" w:author="Jeremie Giraud" w:date="2019-08-08T12:36:00Z"/>
                <w:rFonts w:ascii="Times New Roman" w:eastAsia="Times New Roman" w:hAnsi="Times New Roman" w:cs="Times New Roman"/>
                <w:color w:val="000000"/>
                <w:sz w:val="24"/>
                <w:szCs w:val="24"/>
                <w:lang w:eastAsia="en-AU"/>
              </w:rPr>
            </w:pPr>
            <w:ins w:id="3359" w:author="Jeremie Giraud" w:date="2019-08-08T12:36:00Z">
              <w:r w:rsidRPr="007555D7">
                <w:rPr>
                  <w:rFonts w:ascii="Times New Roman" w:eastAsia="Times New Roman" w:hAnsi="Times New Roman" w:cs="Times New Roman"/>
                  <w:color w:val="000000"/>
                  <w:sz w:val="24"/>
                  <w:szCs w:val="24"/>
                  <w:lang w:eastAsia="en-AU"/>
                </w:rPr>
                <w:t>N/A</w:t>
              </w:r>
            </w:ins>
          </w:p>
        </w:tc>
      </w:tr>
    </w:tbl>
    <w:p w14:paraId="7E54DF8C" w14:textId="6CCAD065" w:rsidR="007555D7" w:rsidRDefault="007555D7">
      <w:pPr>
        <w:rPr>
          <w:ins w:id="3360" w:author="Jeremie Giraud" w:date="2019-08-08T12:37:00Z"/>
        </w:rPr>
        <w:pPrChange w:id="3361" w:author="Jeremie Giraud" w:date="2019-08-08T12:35:00Z">
          <w:pPr>
            <w:pStyle w:val="ListParagraph"/>
            <w:numPr>
              <w:numId w:val="30"/>
            </w:numPr>
            <w:tabs>
              <w:tab w:val="left" w:pos="5594"/>
            </w:tabs>
            <w:ind w:hanging="360"/>
          </w:pPr>
        </w:pPrChange>
      </w:pPr>
    </w:p>
    <w:p w14:paraId="45F1B1B5" w14:textId="49B48F39" w:rsidR="007555D7" w:rsidDel="007555D7" w:rsidRDefault="007555D7">
      <w:pPr>
        <w:tabs>
          <w:tab w:val="left" w:pos="5594"/>
        </w:tabs>
        <w:rPr>
          <w:ins w:id="3362" w:author="Ashwani Prabhakar" w:date="2019-07-26T15:19:00Z"/>
          <w:del w:id="3363" w:author="Jeremie Giraud" w:date="2019-08-08T12:34:00Z"/>
        </w:rPr>
        <w:pPrChange w:id="3364" w:author="Jeremie Giraud" w:date="2019-08-08T12:32:00Z">
          <w:pPr>
            <w:pStyle w:val="ListParagraph"/>
            <w:numPr>
              <w:numId w:val="30"/>
            </w:numPr>
            <w:tabs>
              <w:tab w:val="left" w:pos="5594"/>
            </w:tabs>
            <w:ind w:hanging="360"/>
          </w:pPr>
        </w:pPrChange>
      </w:pPr>
    </w:p>
    <w:p w14:paraId="4FF544D5" w14:textId="53234625" w:rsidR="00C7584D" w:rsidDel="007555D7" w:rsidRDefault="00C7584D">
      <w:pPr>
        <w:tabs>
          <w:tab w:val="left" w:pos="5594"/>
        </w:tabs>
        <w:rPr>
          <w:del w:id="3365" w:author="Jeremie Giraud" w:date="2019-08-08T12:36:00Z"/>
        </w:rPr>
        <w:pPrChange w:id="3366" w:author="Ashwani Prabhakar" w:date="2019-07-26T15:19:00Z">
          <w:pPr>
            <w:pStyle w:val="ListParagraph"/>
            <w:numPr>
              <w:numId w:val="30"/>
            </w:numPr>
            <w:tabs>
              <w:tab w:val="left" w:pos="5594"/>
            </w:tabs>
            <w:ind w:hanging="360"/>
          </w:pPr>
        </w:pPrChange>
      </w:pPr>
    </w:p>
    <w:p w14:paraId="5231ACEB" w14:textId="36C6854E" w:rsidR="002D7799" w:rsidRDefault="00D22C5F">
      <w:pPr>
        <w:pStyle w:val="Heading3"/>
        <w:rPr>
          <w:ins w:id="3367" w:author="Ashwani Prabhakar" w:date="2019-07-26T15:19:00Z"/>
        </w:rPr>
        <w:pPrChange w:id="3368" w:author="Ashwani Prabhakar" w:date="2019-07-24T17:37:00Z">
          <w:pPr>
            <w:tabs>
              <w:tab w:val="left" w:pos="5594"/>
            </w:tabs>
          </w:pPr>
        </w:pPrChange>
      </w:pPr>
      <w:del w:id="3369" w:author="Ashwani Prabhakar" w:date="2019-07-24T17:34:00Z">
        <w:r w:rsidDel="00EC61A3">
          <w:delText>5</w:delText>
        </w:r>
        <w:r w:rsidR="00D07415" w:rsidDel="00EC61A3">
          <w:delText xml:space="preserve">.2.1.2 </w:delText>
        </w:r>
      </w:del>
      <w:bookmarkStart w:id="3370" w:name="_Toc15055934"/>
      <w:bookmarkStart w:id="3371" w:name="_Toc15299750"/>
      <w:bookmarkStart w:id="3372" w:name="_Toc15328586"/>
      <w:bookmarkStart w:id="3373" w:name="_Toc16161018"/>
      <w:r w:rsidR="002D7799" w:rsidRPr="002D7799">
        <w:t>DIMENSIONS</w:t>
      </w:r>
      <w:bookmarkEnd w:id="3370"/>
      <w:bookmarkEnd w:id="3371"/>
      <w:bookmarkEnd w:id="3372"/>
      <w:bookmarkEnd w:id="3373"/>
    </w:p>
    <w:p w14:paraId="78F4E06B" w14:textId="43323638" w:rsidR="00C7584D" w:rsidRPr="009A5B53" w:rsidRDefault="009A5B53">
      <w:pPr>
        <w:rPr>
          <w:i/>
          <w:rPrChange w:id="3374" w:author="Jeremie Giraud" w:date="2019-08-08T12:26:00Z">
            <w:rPr/>
          </w:rPrChange>
        </w:rPr>
        <w:pPrChange w:id="3375" w:author="Ashwani Prabhakar" w:date="2019-07-26T15:19:00Z">
          <w:pPr>
            <w:tabs>
              <w:tab w:val="left" w:pos="5594"/>
            </w:tabs>
          </w:pPr>
        </w:pPrChange>
      </w:pPr>
      <w:ins w:id="3376" w:author="Jeremie Giraud" w:date="2019-08-08T12:25:00Z">
        <w:r w:rsidRPr="009A5B53">
          <w:rPr>
            <w:i/>
            <w:rPrChange w:id="3377" w:author="Jeremie Giraud" w:date="2019-08-08T12:26:00Z">
              <w:rPr/>
            </w:rPrChange>
          </w:rPr>
          <w:t xml:space="preserve">This section concerns electrical capacitance tomography and is to be </w:t>
        </w:r>
      </w:ins>
      <w:ins w:id="3378" w:author="Jeremie Giraud" w:date="2019-08-08T12:26:00Z">
        <w:r w:rsidRPr="009A5B53">
          <w:rPr>
            <w:i/>
            <w:rPrChange w:id="3379" w:author="Jeremie Giraud" w:date="2019-08-08T12:26:00Z">
              <w:rPr/>
            </w:rPrChange>
          </w:rPr>
          <w:t>considered</w:t>
        </w:r>
      </w:ins>
      <w:ins w:id="3380" w:author="Jeremie Giraud" w:date="2019-08-08T12:25:00Z">
        <w:r w:rsidRPr="009A5B53">
          <w:rPr>
            <w:i/>
            <w:rPrChange w:id="3381" w:author="Jeremie Giraud" w:date="2019-08-08T12:26:00Z">
              <w:rPr/>
            </w:rPrChange>
          </w:rPr>
          <w:t xml:space="preserve"> </w:t>
        </w:r>
      </w:ins>
      <w:ins w:id="3382" w:author="Jeremie Giraud" w:date="2019-08-08T12:26:00Z">
        <w:r w:rsidRPr="009A5B53">
          <w:rPr>
            <w:i/>
            <w:rPrChange w:id="3383" w:author="Jeremie Giraud" w:date="2019-08-08T12:26:00Z">
              <w:rPr/>
            </w:rPrChange>
          </w:rPr>
          <w:t>only</w:t>
        </w:r>
      </w:ins>
      <w:ins w:id="3384" w:author="Jeremie Giraud" w:date="2019-08-08T12:25:00Z">
        <w:r w:rsidRPr="009A5B53">
          <w:rPr>
            <w:i/>
            <w:rPrChange w:id="3385" w:author="Jeremie Giraud" w:date="2019-08-08T12:26:00Z">
              <w:rPr/>
            </w:rPrChange>
          </w:rPr>
          <w:t xml:space="preserve"> </w:t>
        </w:r>
      </w:ins>
      <w:ins w:id="3386" w:author="Jeremie Giraud" w:date="2019-08-08T12:26:00Z">
        <w:r w:rsidRPr="009A5B53">
          <w:rPr>
            <w:i/>
            <w:rPrChange w:id="3387" w:author="Jeremie Giraud" w:date="2019-08-08T12:26:00Z">
              <w:rPr/>
            </w:rPrChange>
          </w:rPr>
          <w:t xml:space="preserve">for this kind of modelling. </w:t>
        </w:r>
      </w:ins>
    </w:p>
    <w:p w14:paraId="4D25EB6C" w14:textId="3FE30013" w:rsidR="00C7584D" w:rsidRDefault="002D7799">
      <w:pPr>
        <w:pStyle w:val="ListParagraph"/>
        <w:numPr>
          <w:ilvl w:val="0"/>
          <w:numId w:val="114"/>
        </w:numPr>
        <w:rPr>
          <w:ins w:id="3388" w:author="Ashwani Prabhakar" w:date="2019-07-26T16:06:00Z"/>
        </w:rPr>
        <w:pPrChange w:id="3389" w:author="Ashwani Prabhakar" w:date="2019-07-26T15:19:00Z">
          <w:pPr>
            <w:pStyle w:val="ListParagraph"/>
            <w:numPr>
              <w:numId w:val="29"/>
            </w:numPr>
            <w:tabs>
              <w:tab w:val="left" w:pos="5594"/>
            </w:tabs>
            <w:ind w:hanging="360"/>
          </w:pPr>
        </w:pPrChange>
      </w:pPr>
      <w:r>
        <w:t xml:space="preserve">It contains the feature where </w:t>
      </w:r>
      <w:ins w:id="3390" w:author="Ashwani Prabhakar" w:date="2019-07-26T15:08:00Z">
        <w:r w:rsidR="007A3A1F">
          <w:t>u</w:t>
        </w:r>
      </w:ins>
      <w:del w:id="3391" w:author="Ashwani Prabhakar" w:date="2019-07-26T15:08:00Z">
        <w:r w:rsidR="00B61C0A" w:rsidDel="007A3A1F">
          <w:delText>U</w:delText>
        </w:r>
      </w:del>
      <w:r w:rsidR="00B61C0A">
        <w:t>ser</w:t>
      </w:r>
      <w:r>
        <w:t xml:space="preserve"> can edit the number of grid points.</w:t>
      </w:r>
      <w:ins w:id="3392" w:author="Ashwani Prabhakar" w:date="2019-07-26T15:08:00Z">
        <w:r w:rsidR="007A3A1F">
          <w:t xml:space="preserve"> But for this instance, </w:t>
        </w:r>
        <w:del w:id="3393" w:author="Jeremie Giraud" w:date="2019-07-29T21:26:00Z">
          <w:r w:rsidR="007A3A1F">
            <w:delText>user</w:delText>
          </w:r>
        </w:del>
        <w:del w:id="3394" w:author="Jeremie Giraud" w:date="2019-08-08T12:25:00Z">
          <w:r w:rsidR="007A3A1F" w:rsidDel="009A5B53">
            <w:delText xml:space="preserve"> </w:delText>
          </w:r>
        </w:del>
      </w:ins>
      <w:ins w:id="3395" w:author="Jeremie Giraud" w:date="2019-08-08T12:25:00Z">
        <w:r w:rsidR="009A5B53">
          <w:t xml:space="preserve">User </w:t>
        </w:r>
      </w:ins>
      <w:ins w:id="3396" w:author="Ashwani Prabhakar" w:date="2019-07-26T15:08:00Z">
        <w:r w:rsidR="007A3A1F">
          <w:t xml:space="preserve">need not to think about this as this has been </w:t>
        </w:r>
      </w:ins>
      <w:ins w:id="3397" w:author="Ashwani Prabhakar" w:date="2019-07-26T15:09:00Z">
        <w:r w:rsidR="007A3A1F">
          <w:t>set up at the beginning of the project TOMOFAST-x</w:t>
        </w:r>
      </w:ins>
      <w:ins w:id="3398" w:author="Ashwani Prabhakar" w:date="2019-07-26T15:15:00Z">
        <w:r w:rsidR="008F0275">
          <w:t>.</w:t>
        </w:r>
      </w:ins>
    </w:p>
    <w:p w14:paraId="244600A8" w14:textId="77777777" w:rsidR="00461B58" w:rsidRDefault="00461B58">
      <w:pPr>
        <w:pStyle w:val="ListParagraph"/>
        <w:rPr>
          <w:ins w:id="3399" w:author="Ashwani Prabhakar" w:date="2019-07-26T15:19:00Z"/>
        </w:rPr>
        <w:pPrChange w:id="3400" w:author="Ashwani Prabhakar" w:date="2019-07-26T16:06:00Z">
          <w:pPr>
            <w:pStyle w:val="ListParagraph"/>
            <w:numPr>
              <w:numId w:val="29"/>
            </w:numPr>
            <w:tabs>
              <w:tab w:val="left" w:pos="5594"/>
            </w:tabs>
            <w:ind w:hanging="360"/>
          </w:pPr>
        </w:pPrChange>
      </w:pPr>
    </w:p>
    <w:p w14:paraId="008486FC" w14:textId="06CB7A72" w:rsidR="008F0275" w:rsidDel="008F0275" w:rsidRDefault="008F0275">
      <w:pPr>
        <w:numPr>
          <w:ilvl w:val="0"/>
          <w:numId w:val="114"/>
        </w:numPr>
        <w:rPr>
          <w:del w:id="3401" w:author="Ashwani Prabhakar" w:date="2019-07-26T15:18:00Z"/>
        </w:rPr>
        <w:pPrChange w:id="3402" w:author="Ashwani Prabhakar" w:date="2019-07-26T15:19:00Z">
          <w:pPr>
            <w:pStyle w:val="ListParagraph"/>
            <w:numPr>
              <w:numId w:val="29"/>
            </w:numPr>
            <w:tabs>
              <w:tab w:val="left" w:pos="5594"/>
            </w:tabs>
            <w:ind w:hanging="360"/>
          </w:pPr>
        </w:pPrChange>
      </w:pPr>
      <w:ins w:id="3403" w:author="Ashwani Prabhakar" w:date="2019-07-26T15:14:00Z">
        <w:r>
          <w:t xml:space="preserve">Also, </w:t>
        </w:r>
        <w:del w:id="3404" w:author="Jeremie Giraud" w:date="2019-07-29T21:26:00Z">
          <w:r>
            <w:delText>user</w:delText>
          </w:r>
        </w:del>
        <w:del w:id="3405" w:author="Jeremie Giraud" w:date="2019-08-08T12:25:00Z">
          <w:r w:rsidDel="009A5B53">
            <w:delText xml:space="preserve"> </w:delText>
          </w:r>
        </w:del>
      </w:ins>
      <w:ins w:id="3406" w:author="Jeremie Giraud" w:date="2019-08-08T12:25:00Z">
        <w:r w:rsidR="009A5B53">
          <w:t xml:space="preserve">User </w:t>
        </w:r>
      </w:ins>
      <w:ins w:id="3407" w:author="Ashwani Prabhakar" w:date="2019-07-26T15:14:00Z">
        <w:r>
          <w:t>need no</w:t>
        </w:r>
      </w:ins>
      <w:ins w:id="3408" w:author="Ashwani Prabhakar" w:date="2019-07-26T15:15:00Z">
        <w:r>
          <w:t>t</w:t>
        </w:r>
      </w:ins>
      <w:ins w:id="3409" w:author="Ashwani Prabhakar" w:date="2019-07-26T15:14:00Z">
        <w:r>
          <w:t xml:space="preserve"> to think about </w:t>
        </w:r>
        <w:r w:rsidRPr="00C7584D">
          <w:rPr>
            <w:b/>
            <w:i/>
            <w:rPrChange w:id="3410" w:author="Ashwani Prabhakar" w:date="2019-07-26T15:19:00Z">
              <w:rPr/>
            </w:rPrChange>
          </w:rPr>
          <w:t>ntheta</w:t>
        </w:r>
        <w:r>
          <w:t xml:space="preserve"> and </w:t>
        </w:r>
        <w:r w:rsidRPr="00C7584D">
          <w:rPr>
            <w:b/>
            <w:i/>
            <w:rPrChange w:id="3411" w:author="Ashwani Prabhakar" w:date="2019-07-26T15:19:00Z">
              <w:rPr/>
            </w:rPrChange>
          </w:rPr>
          <w:t>nel</w:t>
        </w:r>
        <w:r>
          <w:t xml:space="preserve"> because these two haven’t got any relevance </w:t>
        </w:r>
      </w:ins>
      <w:ins w:id="3412" w:author="Ashwani Prabhakar" w:date="2019-07-26T15:18:00Z">
        <w:r>
          <w:t>while</w:t>
        </w:r>
      </w:ins>
      <w:ins w:id="3413" w:author="Ashwani Prabhakar" w:date="2019-07-26T15:14:00Z">
        <w:r>
          <w:t xml:space="preserve"> running TOMOFAST-x. Just for information, these two are relatable while using ECT (Electrical Capacitance Tomography)</w:t>
        </w:r>
      </w:ins>
      <w:ins w:id="3414" w:author="Ashwani Prabhakar" w:date="2019-07-26T15:18:00Z">
        <w:r>
          <w:t xml:space="preserve">. For that, </w:t>
        </w:r>
      </w:ins>
    </w:p>
    <w:p w14:paraId="4991FC31" w14:textId="10F29723" w:rsidR="002D7799" w:rsidDel="00461B58" w:rsidRDefault="002D7799">
      <w:pPr>
        <w:pStyle w:val="ListParagraph"/>
        <w:numPr>
          <w:ilvl w:val="0"/>
          <w:numId w:val="114"/>
        </w:numPr>
        <w:rPr>
          <w:del w:id="3415" w:author="Ashwani Prabhakar" w:date="2019-07-26T16:03:00Z"/>
        </w:rPr>
        <w:pPrChange w:id="3416" w:author="Ashwani Prabhakar" w:date="2019-07-24T17:37:00Z">
          <w:pPr>
            <w:tabs>
              <w:tab w:val="left" w:pos="5594"/>
            </w:tabs>
          </w:pPr>
        </w:pPrChange>
      </w:pPr>
      <w:r w:rsidRPr="00C7584D">
        <w:rPr>
          <w:b/>
          <w:i/>
          <w:rPrChange w:id="3417" w:author="Ashwani Prabhakar" w:date="2019-07-26T15:19:00Z">
            <w:rPr/>
          </w:rPrChange>
        </w:rPr>
        <w:t>n</w:t>
      </w:r>
      <w:r w:rsidR="005C2A29" w:rsidRPr="00C7584D">
        <w:rPr>
          <w:b/>
          <w:i/>
          <w:rPrChange w:id="3418" w:author="Ashwani Prabhakar" w:date="2019-07-26T15:19:00Z">
            <w:rPr/>
          </w:rPrChange>
        </w:rPr>
        <w:t>theta</w:t>
      </w:r>
      <w:r w:rsidR="005C2A29">
        <w:t xml:space="preserve"> must be </w:t>
      </w:r>
      <w:r w:rsidRPr="002D7799">
        <w:t>sufficiently large</w:t>
      </w:r>
      <w:ins w:id="3419" w:author="Ashwani Prabhakar" w:date="2019-07-26T15:18:00Z">
        <w:r w:rsidR="008F0275">
          <w:t>r</w:t>
        </w:r>
      </w:ins>
      <w:r w:rsidRPr="002D7799">
        <w:t xml:space="preserve"> multiple of</w:t>
      </w:r>
      <w:r w:rsidRPr="00C7584D">
        <w:rPr>
          <w:b/>
          <w:i/>
          <w:rPrChange w:id="3420" w:author="Ashwani Prabhakar" w:date="2019-07-26T15:19:00Z">
            <w:rPr/>
          </w:rPrChange>
        </w:rPr>
        <w:t xml:space="preserve"> nel</w:t>
      </w:r>
      <w:r>
        <w:t xml:space="preserve"> </w:t>
      </w:r>
      <w:r w:rsidR="005C2A29">
        <w:t>(</w:t>
      </w:r>
      <w:commentRangeStart w:id="3421"/>
      <w:del w:id="3422" w:author="Jeremie Giraud" w:date="2019-07-19T16:50:00Z">
        <w:r w:rsidR="005C2A29" w:rsidRPr="00C7584D">
          <w:rPr>
            <w:b/>
            <w:i/>
            <w:rPrChange w:id="3423" w:author="Ashwani Prabhakar" w:date="2019-07-26T15:19:00Z">
              <w:rPr/>
            </w:rPrChange>
          </w:rPr>
          <w:delText xml:space="preserve"> </w:delText>
        </w:r>
      </w:del>
      <w:r w:rsidR="005C2A29" w:rsidRPr="00C7584D">
        <w:rPr>
          <w:b/>
          <w:i/>
          <w:rPrChange w:id="3424" w:author="Ashwani Prabhakar" w:date="2019-07-26T15:19:00Z">
            <w:rPr/>
          </w:rPrChange>
        </w:rPr>
        <w:t>nel</w:t>
      </w:r>
      <w:r w:rsidR="005C2A29">
        <w:t xml:space="preserve"> </w:t>
      </w:r>
      <w:commentRangeEnd w:id="3421"/>
      <w:r w:rsidR="00B16473">
        <w:rPr>
          <w:rStyle w:val="CommentReference"/>
        </w:rPr>
        <w:commentReference w:id="3421"/>
      </w:r>
      <w:r w:rsidR="005C2A29">
        <w:t>represents number of electrodes)</w:t>
      </w:r>
      <w:ins w:id="3425" w:author="Ashwani Prabhakar" w:date="2019-07-26T15:11:00Z">
        <w:r w:rsidR="007A3A1F">
          <w:t xml:space="preserve">. For </w:t>
        </w:r>
      </w:ins>
      <w:ins w:id="3426" w:author="Ashwani Prabhakar" w:date="2019-07-26T15:19:00Z">
        <w:r w:rsidR="008F0275">
          <w:t>further</w:t>
        </w:r>
      </w:ins>
      <w:ins w:id="3427" w:author="Ashwani Prabhakar" w:date="2019-07-26T15:11:00Z">
        <w:r w:rsidR="007A3A1F">
          <w:t xml:space="preserve"> information, please refer to ECT, Martin et al. (2018)</w:t>
        </w:r>
      </w:ins>
      <w:ins w:id="3428" w:author="Ashwani Prabhakar" w:date="2019-07-26T15:40:00Z">
        <w:r w:rsidR="00F13531">
          <w:t>.</w:t>
        </w:r>
      </w:ins>
    </w:p>
    <w:p w14:paraId="459CD2A9" w14:textId="77777777" w:rsidR="00461B58" w:rsidRDefault="00461B58">
      <w:pPr>
        <w:pStyle w:val="ListParagraph"/>
        <w:numPr>
          <w:ilvl w:val="0"/>
          <w:numId w:val="114"/>
        </w:numPr>
        <w:rPr>
          <w:ins w:id="3429" w:author="Ashwani Prabhakar" w:date="2019-07-26T16:03:00Z"/>
        </w:rPr>
        <w:pPrChange w:id="3430" w:author="Ashwani Prabhakar" w:date="2019-07-26T15:19:00Z">
          <w:pPr>
            <w:pStyle w:val="ListParagraph"/>
            <w:numPr>
              <w:numId w:val="29"/>
            </w:numPr>
            <w:tabs>
              <w:tab w:val="left" w:pos="5594"/>
            </w:tabs>
            <w:ind w:hanging="360"/>
          </w:pPr>
        </w:pPrChange>
      </w:pPr>
    </w:p>
    <w:p w14:paraId="38894167" w14:textId="62EE8F02" w:rsidR="00BA1EF0" w:rsidRDefault="00BA1EF0">
      <w:pPr>
        <w:pStyle w:val="ListParagraph"/>
        <w:rPr>
          <w:ins w:id="3431" w:author="Jeremie Giraud" w:date="2019-08-08T12:41:00Z"/>
        </w:rPr>
        <w:pPrChange w:id="3432" w:author="Ashwani Prabhakar" w:date="2019-07-26T16:03:00Z">
          <w:pPr>
            <w:tabs>
              <w:tab w:val="left" w:pos="5594"/>
            </w:tabs>
          </w:pPr>
        </w:pPrChange>
      </w:pPr>
    </w:p>
    <w:p w14:paraId="342FEAB0" w14:textId="3EE1A915" w:rsidR="00242DDF" w:rsidRDefault="00242DDF" w:rsidP="00242DDF">
      <w:pPr>
        <w:pStyle w:val="Caption"/>
        <w:rPr>
          <w:ins w:id="3433" w:author="Jeremie Giraud" w:date="2019-08-08T12:41:00Z"/>
        </w:rPr>
      </w:pPr>
      <w:bookmarkStart w:id="3434" w:name="_Toc16160970"/>
      <w:ins w:id="3435" w:author="Jeremie Giraud" w:date="2019-08-08T12:41:00Z">
        <w:r>
          <w:t xml:space="preserve">Table </w:t>
        </w:r>
        <w:r>
          <w:fldChar w:fldCharType="begin"/>
        </w:r>
        <w:r>
          <w:instrText xml:space="preserve"> SEQ Table \* ARABIC </w:instrText>
        </w:r>
        <w:r>
          <w:fldChar w:fldCharType="separate"/>
        </w:r>
      </w:ins>
      <w:ins w:id="3436" w:author="Jeremie Giraud" w:date="2019-08-08T16:10:00Z">
        <w:r w:rsidR="00AF3C14">
          <w:rPr>
            <w:noProof/>
          </w:rPr>
          <w:t>2</w:t>
        </w:r>
      </w:ins>
      <w:ins w:id="3437" w:author="Jeremie Giraud" w:date="2019-08-08T12:41:00Z">
        <w:r>
          <w:fldChar w:fldCharType="end"/>
        </w:r>
        <w:r>
          <w:t xml:space="preserve">. </w:t>
        </w:r>
        <w:r w:rsidRPr="00242DDF">
          <w:rPr>
            <w:rPrChange w:id="3438" w:author="Jeremie Giraud" w:date="2019-08-08T12:41:00Z">
              <w:rPr>
                <w:rFonts w:ascii="Times New Roman" w:eastAsia="Times New Roman" w:hAnsi="Times New Roman" w:cs="Times New Roman"/>
                <w:color w:val="000000"/>
                <w:sz w:val="24"/>
                <w:szCs w:val="24"/>
                <w:lang w:eastAsia="en-AU"/>
              </w:rPr>
            </w:rPrChange>
          </w:rPr>
          <w:t>DIMENSIONS</w:t>
        </w:r>
        <w:r w:rsidRPr="00D648F4">
          <w:rPr>
            <w:rFonts w:ascii="Times New Roman" w:eastAsia="Times New Roman" w:hAnsi="Times New Roman" w:cs="Times New Roman"/>
            <w:color w:val="000000"/>
            <w:sz w:val="24"/>
            <w:szCs w:val="24"/>
            <w:lang w:eastAsia="en-AU"/>
          </w:rPr>
          <w:t xml:space="preserve"> </w:t>
        </w:r>
        <w:r>
          <w:t>section of parfile.</w:t>
        </w:r>
        <w:bookmarkEnd w:id="3434"/>
        <w:r>
          <w:t xml:space="preserve"> </w:t>
        </w:r>
      </w:ins>
    </w:p>
    <w:tbl>
      <w:tblPr>
        <w:tblW w:w="8978" w:type="dxa"/>
        <w:tblInd w:w="-10" w:type="dxa"/>
        <w:tblLook w:val="04A0" w:firstRow="1" w:lastRow="0" w:firstColumn="1" w:lastColumn="0" w:noHBand="0" w:noVBand="1"/>
        <w:tblPrChange w:id="3439" w:author="Jeremie Giraud" w:date="2019-08-08T12:41:00Z">
          <w:tblPr>
            <w:tblW w:w="8931" w:type="dxa"/>
            <w:tblInd w:w="-10" w:type="dxa"/>
            <w:tblLook w:val="04A0" w:firstRow="1" w:lastRow="0" w:firstColumn="1" w:lastColumn="0" w:noHBand="0" w:noVBand="1"/>
          </w:tblPr>
        </w:tblPrChange>
      </w:tblPr>
      <w:tblGrid>
        <w:gridCol w:w="4111"/>
        <w:gridCol w:w="2410"/>
        <w:gridCol w:w="2457"/>
        <w:tblGridChange w:id="3440">
          <w:tblGrid>
            <w:gridCol w:w="4111"/>
            <w:gridCol w:w="1134"/>
            <w:gridCol w:w="425"/>
            <w:gridCol w:w="1985"/>
            <w:gridCol w:w="1276"/>
            <w:gridCol w:w="47"/>
          </w:tblGrid>
        </w:tblGridChange>
      </w:tblGrid>
      <w:tr w:rsidR="00D648F4" w:rsidRPr="00D648F4" w14:paraId="128D9CA9" w14:textId="77777777" w:rsidTr="00D648F4">
        <w:trPr>
          <w:trHeight w:val="330"/>
          <w:ins w:id="3441" w:author="Jeremie Giraud" w:date="2019-08-08T12:40:00Z"/>
          <w:trPrChange w:id="3442" w:author="Jeremie Giraud" w:date="2019-08-08T12:41:00Z">
            <w:trPr>
              <w:trHeight w:val="330"/>
            </w:trPr>
          </w:trPrChange>
        </w:trPr>
        <w:tc>
          <w:tcPr>
            <w:tcW w:w="4111" w:type="dxa"/>
            <w:tcBorders>
              <w:top w:val="single" w:sz="8" w:space="0" w:color="BFBFBF"/>
              <w:left w:val="single" w:sz="8" w:space="0" w:color="BFBFBF"/>
              <w:bottom w:val="single" w:sz="8" w:space="0" w:color="BFBFBF"/>
              <w:right w:val="single" w:sz="8" w:space="0" w:color="BFBFBF"/>
            </w:tcBorders>
            <w:shd w:val="clear" w:color="auto" w:fill="auto"/>
            <w:noWrap/>
            <w:vAlign w:val="center"/>
            <w:tcPrChange w:id="3443" w:author="Jeremie Giraud" w:date="2019-08-08T12:41:00Z">
              <w:tcPr>
                <w:tcW w:w="5245" w:type="dxa"/>
                <w:gridSpan w:val="2"/>
                <w:tcBorders>
                  <w:top w:val="single" w:sz="8" w:space="0" w:color="BFBFBF"/>
                  <w:left w:val="single" w:sz="8" w:space="0" w:color="BFBFBF"/>
                  <w:bottom w:val="single" w:sz="8" w:space="0" w:color="BFBFBF"/>
                  <w:right w:val="single" w:sz="8" w:space="0" w:color="BFBFBF"/>
                </w:tcBorders>
                <w:shd w:val="clear" w:color="auto" w:fill="auto"/>
                <w:noWrap/>
                <w:vAlign w:val="center"/>
              </w:tcPr>
            </w:tcPrChange>
          </w:tcPr>
          <w:p w14:paraId="447FCEB7" w14:textId="21237653" w:rsidR="00D648F4" w:rsidRPr="00D648F4" w:rsidRDefault="00D648F4" w:rsidP="00D648F4">
            <w:pPr>
              <w:spacing w:after="0" w:line="240" w:lineRule="auto"/>
              <w:rPr>
                <w:ins w:id="3444" w:author="Jeremie Giraud" w:date="2019-08-08T12:40:00Z"/>
                <w:rFonts w:ascii="Times New Roman" w:eastAsia="Times New Roman" w:hAnsi="Times New Roman" w:cs="Times New Roman"/>
                <w:color w:val="000000"/>
                <w:sz w:val="24"/>
                <w:szCs w:val="24"/>
                <w:lang w:eastAsia="en-AU"/>
              </w:rPr>
            </w:pPr>
            <w:ins w:id="3445" w:author="Jeremie Giraud" w:date="2019-08-08T12:41:00Z">
              <w:r w:rsidRPr="00D648F4">
                <w:rPr>
                  <w:rFonts w:ascii="Times New Roman" w:eastAsia="Times New Roman" w:hAnsi="Times New Roman" w:cs="Times New Roman"/>
                  <w:color w:val="000000"/>
                  <w:sz w:val="24"/>
                  <w:szCs w:val="24"/>
                  <w:lang w:eastAsia="en-AU"/>
                  <w:rPrChange w:id="3446" w:author="Jeremie Giraud" w:date="2019-08-08T12:41:00Z">
                    <w:rPr>
                      <w:color w:val="000000"/>
                    </w:rPr>
                  </w:rPrChange>
                </w:rPr>
                <w:t>Parameter</w:t>
              </w:r>
            </w:ins>
          </w:p>
        </w:tc>
        <w:tc>
          <w:tcPr>
            <w:tcW w:w="2410" w:type="dxa"/>
            <w:tcBorders>
              <w:top w:val="single" w:sz="8" w:space="0" w:color="BFBFBF"/>
              <w:left w:val="nil"/>
              <w:bottom w:val="single" w:sz="8" w:space="0" w:color="BFBFBF"/>
              <w:right w:val="single" w:sz="8" w:space="0" w:color="BFBFBF"/>
            </w:tcBorders>
            <w:shd w:val="clear" w:color="auto" w:fill="auto"/>
            <w:noWrap/>
            <w:vAlign w:val="center"/>
            <w:tcPrChange w:id="3447" w:author="Jeremie Giraud" w:date="2019-08-08T12:41:00Z">
              <w:tcPr>
                <w:tcW w:w="2410" w:type="dxa"/>
                <w:gridSpan w:val="2"/>
                <w:tcBorders>
                  <w:top w:val="single" w:sz="8" w:space="0" w:color="BFBFBF"/>
                  <w:left w:val="nil"/>
                  <w:bottom w:val="single" w:sz="8" w:space="0" w:color="BFBFBF"/>
                  <w:right w:val="single" w:sz="8" w:space="0" w:color="BFBFBF"/>
                </w:tcBorders>
                <w:shd w:val="clear" w:color="auto" w:fill="auto"/>
                <w:noWrap/>
                <w:vAlign w:val="center"/>
              </w:tcPr>
            </w:tcPrChange>
          </w:tcPr>
          <w:p w14:paraId="762A174C" w14:textId="04EE55F6" w:rsidR="00D648F4" w:rsidRPr="00D648F4" w:rsidRDefault="00971F1D" w:rsidP="00D648F4">
            <w:pPr>
              <w:spacing w:after="0" w:line="240" w:lineRule="auto"/>
              <w:rPr>
                <w:ins w:id="3448" w:author="Jeremie Giraud" w:date="2019-08-08T12:40:00Z"/>
                <w:rFonts w:ascii="Times New Roman" w:eastAsia="Times New Roman" w:hAnsi="Times New Roman" w:cs="Times New Roman"/>
                <w:color w:val="000000"/>
                <w:sz w:val="24"/>
                <w:szCs w:val="24"/>
                <w:lang w:eastAsia="en-AU"/>
              </w:rPr>
            </w:pPr>
            <w:ins w:id="3449" w:author="Jeremie Giraud" w:date="2019-08-08T15:22:00Z">
              <w:r>
                <w:rPr>
                  <w:rFonts w:ascii="Times New Roman" w:eastAsia="Times New Roman" w:hAnsi="Times New Roman" w:cs="Times New Roman"/>
                  <w:color w:val="000000"/>
                  <w:sz w:val="24"/>
                  <w:szCs w:val="24"/>
                  <w:lang w:eastAsia="en-AU"/>
                </w:rPr>
                <w:t>Value for example case</w:t>
              </w:r>
            </w:ins>
          </w:p>
        </w:tc>
        <w:tc>
          <w:tcPr>
            <w:tcW w:w="2457" w:type="dxa"/>
            <w:tcBorders>
              <w:top w:val="single" w:sz="8" w:space="0" w:color="BFBFBF"/>
              <w:left w:val="nil"/>
              <w:bottom w:val="single" w:sz="8" w:space="0" w:color="BFBFBF"/>
              <w:right w:val="single" w:sz="8" w:space="0" w:color="BFBFBF"/>
            </w:tcBorders>
            <w:shd w:val="clear" w:color="auto" w:fill="auto"/>
            <w:noWrap/>
            <w:vAlign w:val="center"/>
            <w:tcPrChange w:id="3450" w:author="Jeremie Giraud" w:date="2019-08-08T12:41:00Z">
              <w:tcPr>
                <w:tcW w:w="1276" w:type="dxa"/>
                <w:gridSpan w:val="2"/>
                <w:tcBorders>
                  <w:top w:val="single" w:sz="8" w:space="0" w:color="BFBFBF"/>
                  <w:left w:val="nil"/>
                  <w:bottom w:val="single" w:sz="8" w:space="0" w:color="BFBFBF"/>
                  <w:right w:val="single" w:sz="8" w:space="0" w:color="BFBFBF"/>
                </w:tcBorders>
                <w:shd w:val="clear" w:color="auto" w:fill="auto"/>
                <w:noWrap/>
                <w:vAlign w:val="center"/>
              </w:tcPr>
            </w:tcPrChange>
          </w:tcPr>
          <w:p w14:paraId="47CCB020" w14:textId="3302F3F2" w:rsidR="00D648F4" w:rsidRPr="00D648F4" w:rsidRDefault="00F02884" w:rsidP="00D648F4">
            <w:pPr>
              <w:spacing w:after="0" w:line="240" w:lineRule="auto"/>
              <w:rPr>
                <w:ins w:id="3451" w:author="Jeremie Giraud" w:date="2019-08-08T12:40:00Z"/>
                <w:rFonts w:ascii="Times New Roman" w:eastAsia="Times New Roman" w:hAnsi="Times New Roman" w:cs="Times New Roman"/>
                <w:color w:val="000000"/>
                <w:sz w:val="24"/>
                <w:szCs w:val="24"/>
                <w:lang w:eastAsia="en-AU"/>
              </w:rPr>
            </w:pPr>
            <w:ins w:id="3452" w:author="Jeremie Giraud" w:date="2019-08-08T15:52:00Z">
              <w:r>
                <w:rPr>
                  <w:rFonts w:ascii="Times New Roman" w:eastAsia="Times New Roman" w:hAnsi="Times New Roman" w:cs="Times New Roman"/>
                  <w:color w:val="000000"/>
                  <w:sz w:val="24"/>
                  <w:szCs w:val="24"/>
                  <w:lang w:eastAsia="en-AU"/>
                </w:rPr>
                <w:t>Range/remark</w:t>
              </w:r>
            </w:ins>
            <w:ins w:id="3453" w:author="Jeremie Giraud" w:date="2019-08-08T12:41:00Z">
              <w:r w:rsidR="00D648F4" w:rsidRPr="00D648F4">
                <w:rPr>
                  <w:rFonts w:ascii="Times New Roman" w:eastAsia="Times New Roman" w:hAnsi="Times New Roman" w:cs="Times New Roman"/>
                  <w:color w:val="000000"/>
                  <w:sz w:val="24"/>
                  <w:szCs w:val="24"/>
                  <w:lang w:eastAsia="en-AU"/>
                  <w:rPrChange w:id="3454" w:author="Jeremie Giraud" w:date="2019-08-08T12:41:00Z">
                    <w:rPr>
                      <w:color w:val="000000"/>
                    </w:rPr>
                  </w:rPrChange>
                </w:rPr>
                <w:t xml:space="preserve"> </w:t>
              </w:r>
            </w:ins>
          </w:p>
        </w:tc>
      </w:tr>
      <w:tr w:rsidR="00D648F4" w:rsidRPr="00D648F4" w14:paraId="49EC59A0" w14:textId="77777777" w:rsidTr="00D648F4">
        <w:trPr>
          <w:trHeight w:val="330"/>
          <w:ins w:id="3455" w:author="Jeremie Giraud" w:date="2019-08-08T12:40:00Z"/>
          <w:trPrChange w:id="3456" w:author="Jeremie Giraud" w:date="2019-08-08T12:41:00Z">
            <w:trPr>
              <w:gridAfter w:val="0"/>
              <w:trHeight w:val="330"/>
            </w:trPr>
          </w:trPrChange>
        </w:trPr>
        <w:tc>
          <w:tcPr>
            <w:tcW w:w="4111" w:type="dxa"/>
            <w:tcBorders>
              <w:top w:val="single" w:sz="8" w:space="0" w:color="BFBFBF"/>
              <w:left w:val="single" w:sz="8" w:space="0" w:color="BFBFBF"/>
              <w:bottom w:val="single" w:sz="8" w:space="0" w:color="BFBFBF"/>
              <w:right w:val="single" w:sz="8" w:space="0" w:color="BFBFBF"/>
            </w:tcBorders>
            <w:shd w:val="clear" w:color="auto" w:fill="auto"/>
            <w:noWrap/>
            <w:vAlign w:val="center"/>
            <w:tcPrChange w:id="3457" w:author="Jeremie Giraud" w:date="2019-08-08T12:41:00Z">
              <w:tcPr>
                <w:tcW w:w="5670" w:type="dxa"/>
                <w:gridSpan w:val="3"/>
                <w:tcBorders>
                  <w:top w:val="single" w:sz="8" w:space="0" w:color="BFBFBF"/>
                  <w:left w:val="single" w:sz="8" w:space="0" w:color="BFBFBF"/>
                  <w:bottom w:val="single" w:sz="8" w:space="0" w:color="BFBFBF"/>
                  <w:right w:val="single" w:sz="8" w:space="0" w:color="BFBFBF"/>
                </w:tcBorders>
                <w:shd w:val="clear" w:color="auto" w:fill="auto"/>
                <w:noWrap/>
                <w:vAlign w:val="center"/>
              </w:tcPr>
            </w:tcPrChange>
          </w:tcPr>
          <w:p w14:paraId="1125CB99" w14:textId="3B639CE6" w:rsidR="00D648F4" w:rsidRPr="00D648F4" w:rsidRDefault="00D648F4">
            <w:pPr>
              <w:spacing w:after="0" w:line="240" w:lineRule="auto"/>
              <w:rPr>
                <w:ins w:id="3458" w:author="Jeremie Giraud" w:date="2019-08-08T12:40:00Z"/>
                <w:rFonts w:ascii="Times New Roman" w:eastAsia="Times New Roman" w:hAnsi="Times New Roman" w:cs="Times New Roman"/>
                <w:color w:val="000000"/>
                <w:sz w:val="24"/>
                <w:szCs w:val="24"/>
                <w:lang w:eastAsia="en-AU"/>
              </w:rPr>
            </w:pPr>
            <w:ins w:id="3459" w:author="Jeremie Giraud" w:date="2019-08-08T12:40:00Z">
              <w:r w:rsidRPr="00D648F4">
                <w:rPr>
                  <w:rFonts w:ascii="Times New Roman" w:eastAsia="Times New Roman" w:hAnsi="Times New Roman" w:cs="Times New Roman"/>
                  <w:color w:val="000000"/>
                  <w:sz w:val="24"/>
                  <w:szCs w:val="24"/>
                  <w:lang w:eastAsia="en-AU"/>
                </w:rPr>
                <w:t>******* DIMENSIONS ***********</w:t>
              </w:r>
            </w:ins>
          </w:p>
        </w:tc>
        <w:tc>
          <w:tcPr>
            <w:tcW w:w="2410" w:type="dxa"/>
            <w:tcBorders>
              <w:top w:val="single" w:sz="8" w:space="0" w:color="BFBFBF"/>
              <w:left w:val="nil"/>
              <w:bottom w:val="single" w:sz="8" w:space="0" w:color="BFBFBF"/>
              <w:right w:val="single" w:sz="8" w:space="0" w:color="BFBFBF"/>
            </w:tcBorders>
            <w:shd w:val="clear" w:color="auto" w:fill="auto"/>
            <w:noWrap/>
            <w:vAlign w:val="center"/>
            <w:tcPrChange w:id="3460" w:author="Jeremie Giraud" w:date="2019-08-08T12:41:00Z">
              <w:tcPr>
                <w:tcW w:w="1985" w:type="dxa"/>
                <w:tcBorders>
                  <w:top w:val="single" w:sz="8" w:space="0" w:color="BFBFBF"/>
                  <w:left w:val="nil"/>
                  <w:bottom w:val="single" w:sz="8" w:space="0" w:color="BFBFBF"/>
                  <w:right w:val="single" w:sz="8" w:space="0" w:color="BFBFBF"/>
                </w:tcBorders>
                <w:shd w:val="clear" w:color="auto" w:fill="auto"/>
                <w:noWrap/>
                <w:vAlign w:val="center"/>
              </w:tcPr>
            </w:tcPrChange>
          </w:tcPr>
          <w:p w14:paraId="72007350" w14:textId="364CBE97" w:rsidR="00D648F4" w:rsidRPr="00D648F4" w:rsidRDefault="00D648F4" w:rsidP="00D648F4">
            <w:pPr>
              <w:spacing w:after="0" w:line="240" w:lineRule="auto"/>
              <w:rPr>
                <w:ins w:id="3461" w:author="Jeremie Giraud" w:date="2019-08-08T12:40:00Z"/>
                <w:rFonts w:ascii="Times New Roman" w:eastAsia="Times New Roman" w:hAnsi="Times New Roman" w:cs="Times New Roman"/>
                <w:color w:val="000000"/>
                <w:sz w:val="24"/>
                <w:szCs w:val="24"/>
                <w:lang w:eastAsia="en-AU"/>
              </w:rPr>
            </w:pPr>
            <w:ins w:id="3462" w:author="Jeremie Giraud" w:date="2019-08-08T12:40:00Z">
              <w:r w:rsidRPr="00D648F4">
                <w:rPr>
                  <w:rFonts w:ascii="Times New Roman" w:eastAsia="Times New Roman" w:hAnsi="Times New Roman" w:cs="Times New Roman"/>
                  <w:color w:val="000000"/>
                  <w:sz w:val="24"/>
                  <w:szCs w:val="24"/>
                  <w:lang w:eastAsia="en-AU"/>
                </w:rPr>
                <w:t> </w:t>
              </w:r>
            </w:ins>
          </w:p>
        </w:tc>
        <w:tc>
          <w:tcPr>
            <w:tcW w:w="2457" w:type="dxa"/>
            <w:tcBorders>
              <w:top w:val="single" w:sz="8" w:space="0" w:color="BFBFBF"/>
              <w:left w:val="nil"/>
              <w:bottom w:val="single" w:sz="8" w:space="0" w:color="BFBFBF"/>
              <w:right w:val="single" w:sz="8" w:space="0" w:color="BFBFBF"/>
            </w:tcBorders>
            <w:shd w:val="clear" w:color="auto" w:fill="auto"/>
            <w:noWrap/>
            <w:vAlign w:val="center"/>
            <w:tcPrChange w:id="3463" w:author="Jeremie Giraud" w:date="2019-08-08T12:41:00Z">
              <w:tcPr>
                <w:tcW w:w="1276" w:type="dxa"/>
                <w:tcBorders>
                  <w:top w:val="single" w:sz="8" w:space="0" w:color="BFBFBF"/>
                  <w:left w:val="nil"/>
                  <w:bottom w:val="single" w:sz="8" w:space="0" w:color="BFBFBF"/>
                  <w:right w:val="single" w:sz="8" w:space="0" w:color="BFBFBF"/>
                </w:tcBorders>
                <w:shd w:val="clear" w:color="auto" w:fill="auto"/>
                <w:noWrap/>
                <w:vAlign w:val="center"/>
              </w:tcPr>
            </w:tcPrChange>
          </w:tcPr>
          <w:p w14:paraId="1654AFE3" w14:textId="5F0373A6" w:rsidR="00D648F4" w:rsidRPr="00D648F4" w:rsidRDefault="00D648F4" w:rsidP="00D648F4">
            <w:pPr>
              <w:spacing w:after="0" w:line="240" w:lineRule="auto"/>
              <w:rPr>
                <w:ins w:id="3464" w:author="Jeremie Giraud" w:date="2019-08-08T12:40:00Z"/>
                <w:rFonts w:ascii="Times New Roman" w:eastAsia="Times New Roman" w:hAnsi="Times New Roman" w:cs="Times New Roman"/>
                <w:color w:val="000000"/>
                <w:sz w:val="24"/>
                <w:szCs w:val="24"/>
                <w:lang w:eastAsia="en-AU"/>
              </w:rPr>
            </w:pPr>
            <w:ins w:id="3465" w:author="Jeremie Giraud" w:date="2019-08-08T12:41:00Z">
              <w:r w:rsidRPr="007555D7">
                <w:rPr>
                  <w:rFonts w:ascii="Times New Roman" w:eastAsia="Times New Roman" w:hAnsi="Times New Roman" w:cs="Times New Roman"/>
                  <w:color w:val="000000"/>
                  <w:sz w:val="24"/>
                  <w:szCs w:val="24"/>
                  <w:lang w:eastAsia="en-AU"/>
                </w:rPr>
                <w:t> N/A</w:t>
              </w:r>
            </w:ins>
          </w:p>
        </w:tc>
      </w:tr>
      <w:tr w:rsidR="00D648F4" w:rsidRPr="00D648F4" w14:paraId="4BBEF946" w14:textId="77777777" w:rsidTr="00D648F4">
        <w:tblPrEx>
          <w:tblPrExChange w:id="3466" w:author="Jeremie Giraud" w:date="2019-08-08T12:41:00Z">
            <w:tblPrEx>
              <w:tblW w:w="8978" w:type="dxa"/>
            </w:tblPrEx>
          </w:tblPrExChange>
        </w:tblPrEx>
        <w:trPr>
          <w:trHeight w:val="330"/>
          <w:ins w:id="3467" w:author="Jeremie Giraud" w:date="2019-08-08T12:40:00Z"/>
          <w:trPrChange w:id="3468" w:author="Jeremie Giraud" w:date="2019-08-08T12:41:00Z">
            <w:trPr>
              <w:trHeight w:val="330"/>
            </w:trPr>
          </w:trPrChange>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Change w:id="3469" w:author="Jeremie Giraud" w:date="2019-08-08T12:41:00Z">
              <w:tcPr>
                <w:tcW w:w="4111"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5DBFBB7C" w14:textId="77777777" w:rsidR="00D648F4" w:rsidRPr="00D648F4" w:rsidRDefault="00D648F4" w:rsidP="00D648F4">
            <w:pPr>
              <w:spacing w:after="0" w:line="240" w:lineRule="auto"/>
              <w:rPr>
                <w:ins w:id="3470" w:author="Jeremie Giraud" w:date="2019-08-08T12:40:00Z"/>
                <w:rFonts w:ascii="Times New Roman" w:eastAsia="Times New Roman" w:hAnsi="Times New Roman" w:cs="Times New Roman"/>
                <w:color w:val="000000"/>
                <w:sz w:val="24"/>
                <w:szCs w:val="24"/>
                <w:lang w:eastAsia="en-AU"/>
              </w:rPr>
            </w:pPr>
            <w:ins w:id="3471" w:author="Jeremie Giraud" w:date="2019-08-08T12:40:00Z">
              <w:r w:rsidRPr="00D648F4">
                <w:rPr>
                  <w:rFonts w:ascii="Times New Roman" w:eastAsia="Times New Roman" w:hAnsi="Times New Roman" w:cs="Times New Roman"/>
                  <w:color w:val="000000"/>
                  <w:sz w:val="24"/>
                  <w:szCs w:val="24"/>
                  <w:lang w:eastAsia="en-AU"/>
                </w:rPr>
                <w:t xml:space="preserve">nr (number of grid points)             </w:t>
              </w:r>
            </w:ins>
          </w:p>
        </w:tc>
        <w:tc>
          <w:tcPr>
            <w:tcW w:w="2410" w:type="dxa"/>
            <w:tcBorders>
              <w:top w:val="nil"/>
              <w:left w:val="nil"/>
              <w:bottom w:val="single" w:sz="8" w:space="0" w:color="BFBFBF"/>
              <w:right w:val="single" w:sz="8" w:space="0" w:color="BFBFBF"/>
            </w:tcBorders>
            <w:shd w:val="clear" w:color="auto" w:fill="auto"/>
            <w:noWrap/>
            <w:vAlign w:val="center"/>
            <w:hideMark/>
            <w:tcPrChange w:id="3472" w:author="Jeremie Giraud" w:date="2019-08-08T12:41:00Z">
              <w:tcPr>
                <w:tcW w:w="3544" w:type="dxa"/>
                <w:gridSpan w:val="3"/>
                <w:tcBorders>
                  <w:top w:val="nil"/>
                  <w:left w:val="nil"/>
                  <w:bottom w:val="single" w:sz="8" w:space="0" w:color="BFBFBF"/>
                  <w:right w:val="single" w:sz="8" w:space="0" w:color="BFBFBF"/>
                </w:tcBorders>
                <w:shd w:val="clear" w:color="auto" w:fill="auto"/>
                <w:noWrap/>
                <w:vAlign w:val="center"/>
                <w:hideMark/>
              </w:tcPr>
            </w:tcPrChange>
          </w:tcPr>
          <w:p w14:paraId="1F8877D0" w14:textId="77777777" w:rsidR="00D648F4" w:rsidRPr="00D648F4" w:rsidRDefault="00D648F4" w:rsidP="00D648F4">
            <w:pPr>
              <w:spacing w:after="0" w:line="240" w:lineRule="auto"/>
              <w:jc w:val="right"/>
              <w:rPr>
                <w:ins w:id="3473" w:author="Jeremie Giraud" w:date="2019-08-08T12:40:00Z"/>
                <w:rFonts w:ascii="Times New Roman" w:eastAsia="Times New Roman" w:hAnsi="Times New Roman" w:cs="Times New Roman"/>
                <w:color w:val="000000"/>
                <w:sz w:val="24"/>
                <w:szCs w:val="24"/>
                <w:lang w:eastAsia="en-AU"/>
              </w:rPr>
            </w:pPr>
            <w:ins w:id="3474" w:author="Jeremie Giraud" w:date="2019-08-08T12:40:00Z">
              <w:r w:rsidRPr="00D648F4">
                <w:rPr>
                  <w:rFonts w:ascii="Times New Roman" w:eastAsia="Times New Roman" w:hAnsi="Times New Roman" w:cs="Times New Roman"/>
                  <w:color w:val="000000"/>
                  <w:sz w:val="24"/>
                  <w:szCs w:val="24"/>
                  <w:lang w:eastAsia="en-AU"/>
                </w:rPr>
                <w:t>36</w:t>
              </w:r>
            </w:ins>
          </w:p>
        </w:tc>
        <w:tc>
          <w:tcPr>
            <w:tcW w:w="2457" w:type="dxa"/>
            <w:tcBorders>
              <w:top w:val="nil"/>
              <w:left w:val="nil"/>
              <w:bottom w:val="single" w:sz="8" w:space="0" w:color="BFBFBF"/>
              <w:right w:val="single" w:sz="8" w:space="0" w:color="BFBFBF"/>
            </w:tcBorders>
            <w:shd w:val="clear" w:color="auto" w:fill="auto"/>
            <w:noWrap/>
            <w:vAlign w:val="center"/>
            <w:hideMark/>
            <w:tcPrChange w:id="3475" w:author="Jeremie Giraud" w:date="2019-08-08T12:41:00Z">
              <w:tcPr>
                <w:tcW w:w="1323" w:type="dxa"/>
                <w:gridSpan w:val="2"/>
                <w:tcBorders>
                  <w:top w:val="nil"/>
                  <w:left w:val="nil"/>
                  <w:bottom w:val="single" w:sz="8" w:space="0" w:color="BFBFBF"/>
                  <w:right w:val="single" w:sz="8" w:space="0" w:color="BFBFBF"/>
                </w:tcBorders>
                <w:shd w:val="clear" w:color="auto" w:fill="auto"/>
                <w:noWrap/>
                <w:vAlign w:val="center"/>
                <w:hideMark/>
              </w:tcPr>
            </w:tcPrChange>
          </w:tcPr>
          <w:p w14:paraId="51693264" w14:textId="083249C0" w:rsidR="00D648F4" w:rsidRPr="00D648F4" w:rsidRDefault="00D648F4" w:rsidP="00D648F4">
            <w:pPr>
              <w:spacing w:after="0" w:line="240" w:lineRule="auto"/>
              <w:rPr>
                <w:ins w:id="3476" w:author="Jeremie Giraud" w:date="2019-08-08T12:40:00Z"/>
                <w:rFonts w:ascii="Times New Roman" w:eastAsia="Times New Roman" w:hAnsi="Times New Roman" w:cs="Times New Roman"/>
                <w:color w:val="000000"/>
                <w:sz w:val="24"/>
                <w:szCs w:val="24"/>
                <w:lang w:eastAsia="en-AU"/>
              </w:rPr>
            </w:pPr>
            <w:ins w:id="3477" w:author="Jeremie Giraud" w:date="2019-08-08T12:41: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D648F4" w14:paraId="116A38BB" w14:textId="77777777" w:rsidTr="00D648F4">
        <w:tblPrEx>
          <w:tblPrExChange w:id="3478" w:author="Jeremie Giraud" w:date="2019-08-08T12:41:00Z">
            <w:tblPrEx>
              <w:tblW w:w="8978" w:type="dxa"/>
            </w:tblPrEx>
          </w:tblPrExChange>
        </w:tblPrEx>
        <w:trPr>
          <w:trHeight w:val="330"/>
          <w:ins w:id="3479" w:author="Jeremie Giraud" w:date="2019-08-08T12:40:00Z"/>
          <w:trPrChange w:id="3480" w:author="Jeremie Giraud" w:date="2019-08-08T12:41:00Z">
            <w:trPr>
              <w:trHeight w:val="330"/>
            </w:trPr>
          </w:trPrChange>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Change w:id="3481" w:author="Jeremie Giraud" w:date="2019-08-08T12:41:00Z">
              <w:tcPr>
                <w:tcW w:w="4111"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86DCF30" w14:textId="77777777" w:rsidR="00D648F4" w:rsidRPr="00D648F4" w:rsidRDefault="00D648F4" w:rsidP="00D648F4">
            <w:pPr>
              <w:spacing w:after="0" w:line="240" w:lineRule="auto"/>
              <w:rPr>
                <w:ins w:id="3482" w:author="Jeremie Giraud" w:date="2019-08-08T12:40:00Z"/>
                <w:rFonts w:ascii="Times New Roman" w:eastAsia="Times New Roman" w:hAnsi="Times New Roman" w:cs="Times New Roman"/>
                <w:color w:val="000000"/>
                <w:sz w:val="24"/>
                <w:szCs w:val="24"/>
                <w:lang w:eastAsia="en-AU"/>
              </w:rPr>
            </w:pPr>
            <w:ins w:id="3483" w:author="Jeremie Giraud" w:date="2019-08-08T12:40:00Z">
              <w:r w:rsidRPr="00D648F4">
                <w:rPr>
                  <w:rFonts w:ascii="Times New Roman" w:eastAsia="Times New Roman" w:hAnsi="Times New Roman" w:cs="Times New Roman"/>
                  <w:color w:val="000000"/>
                  <w:sz w:val="24"/>
                  <w:szCs w:val="24"/>
                  <w:lang w:eastAsia="en-AU"/>
                </w:rPr>
                <w:t xml:space="preserve">ntheta                                 </w:t>
              </w:r>
            </w:ins>
          </w:p>
        </w:tc>
        <w:tc>
          <w:tcPr>
            <w:tcW w:w="2410" w:type="dxa"/>
            <w:tcBorders>
              <w:top w:val="nil"/>
              <w:left w:val="nil"/>
              <w:bottom w:val="single" w:sz="8" w:space="0" w:color="BFBFBF"/>
              <w:right w:val="single" w:sz="8" w:space="0" w:color="BFBFBF"/>
            </w:tcBorders>
            <w:shd w:val="clear" w:color="auto" w:fill="auto"/>
            <w:noWrap/>
            <w:vAlign w:val="center"/>
            <w:hideMark/>
            <w:tcPrChange w:id="3484" w:author="Jeremie Giraud" w:date="2019-08-08T12:41:00Z">
              <w:tcPr>
                <w:tcW w:w="3544" w:type="dxa"/>
                <w:gridSpan w:val="3"/>
                <w:tcBorders>
                  <w:top w:val="nil"/>
                  <w:left w:val="nil"/>
                  <w:bottom w:val="single" w:sz="8" w:space="0" w:color="BFBFBF"/>
                  <w:right w:val="single" w:sz="8" w:space="0" w:color="BFBFBF"/>
                </w:tcBorders>
                <w:shd w:val="clear" w:color="auto" w:fill="auto"/>
                <w:noWrap/>
                <w:vAlign w:val="center"/>
                <w:hideMark/>
              </w:tcPr>
            </w:tcPrChange>
          </w:tcPr>
          <w:p w14:paraId="27B25FB2" w14:textId="77777777" w:rsidR="00D648F4" w:rsidRPr="00D648F4" w:rsidRDefault="00D648F4" w:rsidP="00D648F4">
            <w:pPr>
              <w:spacing w:after="0" w:line="240" w:lineRule="auto"/>
              <w:jc w:val="right"/>
              <w:rPr>
                <w:ins w:id="3485" w:author="Jeremie Giraud" w:date="2019-08-08T12:40:00Z"/>
                <w:rFonts w:ascii="Times New Roman" w:eastAsia="Times New Roman" w:hAnsi="Times New Roman" w:cs="Times New Roman"/>
                <w:color w:val="000000"/>
                <w:sz w:val="24"/>
                <w:szCs w:val="24"/>
                <w:lang w:eastAsia="en-AU"/>
              </w:rPr>
            </w:pPr>
            <w:ins w:id="3486" w:author="Jeremie Giraud" w:date="2019-08-08T12:40:00Z">
              <w:r w:rsidRPr="00D648F4">
                <w:rPr>
                  <w:rFonts w:ascii="Times New Roman" w:eastAsia="Times New Roman" w:hAnsi="Times New Roman" w:cs="Times New Roman"/>
                  <w:color w:val="000000"/>
                  <w:sz w:val="24"/>
                  <w:szCs w:val="24"/>
                  <w:lang w:eastAsia="en-AU"/>
                </w:rPr>
                <w:t>0</w:t>
              </w:r>
            </w:ins>
          </w:p>
        </w:tc>
        <w:tc>
          <w:tcPr>
            <w:tcW w:w="2457" w:type="dxa"/>
            <w:tcBorders>
              <w:top w:val="nil"/>
              <w:left w:val="nil"/>
              <w:bottom w:val="single" w:sz="8" w:space="0" w:color="BFBFBF"/>
              <w:right w:val="single" w:sz="8" w:space="0" w:color="BFBFBF"/>
            </w:tcBorders>
            <w:shd w:val="clear" w:color="auto" w:fill="auto"/>
            <w:noWrap/>
            <w:vAlign w:val="center"/>
            <w:hideMark/>
            <w:tcPrChange w:id="3487" w:author="Jeremie Giraud" w:date="2019-08-08T12:41:00Z">
              <w:tcPr>
                <w:tcW w:w="1323" w:type="dxa"/>
                <w:gridSpan w:val="2"/>
                <w:tcBorders>
                  <w:top w:val="nil"/>
                  <w:left w:val="nil"/>
                  <w:bottom w:val="single" w:sz="8" w:space="0" w:color="BFBFBF"/>
                  <w:right w:val="single" w:sz="8" w:space="0" w:color="BFBFBF"/>
                </w:tcBorders>
                <w:shd w:val="clear" w:color="auto" w:fill="auto"/>
                <w:noWrap/>
                <w:vAlign w:val="center"/>
                <w:hideMark/>
              </w:tcPr>
            </w:tcPrChange>
          </w:tcPr>
          <w:p w14:paraId="010E01DD" w14:textId="2668D529" w:rsidR="00D648F4" w:rsidRPr="00D648F4" w:rsidRDefault="00D648F4" w:rsidP="00D648F4">
            <w:pPr>
              <w:spacing w:after="0" w:line="240" w:lineRule="auto"/>
              <w:rPr>
                <w:ins w:id="3488" w:author="Jeremie Giraud" w:date="2019-08-08T12:40:00Z"/>
                <w:rFonts w:ascii="Times New Roman" w:eastAsia="Times New Roman" w:hAnsi="Times New Roman" w:cs="Times New Roman"/>
                <w:color w:val="000000"/>
                <w:sz w:val="24"/>
                <w:szCs w:val="24"/>
                <w:lang w:eastAsia="en-AU"/>
              </w:rPr>
            </w:pPr>
            <w:ins w:id="3489" w:author="Jeremie Giraud" w:date="2019-08-08T12:41: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D648F4" w14:paraId="237D533B" w14:textId="77777777" w:rsidTr="00D648F4">
        <w:tblPrEx>
          <w:tblPrExChange w:id="3490" w:author="Jeremie Giraud" w:date="2019-08-08T12:41:00Z">
            <w:tblPrEx>
              <w:tblW w:w="8978" w:type="dxa"/>
            </w:tblPrEx>
          </w:tblPrExChange>
        </w:tblPrEx>
        <w:trPr>
          <w:trHeight w:val="330"/>
          <w:ins w:id="3491" w:author="Jeremie Giraud" w:date="2019-08-08T12:40:00Z"/>
          <w:trPrChange w:id="3492" w:author="Jeremie Giraud" w:date="2019-08-08T12:41:00Z">
            <w:trPr>
              <w:trHeight w:val="330"/>
            </w:trPr>
          </w:trPrChange>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Change w:id="3493" w:author="Jeremie Giraud" w:date="2019-08-08T12:41:00Z">
              <w:tcPr>
                <w:tcW w:w="4111"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30F0F50" w14:textId="77777777" w:rsidR="00D648F4" w:rsidRPr="00D648F4" w:rsidRDefault="00D648F4" w:rsidP="00D648F4">
            <w:pPr>
              <w:spacing w:after="0" w:line="240" w:lineRule="auto"/>
              <w:rPr>
                <w:ins w:id="3494" w:author="Jeremie Giraud" w:date="2019-08-08T12:40:00Z"/>
                <w:rFonts w:ascii="Times New Roman" w:eastAsia="Times New Roman" w:hAnsi="Times New Roman" w:cs="Times New Roman"/>
                <w:color w:val="000000"/>
                <w:sz w:val="24"/>
                <w:szCs w:val="24"/>
                <w:lang w:eastAsia="en-AU"/>
              </w:rPr>
            </w:pPr>
            <w:ins w:id="3495" w:author="Jeremie Giraud" w:date="2019-08-08T12:40:00Z">
              <w:r w:rsidRPr="00D648F4">
                <w:rPr>
                  <w:rFonts w:ascii="Times New Roman" w:eastAsia="Times New Roman" w:hAnsi="Times New Roman" w:cs="Times New Roman"/>
                  <w:color w:val="000000"/>
                  <w:sz w:val="24"/>
                  <w:szCs w:val="24"/>
                  <w:lang w:eastAsia="en-AU"/>
                </w:rPr>
                <w:t xml:space="preserve">nz                                     </w:t>
              </w:r>
            </w:ins>
          </w:p>
        </w:tc>
        <w:tc>
          <w:tcPr>
            <w:tcW w:w="2410" w:type="dxa"/>
            <w:tcBorders>
              <w:top w:val="nil"/>
              <w:left w:val="nil"/>
              <w:bottom w:val="single" w:sz="8" w:space="0" w:color="BFBFBF"/>
              <w:right w:val="single" w:sz="8" w:space="0" w:color="BFBFBF"/>
            </w:tcBorders>
            <w:shd w:val="clear" w:color="auto" w:fill="auto"/>
            <w:noWrap/>
            <w:vAlign w:val="center"/>
            <w:hideMark/>
            <w:tcPrChange w:id="3496" w:author="Jeremie Giraud" w:date="2019-08-08T12:41:00Z">
              <w:tcPr>
                <w:tcW w:w="3544" w:type="dxa"/>
                <w:gridSpan w:val="3"/>
                <w:tcBorders>
                  <w:top w:val="nil"/>
                  <w:left w:val="nil"/>
                  <w:bottom w:val="single" w:sz="8" w:space="0" w:color="BFBFBF"/>
                  <w:right w:val="single" w:sz="8" w:space="0" w:color="BFBFBF"/>
                </w:tcBorders>
                <w:shd w:val="clear" w:color="auto" w:fill="auto"/>
                <w:noWrap/>
                <w:vAlign w:val="center"/>
                <w:hideMark/>
              </w:tcPr>
            </w:tcPrChange>
          </w:tcPr>
          <w:p w14:paraId="63CB49F0" w14:textId="77777777" w:rsidR="00D648F4" w:rsidRPr="00D648F4" w:rsidRDefault="00D648F4" w:rsidP="00D648F4">
            <w:pPr>
              <w:spacing w:after="0" w:line="240" w:lineRule="auto"/>
              <w:jc w:val="right"/>
              <w:rPr>
                <w:ins w:id="3497" w:author="Jeremie Giraud" w:date="2019-08-08T12:40:00Z"/>
                <w:rFonts w:ascii="Times New Roman" w:eastAsia="Times New Roman" w:hAnsi="Times New Roman" w:cs="Times New Roman"/>
                <w:color w:val="000000"/>
                <w:sz w:val="24"/>
                <w:szCs w:val="24"/>
                <w:lang w:eastAsia="en-AU"/>
              </w:rPr>
            </w:pPr>
            <w:ins w:id="3498" w:author="Jeremie Giraud" w:date="2019-08-08T12:40:00Z">
              <w:r w:rsidRPr="00D648F4">
                <w:rPr>
                  <w:rFonts w:ascii="Times New Roman" w:eastAsia="Times New Roman" w:hAnsi="Times New Roman" w:cs="Times New Roman"/>
                  <w:color w:val="000000"/>
                  <w:sz w:val="24"/>
                  <w:szCs w:val="24"/>
                  <w:lang w:eastAsia="en-AU"/>
                </w:rPr>
                <w:t>0</w:t>
              </w:r>
            </w:ins>
          </w:p>
        </w:tc>
        <w:tc>
          <w:tcPr>
            <w:tcW w:w="2457" w:type="dxa"/>
            <w:tcBorders>
              <w:top w:val="nil"/>
              <w:left w:val="nil"/>
              <w:bottom w:val="single" w:sz="8" w:space="0" w:color="BFBFBF"/>
              <w:right w:val="single" w:sz="8" w:space="0" w:color="BFBFBF"/>
            </w:tcBorders>
            <w:shd w:val="clear" w:color="auto" w:fill="auto"/>
            <w:noWrap/>
            <w:vAlign w:val="center"/>
            <w:hideMark/>
            <w:tcPrChange w:id="3499" w:author="Jeremie Giraud" w:date="2019-08-08T12:41:00Z">
              <w:tcPr>
                <w:tcW w:w="1323" w:type="dxa"/>
                <w:gridSpan w:val="2"/>
                <w:tcBorders>
                  <w:top w:val="nil"/>
                  <w:left w:val="nil"/>
                  <w:bottom w:val="single" w:sz="8" w:space="0" w:color="BFBFBF"/>
                  <w:right w:val="single" w:sz="8" w:space="0" w:color="BFBFBF"/>
                </w:tcBorders>
                <w:shd w:val="clear" w:color="auto" w:fill="auto"/>
                <w:noWrap/>
                <w:vAlign w:val="center"/>
                <w:hideMark/>
              </w:tcPr>
            </w:tcPrChange>
          </w:tcPr>
          <w:p w14:paraId="08E06487" w14:textId="374E6F45" w:rsidR="00D648F4" w:rsidRPr="00D648F4" w:rsidRDefault="00D648F4" w:rsidP="00D648F4">
            <w:pPr>
              <w:spacing w:after="0" w:line="240" w:lineRule="auto"/>
              <w:rPr>
                <w:ins w:id="3500" w:author="Jeremie Giraud" w:date="2019-08-08T12:40:00Z"/>
                <w:rFonts w:ascii="Times New Roman" w:eastAsia="Times New Roman" w:hAnsi="Times New Roman" w:cs="Times New Roman"/>
                <w:color w:val="000000"/>
                <w:sz w:val="24"/>
                <w:szCs w:val="24"/>
                <w:lang w:eastAsia="en-AU"/>
              </w:rPr>
            </w:pPr>
            <w:ins w:id="3501" w:author="Jeremie Giraud" w:date="2019-08-08T12:41: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bl>
    <w:p w14:paraId="16014139" w14:textId="77777777" w:rsidR="00D648F4" w:rsidRDefault="00D648F4">
      <w:pPr>
        <w:pStyle w:val="ListParagraph"/>
        <w:rPr>
          <w:ins w:id="3502" w:author="Jeremie Giraud" w:date="2019-08-08T12:40:00Z"/>
        </w:rPr>
        <w:pPrChange w:id="3503" w:author="Ashwani Prabhakar" w:date="2019-07-26T16:03:00Z">
          <w:pPr>
            <w:tabs>
              <w:tab w:val="left" w:pos="5594"/>
            </w:tabs>
          </w:pPr>
        </w:pPrChange>
      </w:pPr>
    </w:p>
    <w:p w14:paraId="6E1E5828" w14:textId="77777777" w:rsidR="00D648F4" w:rsidRDefault="00D648F4">
      <w:pPr>
        <w:pStyle w:val="ListParagraph"/>
        <w:rPr>
          <w:ins w:id="3504" w:author="Jeremie Giraud" w:date="2019-08-08T12:38:00Z"/>
        </w:rPr>
        <w:pPrChange w:id="3505" w:author="Ashwani Prabhakar" w:date="2019-07-26T16:03:00Z">
          <w:pPr>
            <w:tabs>
              <w:tab w:val="left" w:pos="5594"/>
            </w:tabs>
          </w:pPr>
        </w:pPrChange>
      </w:pPr>
    </w:p>
    <w:p w14:paraId="62A8ADE1" w14:textId="4F50E9D0" w:rsidR="007555D7" w:rsidDel="00D648F4" w:rsidRDefault="007555D7">
      <w:pPr>
        <w:pStyle w:val="ListParagraph"/>
        <w:rPr>
          <w:ins w:id="3506" w:author="Ashwani Prabhakar" w:date="2019-07-26T15:21:00Z"/>
          <w:del w:id="3507" w:author="Jeremie Giraud" w:date="2019-08-08T12:39:00Z"/>
        </w:rPr>
        <w:pPrChange w:id="3508" w:author="Ashwani Prabhakar" w:date="2019-07-26T16:03:00Z">
          <w:pPr>
            <w:tabs>
              <w:tab w:val="left" w:pos="5594"/>
            </w:tabs>
          </w:pPr>
        </w:pPrChange>
      </w:pPr>
    </w:p>
    <w:p w14:paraId="7673C8F6" w14:textId="5F3DEEC2" w:rsidR="00D07415" w:rsidRDefault="00D22C5F">
      <w:pPr>
        <w:pStyle w:val="Heading3"/>
        <w:rPr>
          <w:ins w:id="3509" w:author="Ashwani Prabhakar" w:date="2019-07-26T15:21:00Z"/>
        </w:rPr>
        <w:pPrChange w:id="3510" w:author="Ashwani Prabhakar" w:date="2019-07-24T17:37:00Z">
          <w:pPr>
            <w:tabs>
              <w:tab w:val="left" w:pos="5594"/>
            </w:tabs>
          </w:pPr>
        </w:pPrChange>
      </w:pPr>
      <w:del w:id="3511" w:author="Ashwani Prabhakar" w:date="2019-07-24T17:35:00Z">
        <w:r w:rsidDel="00EC61A3">
          <w:delText>5</w:delText>
        </w:r>
        <w:r w:rsidR="00D07415" w:rsidDel="00EC61A3">
          <w:delText xml:space="preserve">.2.1.3 </w:delText>
        </w:r>
      </w:del>
      <w:bookmarkStart w:id="3512" w:name="_Toc15055935"/>
      <w:bookmarkStart w:id="3513" w:name="_Toc15299751"/>
      <w:bookmarkStart w:id="3514" w:name="_Toc15328587"/>
      <w:bookmarkStart w:id="3515" w:name="_Toc16161019"/>
      <w:r w:rsidR="006E4686" w:rsidRPr="006E4686">
        <w:t>GEOMETRY</w:t>
      </w:r>
      <w:bookmarkEnd w:id="3512"/>
      <w:bookmarkEnd w:id="3513"/>
      <w:bookmarkEnd w:id="3514"/>
      <w:bookmarkEnd w:id="3515"/>
    </w:p>
    <w:p w14:paraId="0B4A96ED" w14:textId="77777777" w:rsidR="009A5B53" w:rsidRPr="00F14A1C" w:rsidRDefault="009A5B53" w:rsidP="009A5B53">
      <w:pPr>
        <w:rPr>
          <w:ins w:id="3516" w:author="Jeremie Giraud" w:date="2019-08-08T12:26:00Z"/>
          <w:i/>
        </w:rPr>
      </w:pPr>
      <w:ins w:id="3517" w:author="Jeremie Giraud" w:date="2019-08-08T12:26:00Z">
        <w:r w:rsidRPr="00F14A1C">
          <w:rPr>
            <w:i/>
          </w:rPr>
          <w:t xml:space="preserve">This section concerns electrical capacitance tomography and is to be considered only for this kind of modelling. </w:t>
        </w:r>
      </w:ins>
    </w:p>
    <w:p w14:paraId="65FD64C9" w14:textId="4E7E7B91" w:rsidR="00BA1EF0" w:rsidDel="009A5B53" w:rsidRDefault="00BA1EF0">
      <w:pPr>
        <w:rPr>
          <w:ins w:id="3518" w:author="Ashwani Prabhakar" w:date="2019-07-26T15:21:00Z"/>
          <w:del w:id="3519" w:author="Jeremie Giraud" w:date="2019-08-08T12:26:00Z"/>
        </w:rPr>
        <w:pPrChange w:id="3520" w:author="Ashwani Prabhakar" w:date="2019-07-26T15:21:00Z">
          <w:pPr>
            <w:tabs>
              <w:tab w:val="left" w:pos="5594"/>
            </w:tabs>
          </w:pPr>
        </w:pPrChange>
      </w:pPr>
    </w:p>
    <w:p w14:paraId="34ECFA27" w14:textId="7690D977" w:rsidR="00BA1EF0" w:rsidRPr="00BA1EF0" w:rsidRDefault="00BA1EF0">
      <w:pPr>
        <w:pStyle w:val="ListParagraph"/>
        <w:numPr>
          <w:ilvl w:val="0"/>
          <w:numId w:val="115"/>
        </w:numPr>
        <w:rPr>
          <w:ins w:id="3521" w:author="Ashwani Prabhakar" w:date="2019-07-24T17:35:00Z"/>
        </w:rPr>
        <w:pPrChange w:id="3522" w:author="Ashwani Prabhakar" w:date="2019-07-26T15:24:00Z">
          <w:pPr>
            <w:tabs>
              <w:tab w:val="left" w:pos="5594"/>
            </w:tabs>
          </w:pPr>
        </w:pPrChange>
      </w:pPr>
      <w:ins w:id="3523" w:author="Ashwani Prabhakar" w:date="2019-07-26T15:22:00Z">
        <w:r>
          <w:t xml:space="preserve">The features which are present in this section have been already set up </w:t>
        </w:r>
      </w:ins>
      <w:ins w:id="3524" w:author="Ashwani Prabhakar" w:date="2019-07-26T15:23:00Z">
        <w:r w:rsidR="005003F2">
          <w:t>in the starting of the project TOMOFAST-x.</w:t>
        </w:r>
        <w:del w:id="3525" w:author="Jeremie Giraud" w:date="2019-07-29T21:26:00Z">
          <w:r w:rsidR="005003F2">
            <w:delText xml:space="preserve"> User</w:delText>
          </w:r>
        </w:del>
        <w:del w:id="3526" w:author="Jeremie Giraud" w:date="2019-08-08T12:25:00Z">
          <w:r w:rsidR="005003F2" w:rsidDel="009A5B53">
            <w:delText xml:space="preserve"> </w:delText>
          </w:r>
        </w:del>
      </w:ins>
      <w:ins w:id="3527" w:author="Jeremie Giraud" w:date="2019-08-08T12:25:00Z">
        <w:r w:rsidR="009A5B53">
          <w:t xml:space="preserve">User </w:t>
        </w:r>
      </w:ins>
      <w:ins w:id="3528" w:author="Ashwani Prabhakar" w:date="2019-07-26T15:23:00Z">
        <w:r w:rsidR="005003F2">
          <w:t xml:space="preserve">need not to think about the </w:t>
        </w:r>
      </w:ins>
      <w:ins w:id="3529" w:author="Ashwani Prabhakar" w:date="2019-07-26T15:24:00Z">
        <w:r w:rsidR="005003F2">
          <w:t>parameters/ features</w:t>
        </w:r>
      </w:ins>
      <w:ins w:id="3530" w:author="Ashwani Prabhakar" w:date="2019-07-26T15:23:00Z">
        <w:r w:rsidR="005003F2">
          <w:t xml:space="preserve"> in </w:t>
        </w:r>
      </w:ins>
      <w:ins w:id="3531" w:author="Ashwani Prabhakar" w:date="2019-07-26T15:24:00Z">
        <w:r w:rsidR="005003F2">
          <w:t>this section.</w:t>
        </w:r>
        <w:del w:id="3532" w:author="Jeremie Giraud" w:date="2019-07-29T21:25:00Z">
          <w:r w:rsidR="005003F2">
            <w:delText xml:space="preserve"> </w:delText>
          </w:r>
        </w:del>
      </w:ins>
      <w:ins w:id="3533" w:author="Ashwani Prabhakar" w:date="2019-07-26T15:26:00Z">
        <w:del w:id="3534" w:author="Jeremie Giraud" w:date="2019-07-29T21:25:00Z">
          <w:r w:rsidR="005003F2">
            <w:delText xml:space="preserve"> </w:delText>
          </w:r>
        </w:del>
      </w:ins>
      <w:ins w:id="3535" w:author="Jeremie Giraud" w:date="2019-07-29T21:25:00Z">
        <w:r w:rsidR="009C1EA6">
          <w:t xml:space="preserve"> </w:t>
        </w:r>
      </w:ins>
      <w:ins w:id="3536" w:author="Ashwani Prabhakar" w:date="2019-07-26T15:26:00Z">
        <w:r w:rsidR="005003F2">
          <w:lastRenderedPageBreak/>
          <w:t>These features should be remain unchanged while running TOMOFAST-x.</w:t>
        </w:r>
        <w:r w:rsidR="0089003D">
          <w:t xml:space="preserve"> Just for information, this section is related with the functionalities of the source code which is beyond </w:t>
        </w:r>
      </w:ins>
      <w:ins w:id="3537" w:author="Ashwani Prabhakar" w:date="2019-07-26T15:28:00Z">
        <w:r w:rsidR="0089003D">
          <w:t>the scope of this documentation.</w:t>
        </w:r>
      </w:ins>
    </w:p>
    <w:p w14:paraId="5201BFEC" w14:textId="769436AA" w:rsidR="00EC61A3" w:rsidRDefault="00EC61A3">
      <w:pPr>
        <w:rPr>
          <w:ins w:id="3538" w:author="Jeremie Giraud" w:date="2019-08-08T12:39:00Z"/>
        </w:rPr>
        <w:pPrChange w:id="3539" w:author="Ashwani Prabhakar" w:date="2019-07-24T17:35:00Z">
          <w:pPr>
            <w:tabs>
              <w:tab w:val="left" w:pos="5594"/>
            </w:tabs>
          </w:pPr>
        </w:pPrChange>
      </w:pPr>
    </w:p>
    <w:p w14:paraId="5F766930" w14:textId="043A6502" w:rsidR="00D648F4" w:rsidRDefault="00D648F4" w:rsidP="00D648F4">
      <w:pPr>
        <w:pStyle w:val="Caption"/>
        <w:rPr>
          <w:ins w:id="3540" w:author="Jeremie Giraud" w:date="2019-08-08T12:39:00Z"/>
        </w:rPr>
      </w:pPr>
      <w:bookmarkStart w:id="3541" w:name="_Toc16160971"/>
      <w:ins w:id="3542" w:author="Jeremie Giraud" w:date="2019-08-08T12:39:00Z">
        <w:r>
          <w:t xml:space="preserve">Table </w:t>
        </w:r>
        <w:r>
          <w:fldChar w:fldCharType="begin"/>
        </w:r>
        <w:r>
          <w:instrText xml:space="preserve"> SEQ Table \* ARABIC </w:instrText>
        </w:r>
        <w:r>
          <w:fldChar w:fldCharType="separate"/>
        </w:r>
      </w:ins>
      <w:ins w:id="3543" w:author="Jeremie Giraud" w:date="2019-08-08T16:10:00Z">
        <w:r w:rsidR="00AF3C14">
          <w:rPr>
            <w:noProof/>
          </w:rPr>
          <w:t>3</w:t>
        </w:r>
      </w:ins>
      <w:ins w:id="3544" w:author="Jeremie Giraud" w:date="2019-08-08T12:39:00Z">
        <w:r>
          <w:fldChar w:fldCharType="end"/>
        </w:r>
        <w:r>
          <w:t xml:space="preserve">. </w:t>
        </w:r>
        <w:r w:rsidRPr="00F14A1C">
          <w:t xml:space="preserve">GEOMETRY </w:t>
        </w:r>
        <w:r>
          <w:t>section of parfile.</w:t>
        </w:r>
        <w:bookmarkEnd w:id="3541"/>
        <w:r>
          <w:t xml:space="preserve"> </w:t>
        </w:r>
      </w:ins>
    </w:p>
    <w:tbl>
      <w:tblPr>
        <w:tblW w:w="9072" w:type="dxa"/>
        <w:tblInd w:w="-10" w:type="dxa"/>
        <w:tblLook w:val="04A0" w:firstRow="1" w:lastRow="0" w:firstColumn="1" w:lastColumn="0" w:noHBand="0" w:noVBand="1"/>
      </w:tblPr>
      <w:tblGrid>
        <w:gridCol w:w="4111"/>
        <w:gridCol w:w="2410"/>
        <w:gridCol w:w="2551"/>
      </w:tblGrid>
      <w:tr w:rsidR="00D648F4" w:rsidRPr="007555D7" w14:paraId="22368626" w14:textId="77777777" w:rsidTr="006003F9">
        <w:trPr>
          <w:trHeight w:val="330"/>
          <w:ins w:id="3545" w:author="Jeremie Giraud" w:date="2019-08-08T12:39:00Z"/>
        </w:trPr>
        <w:tc>
          <w:tcPr>
            <w:tcW w:w="4111"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5CAE4392" w14:textId="77777777" w:rsidR="00D648F4" w:rsidRPr="007555D7" w:rsidRDefault="00D648F4" w:rsidP="006003F9">
            <w:pPr>
              <w:spacing w:after="0" w:line="240" w:lineRule="auto"/>
              <w:rPr>
                <w:ins w:id="3546" w:author="Jeremie Giraud" w:date="2019-08-08T12:39:00Z"/>
                <w:rFonts w:ascii="Times New Roman" w:eastAsia="Times New Roman" w:hAnsi="Times New Roman" w:cs="Times New Roman"/>
                <w:color w:val="000000"/>
                <w:sz w:val="24"/>
                <w:szCs w:val="24"/>
                <w:lang w:eastAsia="en-AU"/>
              </w:rPr>
            </w:pPr>
            <w:ins w:id="3547" w:author="Jeremie Giraud" w:date="2019-08-08T12:39:00Z">
              <w:r w:rsidRPr="007555D7">
                <w:rPr>
                  <w:rFonts w:ascii="Times New Roman" w:eastAsia="Times New Roman" w:hAnsi="Times New Roman" w:cs="Times New Roman"/>
                  <w:color w:val="000000"/>
                  <w:sz w:val="24"/>
                  <w:szCs w:val="24"/>
                  <w:lang w:eastAsia="en-AU"/>
                </w:rPr>
                <w:t>Parameter</w:t>
              </w:r>
            </w:ins>
          </w:p>
        </w:tc>
        <w:tc>
          <w:tcPr>
            <w:tcW w:w="2410" w:type="dxa"/>
            <w:tcBorders>
              <w:top w:val="single" w:sz="8" w:space="0" w:color="BFBFBF"/>
              <w:left w:val="nil"/>
              <w:bottom w:val="single" w:sz="8" w:space="0" w:color="BFBFBF"/>
              <w:right w:val="single" w:sz="8" w:space="0" w:color="BFBFBF"/>
            </w:tcBorders>
            <w:shd w:val="clear" w:color="auto" w:fill="auto"/>
            <w:noWrap/>
            <w:vAlign w:val="center"/>
            <w:hideMark/>
          </w:tcPr>
          <w:p w14:paraId="24631434" w14:textId="14F7AE16" w:rsidR="00D648F4" w:rsidRPr="007555D7" w:rsidRDefault="00971F1D" w:rsidP="006003F9">
            <w:pPr>
              <w:spacing w:after="0" w:line="240" w:lineRule="auto"/>
              <w:rPr>
                <w:ins w:id="3548" w:author="Jeremie Giraud" w:date="2019-08-08T12:39:00Z"/>
                <w:rFonts w:ascii="Times New Roman" w:eastAsia="Times New Roman" w:hAnsi="Times New Roman" w:cs="Times New Roman"/>
                <w:color w:val="000000"/>
                <w:sz w:val="24"/>
                <w:szCs w:val="24"/>
                <w:lang w:eastAsia="en-AU"/>
              </w:rPr>
            </w:pPr>
            <w:ins w:id="3549" w:author="Jeremie Giraud" w:date="2019-08-08T15:22:00Z">
              <w:r>
                <w:rPr>
                  <w:rFonts w:ascii="Times New Roman" w:eastAsia="Times New Roman" w:hAnsi="Times New Roman" w:cs="Times New Roman"/>
                  <w:color w:val="000000"/>
                  <w:sz w:val="24"/>
                  <w:szCs w:val="24"/>
                  <w:lang w:eastAsia="en-AU"/>
                </w:rPr>
                <w:t>Value for example case</w:t>
              </w:r>
            </w:ins>
          </w:p>
        </w:tc>
        <w:tc>
          <w:tcPr>
            <w:tcW w:w="2551" w:type="dxa"/>
            <w:tcBorders>
              <w:top w:val="single" w:sz="8" w:space="0" w:color="BFBFBF"/>
              <w:left w:val="nil"/>
              <w:bottom w:val="single" w:sz="8" w:space="0" w:color="BFBFBF"/>
              <w:right w:val="single" w:sz="8" w:space="0" w:color="BFBFBF"/>
            </w:tcBorders>
            <w:shd w:val="clear" w:color="auto" w:fill="auto"/>
            <w:noWrap/>
            <w:vAlign w:val="center"/>
            <w:hideMark/>
          </w:tcPr>
          <w:p w14:paraId="080AD268" w14:textId="4CD37F9F" w:rsidR="00D648F4" w:rsidRPr="007555D7" w:rsidRDefault="00F02884" w:rsidP="006003F9">
            <w:pPr>
              <w:spacing w:after="0" w:line="240" w:lineRule="auto"/>
              <w:rPr>
                <w:ins w:id="3550" w:author="Jeremie Giraud" w:date="2019-08-08T12:39:00Z"/>
                <w:rFonts w:ascii="Times New Roman" w:eastAsia="Times New Roman" w:hAnsi="Times New Roman" w:cs="Times New Roman"/>
                <w:color w:val="000000"/>
                <w:sz w:val="24"/>
                <w:szCs w:val="24"/>
                <w:lang w:eastAsia="en-AU"/>
              </w:rPr>
            </w:pPr>
            <w:ins w:id="3551" w:author="Jeremie Giraud" w:date="2019-08-08T15:52:00Z">
              <w:r>
                <w:rPr>
                  <w:rFonts w:ascii="Times New Roman" w:eastAsia="Times New Roman" w:hAnsi="Times New Roman" w:cs="Times New Roman"/>
                  <w:color w:val="000000"/>
                  <w:sz w:val="24"/>
                  <w:szCs w:val="24"/>
                  <w:lang w:eastAsia="en-AU"/>
                </w:rPr>
                <w:t>Range/remark</w:t>
              </w:r>
            </w:ins>
            <w:ins w:id="3552" w:author="Jeremie Giraud" w:date="2019-08-08T12:39:00Z">
              <w:r w:rsidR="00D648F4" w:rsidRPr="007555D7">
                <w:rPr>
                  <w:rFonts w:ascii="Times New Roman" w:eastAsia="Times New Roman" w:hAnsi="Times New Roman" w:cs="Times New Roman"/>
                  <w:color w:val="000000"/>
                  <w:sz w:val="24"/>
                  <w:szCs w:val="24"/>
                  <w:lang w:eastAsia="en-AU"/>
                </w:rPr>
                <w:t xml:space="preserve"> </w:t>
              </w:r>
            </w:ins>
          </w:p>
        </w:tc>
      </w:tr>
      <w:tr w:rsidR="00D648F4" w:rsidRPr="007555D7" w14:paraId="356EDC02" w14:textId="77777777" w:rsidTr="006003F9">
        <w:trPr>
          <w:trHeight w:val="330"/>
          <w:ins w:id="3553"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20C51348" w14:textId="77777777" w:rsidR="00D648F4" w:rsidRPr="007555D7" w:rsidRDefault="00D648F4" w:rsidP="006003F9">
            <w:pPr>
              <w:spacing w:after="0" w:line="240" w:lineRule="auto"/>
              <w:rPr>
                <w:ins w:id="3554" w:author="Jeremie Giraud" w:date="2019-08-08T12:39:00Z"/>
                <w:rFonts w:ascii="Times New Roman" w:eastAsia="Times New Roman" w:hAnsi="Times New Roman" w:cs="Times New Roman"/>
                <w:color w:val="000000"/>
                <w:sz w:val="24"/>
                <w:szCs w:val="24"/>
                <w:lang w:eastAsia="en-AU"/>
              </w:rPr>
            </w:pPr>
            <w:ins w:id="3555" w:author="Jeremie Giraud" w:date="2019-08-08T12:39:00Z">
              <w:r w:rsidRPr="007555D7">
                <w:rPr>
                  <w:rFonts w:ascii="Times New Roman" w:eastAsia="Times New Roman" w:hAnsi="Times New Roman" w:cs="Times New Roman"/>
                  <w:color w:val="000000"/>
                  <w:sz w:val="24"/>
                  <w:szCs w:val="24"/>
                  <w:lang w:eastAsia="en-AU"/>
                </w:rPr>
                <w:t>******* GEOMETRY ********</w:t>
              </w:r>
            </w:ins>
          </w:p>
        </w:tc>
        <w:tc>
          <w:tcPr>
            <w:tcW w:w="2410" w:type="dxa"/>
            <w:tcBorders>
              <w:top w:val="nil"/>
              <w:left w:val="nil"/>
              <w:bottom w:val="single" w:sz="8" w:space="0" w:color="BFBFBF"/>
              <w:right w:val="single" w:sz="8" w:space="0" w:color="BFBFBF"/>
            </w:tcBorders>
            <w:shd w:val="clear" w:color="auto" w:fill="auto"/>
            <w:noWrap/>
            <w:vAlign w:val="center"/>
            <w:hideMark/>
          </w:tcPr>
          <w:p w14:paraId="438182D4" w14:textId="77777777" w:rsidR="00D648F4" w:rsidRPr="007555D7" w:rsidRDefault="00D648F4" w:rsidP="006003F9">
            <w:pPr>
              <w:spacing w:after="0" w:line="240" w:lineRule="auto"/>
              <w:rPr>
                <w:ins w:id="3556" w:author="Jeremie Giraud" w:date="2019-08-08T12:39:00Z"/>
                <w:rFonts w:ascii="Times New Roman" w:eastAsia="Times New Roman" w:hAnsi="Times New Roman" w:cs="Times New Roman"/>
                <w:color w:val="000000"/>
                <w:sz w:val="24"/>
                <w:szCs w:val="24"/>
                <w:lang w:eastAsia="en-AU"/>
              </w:rPr>
            </w:pPr>
            <w:ins w:id="3557" w:author="Jeremie Giraud" w:date="2019-08-08T12:39:00Z">
              <w:r w:rsidRPr="007555D7">
                <w:rPr>
                  <w:rFonts w:ascii="Times New Roman" w:eastAsia="Times New Roman" w:hAnsi="Times New Roman" w:cs="Times New Roman"/>
                  <w:color w:val="000000"/>
                  <w:sz w:val="24"/>
                  <w:szCs w:val="24"/>
                  <w:lang w:eastAsia="en-AU"/>
                </w:rPr>
                <w:t> </w:t>
              </w:r>
            </w:ins>
          </w:p>
        </w:tc>
        <w:tc>
          <w:tcPr>
            <w:tcW w:w="2551" w:type="dxa"/>
            <w:tcBorders>
              <w:top w:val="nil"/>
              <w:left w:val="nil"/>
              <w:bottom w:val="single" w:sz="8" w:space="0" w:color="BFBFBF"/>
              <w:right w:val="single" w:sz="8" w:space="0" w:color="BFBFBF"/>
            </w:tcBorders>
            <w:shd w:val="clear" w:color="auto" w:fill="auto"/>
            <w:noWrap/>
            <w:vAlign w:val="center"/>
            <w:hideMark/>
          </w:tcPr>
          <w:p w14:paraId="5A84D867" w14:textId="77777777" w:rsidR="00D648F4" w:rsidRPr="007555D7" w:rsidRDefault="00D648F4" w:rsidP="006003F9">
            <w:pPr>
              <w:spacing w:after="0" w:line="240" w:lineRule="auto"/>
              <w:rPr>
                <w:ins w:id="3558" w:author="Jeremie Giraud" w:date="2019-08-08T12:39:00Z"/>
                <w:rFonts w:ascii="Times New Roman" w:eastAsia="Times New Roman" w:hAnsi="Times New Roman" w:cs="Times New Roman"/>
                <w:color w:val="000000"/>
                <w:sz w:val="24"/>
                <w:szCs w:val="24"/>
                <w:lang w:eastAsia="en-AU"/>
              </w:rPr>
            </w:pPr>
            <w:ins w:id="3559" w:author="Jeremie Giraud" w:date="2019-08-08T12:39:00Z">
              <w:r w:rsidRPr="007555D7">
                <w:rPr>
                  <w:rFonts w:ascii="Times New Roman" w:eastAsia="Times New Roman" w:hAnsi="Times New Roman" w:cs="Times New Roman"/>
                  <w:color w:val="000000"/>
                  <w:sz w:val="24"/>
                  <w:szCs w:val="24"/>
                  <w:lang w:eastAsia="en-AU"/>
                </w:rPr>
                <w:t> N/A</w:t>
              </w:r>
            </w:ins>
          </w:p>
        </w:tc>
      </w:tr>
      <w:tr w:rsidR="00D648F4" w:rsidRPr="007555D7" w14:paraId="0713BA0F" w14:textId="77777777" w:rsidTr="006003F9">
        <w:trPr>
          <w:trHeight w:val="330"/>
          <w:ins w:id="3560"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78FB047A" w14:textId="77777777" w:rsidR="00D648F4" w:rsidRPr="007555D7" w:rsidRDefault="00D648F4" w:rsidP="006003F9">
            <w:pPr>
              <w:spacing w:after="0" w:line="240" w:lineRule="auto"/>
              <w:rPr>
                <w:ins w:id="3561" w:author="Jeremie Giraud" w:date="2019-08-08T12:39:00Z"/>
                <w:rFonts w:ascii="Times New Roman" w:eastAsia="Times New Roman" w:hAnsi="Times New Roman" w:cs="Times New Roman"/>
                <w:color w:val="000000"/>
                <w:sz w:val="24"/>
                <w:szCs w:val="24"/>
                <w:lang w:eastAsia="en-AU"/>
              </w:rPr>
            </w:pPr>
            <w:ins w:id="3562" w:author="Jeremie Giraud" w:date="2019-08-08T12:39:00Z">
              <w:r w:rsidRPr="007555D7">
                <w:rPr>
                  <w:rFonts w:ascii="Times New Roman" w:eastAsia="Times New Roman" w:hAnsi="Times New Roman" w:cs="Times New Roman"/>
                  <w:color w:val="000000"/>
                  <w:sz w:val="24"/>
                  <w:szCs w:val="24"/>
                  <w:lang w:eastAsia="en-AU"/>
                </w:rPr>
                <w:t xml:space="preserve">nel (number of electrodes)             </w:t>
              </w:r>
            </w:ins>
          </w:p>
        </w:tc>
        <w:tc>
          <w:tcPr>
            <w:tcW w:w="2410" w:type="dxa"/>
            <w:tcBorders>
              <w:top w:val="nil"/>
              <w:left w:val="nil"/>
              <w:bottom w:val="single" w:sz="8" w:space="0" w:color="BFBFBF"/>
              <w:right w:val="single" w:sz="8" w:space="0" w:color="BFBFBF"/>
            </w:tcBorders>
            <w:shd w:val="clear" w:color="auto" w:fill="auto"/>
            <w:noWrap/>
            <w:vAlign w:val="center"/>
            <w:hideMark/>
          </w:tcPr>
          <w:p w14:paraId="50E7AEA9" w14:textId="77777777" w:rsidR="00D648F4" w:rsidRPr="007555D7" w:rsidRDefault="00D648F4" w:rsidP="006003F9">
            <w:pPr>
              <w:spacing w:after="0" w:line="240" w:lineRule="auto"/>
              <w:jc w:val="right"/>
              <w:rPr>
                <w:ins w:id="3563" w:author="Jeremie Giraud" w:date="2019-08-08T12:39:00Z"/>
                <w:rFonts w:ascii="Times New Roman" w:eastAsia="Times New Roman" w:hAnsi="Times New Roman" w:cs="Times New Roman"/>
                <w:color w:val="000000"/>
                <w:sz w:val="24"/>
                <w:szCs w:val="24"/>
                <w:lang w:eastAsia="en-AU"/>
              </w:rPr>
            </w:pPr>
            <w:ins w:id="3564" w:author="Jeremie Giraud" w:date="2019-08-08T12:39:00Z">
              <w:r w:rsidRPr="007555D7">
                <w:rPr>
                  <w:rFonts w:ascii="Times New Roman" w:eastAsia="Times New Roman" w:hAnsi="Times New Roman" w:cs="Times New Roman"/>
                  <w:color w:val="000000"/>
                  <w:sz w:val="24"/>
                  <w:szCs w:val="24"/>
                  <w:lang w:eastAsia="en-AU"/>
                </w:rPr>
                <w:t>36</w:t>
              </w:r>
            </w:ins>
          </w:p>
        </w:tc>
        <w:tc>
          <w:tcPr>
            <w:tcW w:w="2551" w:type="dxa"/>
            <w:tcBorders>
              <w:top w:val="nil"/>
              <w:left w:val="nil"/>
              <w:bottom w:val="single" w:sz="8" w:space="0" w:color="BFBFBF"/>
              <w:right w:val="single" w:sz="8" w:space="0" w:color="BFBFBF"/>
            </w:tcBorders>
            <w:shd w:val="clear" w:color="auto" w:fill="auto"/>
            <w:noWrap/>
            <w:vAlign w:val="center"/>
            <w:hideMark/>
          </w:tcPr>
          <w:p w14:paraId="63246A6D" w14:textId="77777777" w:rsidR="00D648F4" w:rsidRPr="007555D7" w:rsidRDefault="00D648F4" w:rsidP="006003F9">
            <w:pPr>
              <w:spacing w:after="0" w:line="240" w:lineRule="auto"/>
              <w:rPr>
                <w:ins w:id="3565" w:author="Jeremie Giraud" w:date="2019-08-08T12:39:00Z"/>
                <w:rFonts w:ascii="Times New Roman" w:eastAsia="Times New Roman" w:hAnsi="Times New Roman" w:cs="Times New Roman"/>
                <w:color w:val="000000"/>
                <w:sz w:val="24"/>
                <w:szCs w:val="24"/>
                <w:lang w:eastAsia="en-AU"/>
              </w:rPr>
            </w:pPr>
            <w:ins w:id="3566"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340CFA92" w14:textId="77777777" w:rsidTr="006003F9">
        <w:trPr>
          <w:trHeight w:val="330"/>
          <w:ins w:id="3567"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1AD5787D" w14:textId="77777777" w:rsidR="00D648F4" w:rsidRPr="007555D7" w:rsidRDefault="00D648F4" w:rsidP="006003F9">
            <w:pPr>
              <w:spacing w:after="0" w:line="240" w:lineRule="auto"/>
              <w:rPr>
                <w:ins w:id="3568" w:author="Jeremie Giraud" w:date="2019-08-08T12:39:00Z"/>
                <w:rFonts w:ascii="Times New Roman" w:eastAsia="Times New Roman" w:hAnsi="Times New Roman" w:cs="Times New Roman"/>
                <w:color w:val="000000"/>
                <w:sz w:val="24"/>
                <w:szCs w:val="24"/>
                <w:lang w:eastAsia="en-AU"/>
              </w:rPr>
            </w:pPr>
            <w:ins w:id="3569" w:author="Jeremie Giraud" w:date="2019-08-08T12:39:00Z">
              <w:r w:rsidRPr="007555D7">
                <w:rPr>
                  <w:rFonts w:ascii="Times New Roman" w:eastAsia="Times New Roman" w:hAnsi="Times New Roman" w:cs="Times New Roman"/>
                  <w:color w:val="000000"/>
                  <w:sz w:val="24"/>
                  <w:szCs w:val="24"/>
                  <w:lang w:eastAsia="en-AU"/>
                </w:rPr>
                <w:t xml:space="preserve">nrings (elec rings 1 or 2)             </w:t>
              </w:r>
            </w:ins>
          </w:p>
        </w:tc>
        <w:tc>
          <w:tcPr>
            <w:tcW w:w="2410" w:type="dxa"/>
            <w:tcBorders>
              <w:top w:val="nil"/>
              <w:left w:val="nil"/>
              <w:bottom w:val="single" w:sz="8" w:space="0" w:color="BFBFBF"/>
              <w:right w:val="single" w:sz="8" w:space="0" w:color="BFBFBF"/>
            </w:tcBorders>
            <w:shd w:val="clear" w:color="auto" w:fill="auto"/>
            <w:noWrap/>
            <w:vAlign w:val="center"/>
            <w:hideMark/>
          </w:tcPr>
          <w:p w14:paraId="0A7C1F3E" w14:textId="77777777" w:rsidR="00D648F4" w:rsidRPr="007555D7" w:rsidRDefault="00D648F4" w:rsidP="006003F9">
            <w:pPr>
              <w:spacing w:after="0" w:line="240" w:lineRule="auto"/>
              <w:jc w:val="right"/>
              <w:rPr>
                <w:ins w:id="3570" w:author="Jeremie Giraud" w:date="2019-08-08T12:39:00Z"/>
                <w:rFonts w:ascii="Times New Roman" w:eastAsia="Times New Roman" w:hAnsi="Times New Roman" w:cs="Times New Roman"/>
                <w:color w:val="000000"/>
                <w:sz w:val="24"/>
                <w:szCs w:val="24"/>
                <w:lang w:eastAsia="en-AU"/>
              </w:rPr>
            </w:pPr>
            <w:ins w:id="3571" w:author="Jeremie Giraud" w:date="2019-08-08T12:39:00Z">
              <w:r w:rsidRPr="007555D7">
                <w:rPr>
                  <w:rFonts w:ascii="Times New Roman" w:eastAsia="Times New Roman" w:hAnsi="Times New Roman" w:cs="Times New Roman"/>
                  <w:color w:val="000000"/>
                  <w:sz w:val="24"/>
                  <w:szCs w:val="24"/>
                  <w:lang w:eastAsia="en-AU"/>
                </w:rPr>
                <w:t>3</w:t>
              </w:r>
            </w:ins>
          </w:p>
        </w:tc>
        <w:tc>
          <w:tcPr>
            <w:tcW w:w="2551" w:type="dxa"/>
            <w:tcBorders>
              <w:top w:val="nil"/>
              <w:left w:val="nil"/>
              <w:bottom w:val="single" w:sz="8" w:space="0" w:color="BFBFBF"/>
              <w:right w:val="single" w:sz="8" w:space="0" w:color="BFBFBF"/>
            </w:tcBorders>
            <w:shd w:val="clear" w:color="auto" w:fill="auto"/>
            <w:noWrap/>
            <w:vAlign w:val="center"/>
            <w:hideMark/>
          </w:tcPr>
          <w:p w14:paraId="56C73A1B" w14:textId="77777777" w:rsidR="00D648F4" w:rsidRPr="007555D7" w:rsidRDefault="00D648F4" w:rsidP="006003F9">
            <w:pPr>
              <w:spacing w:after="0" w:line="240" w:lineRule="auto"/>
              <w:rPr>
                <w:ins w:id="3572" w:author="Jeremie Giraud" w:date="2019-08-08T12:39:00Z"/>
                <w:rFonts w:ascii="Times New Roman" w:eastAsia="Times New Roman" w:hAnsi="Times New Roman" w:cs="Times New Roman"/>
                <w:color w:val="000000"/>
                <w:sz w:val="24"/>
                <w:szCs w:val="24"/>
                <w:lang w:eastAsia="en-AU"/>
              </w:rPr>
            </w:pPr>
            <w:ins w:id="3573"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30CF169D" w14:textId="77777777" w:rsidTr="006003F9">
        <w:trPr>
          <w:trHeight w:val="330"/>
          <w:ins w:id="3574"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70F587EE" w14:textId="77777777" w:rsidR="00D648F4" w:rsidRPr="007555D7" w:rsidRDefault="00D648F4" w:rsidP="006003F9">
            <w:pPr>
              <w:spacing w:after="0" w:line="240" w:lineRule="auto"/>
              <w:rPr>
                <w:ins w:id="3575" w:author="Jeremie Giraud" w:date="2019-08-08T12:39:00Z"/>
                <w:rFonts w:ascii="Times New Roman" w:eastAsia="Times New Roman" w:hAnsi="Times New Roman" w:cs="Times New Roman"/>
                <w:color w:val="000000"/>
                <w:sz w:val="24"/>
                <w:szCs w:val="24"/>
                <w:lang w:eastAsia="en-AU"/>
              </w:rPr>
            </w:pPr>
            <w:ins w:id="3576" w:author="Jeremie Giraud" w:date="2019-08-08T12:39:00Z">
              <w:r w:rsidRPr="007555D7">
                <w:rPr>
                  <w:rFonts w:ascii="Times New Roman" w:eastAsia="Times New Roman" w:hAnsi="Times New Roman" w:cs="Times New Roman"/>
                  <w:color w:val="000000"/>
                  <w:sz w:val="24"/>
                  <w:szCs w:val="24"/>
                  <w:lang w:eastAsia="en-AU"/>
                </w:rPr>
                <w:t xml:space="preserve">kguards (number of guards)             </w:t>
              </w:r>
            </w:ins>
          </w:p>
        </w:tc>
        <w:tc>
          <w:tcPr>
            <w:tcW w:w="2410" w:type="dxa"/>
            <w:tcBorders>
              <w:top w:val="nil"/>
              <w:left w:val="nil"/>
              <w:bottom w:val="single" w:sz="8" w:space="0" w:color="BFBFBF"/>
              <w:right w:val="single" w:sz="8" w:space="0" w:color="BFBFBF"/>
            </w:tcBorders>
            <w:shd w:val="clear" w:color="auto" w:fill="auto"/>
            <w:noWrap/>
            <w:vAlign w:val="center"/>
            <w:hideMark/>
          </w:tcPr>
          <w:p w14:paraId="166CADF3" w14:textId="77777777" w:rsidR="00D648F4" w:rsidRPr="007555D7" w:rsidRDefault="00D648F4" w:rsidP="006003F9">
            <w:pPr>
              <w:spacing w:after="0" w:line="240" w:lineRule="auto"/>
              <w:jc w:val="right"/>
              <w:rPr>
                <w:ins w:id="3577" w:author="Jeremie Giraud" w:date="2019-08-08T12:39:00Z"/>
                <w:rFonts w:ascii="Times New Roman" w:eastAsia="Times New Roman" w:hAnsi="Times New Roman" w:cs="Times New Roman"/>
                <w:color w:val="000000"/>
                <w:sz w:val="24"/>
                <w:szCs w:val="24"/>
                <w:lang w:eastAsia="en-AU"/>
              </w:rPr>
            </w:pPr>
            <w:ins w:id="3578" w:author="Jeremie Giraud" w:date="2019-08-08T12:39:00Z">
              <w:r w:rsidRPr="007555D7">
                <w:rPr>
                  <w:rFonts w:ascii="Times New Roman" w:eastAsia="Times New Roman" w:hAnsi="Times New Roman" w:cs="Times New Roman"/>
                  <w:color w:val="000000"/>
                  <w:sz w:val="24"/>
                  <w:szCs w:val="24"/>
                  <w:lang w:eastAsia="en-AU"/>
                </w:rPr>
                <w:t>0</w:t>
              </w:r>
            </w:ins>
          </w:p>
        </w:tc>
        <w:tc>
          <w:tcPr>
            <w:tcW w:w="2551" w:type="dxa"/>
            <w:tcBorders>
              <w:top w:val="nil"/>
              <w:left w:val="nil"/>
              <w:bottom w:val="single" w:sz="8" w:space="0" w:color="BFBFBF"/>
              <w:right w:val="single" w:sz="8" w:space="0" w:color="BFBFBF"/>
            </w:tcBorders>
            <w:shd w:val="clear" w:color="auto" w:fill="auto"/>
            <w:noWrap/>
            <w:vAlign w:val="center"/>
            <w:hideMark/>
          </w:tcPr>
          <w:p w14:paraId="6259F9C0" w14:textId="77777777" w:rsidR="00D648F4" w:rsidRPr="007555D7" w:rsidRDefault="00D648F4" w:rsidP="006003F9">
            <w:pPr>
              <w:spacing w:after="0" w:line="240" w:lineRule="auto"/>
              <w:rPr>
                <w:ins w:id="3579" w:author="Jeremie Giraud" w:date="2019-08-08T12:39:00Z"/>
                <w:rFonts w:ascii="Times New Roman" w:eastAsia="Times New Roman" w:hAnsi="Times New Roman" w:cs="Times New Roman"/>
                <w:color w:val="000000"/>
                <w:sz w:val="24"/>
                <w:szCs w:val="24"/>
                <w:lang w:eastAsia="en-AU"/>
              </w:rPr>
            </w:pPr>
            <w:ins w:id="3580"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04039604" w14:textId="77777777" w:rsidTr="006003F9">
        <w:trPr>
          <w:trHeight w:val="330"/>
          <w:ins w:id="3581"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13A3530A" w14:textId="77777777" w:rsidR="00D648F4" w:rsidRPr="007555D7" w:rsidRDefault="00D648F4" w:rsidP="006003F9">
            <w:pPr>
              <w:spacing w:after="0" w:line="240" w:lineRule="auto"/>
              <w:rPr>
                <w:ins w:id="3582" w:author="Jeremie Giraud" w:date="2019-08-08T12:39:00Z"/>
                <w:rFonts w:ascii="Times New Roman" w:eastAsia="Times New Roman" w:hAnsi="Times New Roman" w:cs="Times New Roman"/>
                <w:color w:val="000000"/>
                <w:sz w:val="24"/>
                <w:szCs w:val="24"/>
                <w:lang w:eastAsia="en-AU"/>
              </w:rPr>
            </w:pPr>
            <w:ins w:id="3583" w:author="Jeremie Giraud" w:date="2019-08-08T12:39:00Z">
              <w:r w:rsidRPr="007555D7">
                <w:rPr>
                  <w:rFonts w:ascii="Times New Roman" w:eastAsia="Times New Roman" w:hAnsi="Times New Roman" w:cs="Times New Roman"/>
                  <w:color w:val="000000"/>
                  <w:sz w:val="24"/>
                  <w:szCs w:val="24"/>
                  <w:lang w:eastAsia="en-AU"/>
                </w:rPr>
                <w:t xml:space="preserve">fixed electrodes by geometry           </w:t>
              </w:r>
            </w:ins>
          </w:p>
        </w:tc>
        <w:tc>
          <w:tcPr>
            <w:tcW w:w="2410" w:type="dxa"/>
            <w:tcBorders>
              <w:top w:val="nil"/>
              <w:left w:val="nil"/>
              <w:bottom w:val="single" w:sz="8" w:space="0" w:color="BFBFBF"/>
              <w:right w:val="single" w:sz="8" w:space="0" w:color="BFBFBF"/>
            </w:tcBorders>
            <w:shd w:val="clear" w:color="auto" w:fill="auto"/>
            <w:noWrap/>
            <w:vAlign w:val="center"/>
            <w:hideMark/>
          </w:tcPr>
          <w:p w14:paraId="7BB55D7A" w14:textId="77777777" w:rsidR="00D648F4" w:rsidRPr="007555D7" w:rsidRDefault="00D648F4" w:rsidP="006003F9">
            <w:pPr>
              <w:spacing w:after="0" w:line="240" w:lineRule="auto"/>
              <w:jc w:val="right"/>
              <w:rPr>
                <w:ins w:id="3584" w:author="Jeremie Giraud" w:date="2019-08-08T12:39:00Z"/>
                <w:rFonts w:ascii="Times New Roman" w:eastAsia="Times New Roman" w:hAnsi="Times New Roman" w:cs="Times New Roman"/>
                <w:color w:val="000000"/>
                <w:sz w:val="24"/>
                <w:szCs w:val="24"/>
                <w:lang w:eastAsia="en-AU"/>
              </w:rPr>
            </w:pPr>
            <w:ins w:id="3585" w:author="Jeremie Giraud" w:date="2019-08-08T12:39:00Z">
              <w:r w:rsidRPr="007555D7">
                <w:rPr>
                  <w:rFonts w:ascii="Times New Roman" w:eastAsia="Times New Roman" w:hAnsi="Times New Roman" w:cs="Times New Roman"/>
                  <w:color w:val="000000"/>
                  <w:sz w:val="24"/>
                  <w:szCs w:val="24"/>
                  <w:lang w:eastAsia="en-AU"/>
                </w:rPr>
                <w:t>0</w:t>
              </w:r>
            </w:ins>
          </w:p>
        </w:tc>
        <w:tc>
          <w:tcPr>
            <w:tcW w:w="2551" w:type="dxa"/>
            <w:tcBorders>
              <w:top w:val="nil"/>
              <w:left w:val="nil"/>
              <w:bottom w:val="single" w:sz="8" w:space="0" w:color="BFBFBF"/>
              <w:right w:val="single" w:sz="8" w:space="0" w:color="BFBFBF"/>
            </w:tcBorders>
            <w:shd w:val="clear" w:color="auto" w:fill="auto"/>
            <w:noWrap/>
            <w:vAlign w:val="center"/>
            <w:hideMark/>
          </w:tcPr>
          <w:p w14:paraId="77D01005" w14:textId="77777777" w:rsidR="00D648F4" w:rsidRPr="007555D7" w:rsidRDefault="00D648F4" w:rsidP="006003F9">
            <w:pPr>
              <w:spacing w:after="0" w:line="240" w:lineRule="auto"/>
              <w:rPr>
                <w:ins w:id="3586" w:author="Jeremie Giraud" w:date="2019-08-08T12:39:00Z"/>
                <w:rFonts w:ascii="Times New Roman" w:eastAsia="Times New Roman" w:hAnsi="Times New Roman" w:cs="Times New Roman"/>
                <w:color w:val="000000"/>
                <w:sz w:val="24"/>
                <w:szCs w:val="24"/>
                <w:lang w:eastAsia="en-AU"/>
              </w:rPr>
            </w:pPr>
            <w:ins w:id="3587"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66DE8380" w14:textId="77777777" w:rsidTr="006003F9">
        <w:trPr>
          <w:trHeight w:val="330"/>
          <w:ins w:id="3588"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189ED738" w14:textId="77777777" w:rsidR="00D648F4" w:rsidRPr="007555D7" w:rsidRDefault="00D648F4" w:rsidP="006003F9">
            <w:pPr>
              <w:spacing w:after="0" w:line="240" w:lineRule="auto"/>
              <w:rPr>
                <w:ins w:id="3589" w:author="Jeremie Giraud" w:date="2019-08-08T12:39:00Z"/>
                <w:rFonts w:ascii="Times New Roman" w:eastAsia="Times New Roman" w:hAnsi="Times New Roman" w:cs="Times New Roman"/>
                <w:color w:val="000000"/>
                <w:sz w:val="24"/>
                <w:szCs w:val="24"/>
                <w:lang w:eastAsia="en-AU"/>
              </w:rPr>
            </w:pPr>
            <w:ins w:id="3590" w:author="Jeremie Giraud" w:date="2019-08-08T12:39:00Z">
              <w:r w:rsidRPr="007555D7">
                <w:rPr>
                  <w:rFonts w:ascii="Times New Roman" w:eastAsia="Times New Roman" w:hAnsi="Times New Roman" w:cs="Times New Roman"/>
                  <w:color w:val="000000"/>
                  <w:sz w:val="24"/>
                  <w:szCs w:val="24"/>
                  <w:lang w:eastAsia="en-AU"/>
                </w:rPr>
                <w:t xml:space="preserve">refinement (NO = 0, YES = 1)           </w:t>
              </w:r>
            </w:ins>
          </w:p>
        </w:tc>
        <w:tc>
          <w:tcPr>
            <w:tcW w:w="2410" w:type="dxa"/>
            <w:tcBorders>
              <w:top w:val="nil"/>
              <w:left w:val="nil"/>
              <w:bottom w:val="single" w:sz="8" w:space="0" w:color="BFBFBF"/>
              <w:right w:val="single" w:sz="8" w:space="0" w:color="BFBFBF"/>
            </w:tcBorders>
            <w:shd w:val="clear" w:color="auto" w:fill="auto"/>
            <w:noWrap/>
            <w:vAlign w:val="center"/>
            <w:hideMark/>
          </w:tcPr>
          <w:p w14:paraId="20B348ED" w14:textId="77777777" w:rsidR="00D648F4" w:rsidRPr="007555D7" w:rsidRDefault="00D648F4" w:rsidP="006003F9">
            <w:pPr>
              <w:spacing w:after="0" w:line="240" w:lineRule="auto"/>
              <w:jc w:val="right"/>
              <w:rPr>
                <w:ins w:id="3591" w:author="Jeremie Giraud" w:date="2019-08-08T12:39:00Z"/>
                <w:rFonts w:ascii="Times New Roman" w:eastAsia="Times New Roman" w:hAnsi="Times New Roman" w:cs="Times New Roman"/>
                <w:color w:val="000000"/>
                <w:sz w:val="24"/>
                <w:szCs w:val="24"/>
                <w:lang w:eastAsia="en-AU"/>
              </w:rPr>
            </w:pPr>
            <w:ins w:id="3592" w:author="Jeremie Giraud" w:date="2019-08-08T12:39:00Z">
              <w:r w:rsidRPr="007555D7">
                <w:rPr>
                  <w:rFonts w:ascii="Times New Roman" w:eastAsia="Times New Roman" w:hAnsi="Times New Roman" w:cs="Times New Roman"/>
                  <w:color w:val="000000"/>
                  <w:sz w:val="24"/>
                  <w:szCs w:val="24"/>
                  <w:lang w:eastAsia="en-AU"/>
                </w:rPr>
                <w:t>0</w:t>
              </w:r>
            </w:ins>
          </w:p>
        </w:tc>
        <w:tc>
          <w:tcPr>
            <w:tcW w:w="2551" w:type="dxa"/>
            <w:tcBorders>
              <w:top w:val="nil"/>
              <w:left w:val="nil"/>
              <w:bottom w:val="single" w:sz="8" w:space="0" w:color="BFBFBF"/>
              <w:right w:val="single" w:sz="8" w:space="0" w:color="BFBFBF"/>
            </w:tcBorders>
            <w:shd w:val="clear" w:color="auto" w:fill="auto"/>
            <w:noWrap/>
            <w:vAlign w:val="center"/>
            <w:hideMark/>
          </w:tcPr>
          <w:p w14:paraId="19016DD0" w14:textId="77777777" w:rsidR="00D648F4" w:rsidRPr="007555D7" w:rsidRDefault="00D648F4" w:rsidP="006003F9">
            <w:pPr>
              <w:spacing w:after="0" w:line="240" w:lineRule="auto"/>
              <w:rPr>
                <w:ins w:id="3593" w:author="Jeremie Giraud" w:date="2019-08-08T12:39:00Z"/>
                <w:rFonts w:ascii="Times New Roman" w:eastAsia="Times New Roman" w:hAnsi="Times New Roman" w:cs="Times New Roman"/>
                <w:color w:val="000000"/>
                <w:sz w:val="24"/>
                <w:szCs w:val="24"/>
                <w:lang w:eastAsia="en-AU"/>
              </w:rPr>
            </w:pPr>
            <w:ins w:id="3594"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0AA117D2" w14:textId="77777777" w:rsidTr="006003F9">
        <w:trPr>
          <w:trHeight w:val="330"/>
          <w:ins w:id="3595"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0167B586" w14:textId="77777777" w:rsidR="00D648F4" w:rsidRPr="007555D7" w:rsidRDefault="00D648F4" w:rsidP="006003F9">
            <w:pPr>
              <w:spacing w:after="0" w:line="240" w:lineRule="auto"/>
              <w:rPr>
                <w:ins w:id="3596" w:author="Jeremie Giraud" w:date="2019-08-08T12:39:00Z"/>
                <w:rFonts w:ascii="Times New Roman" w:eastAsia="Times New Roman" w:hAnsi="Times New Roman" w:cs="Times New Roman"/>
                <w:color w:val="000000"/>
                <w:sz w:val="24"/>
                <w:szCs w:val="24"/>
                <w:lang w:eastAsia="en-AU"/>
              </w:rPr>
            </w:pPr>
            <w:ins w:id="3597" w:author="Jeremie Giraud" w:date="2019-08-08T12:39:00Z">
              <w:r w:rsidRPr="007555D7">
                <w:rPr>
                  <w:rFonts w:ascii="Times New Roman" w:eastAsia="Times New Roman" w:hAnsi="Times New Roman" w:cs="Times New Roman"/>
                  <w:color w:val="000000"/>
                  <w:sz w:val="24"/>
                  <w:szCs w:val="24"/>
                  <w:lang w:eastAsia="en-AU"/>
                </w:rPr>
                <w:t xml:space="preserve">location R1                            </w:t>
              </w:r>
            </w:ins>
          </w:p>
        </w:tc>
        <w:tc>
          <w:tcPr>
            <w:tcW w:w="2410" w:type="dxa"/>
            <w:tcBorders>
              <w:top w:val="nil"/>
              <w:left w:val="nil"/>
              <w:bottom w:val="single" w:sz="8" w:space="0" w:color="BFBFBF"/>
              <w:right w:val="single" w:sz="8" w:space="0" w:color="BFBFBF"/>
            </w:tcBorders>
            <w:shd w:val="clear" w:color="auto" w:fill="auto"/>
            <w:noWrap/>
            <w:vAlign w:val="center"/>
            <w:hideMark/>
          </w:tcPr>
          <w:p w14:paraId="02AB7800" w14:textId="77777777" w:rsidR="00D648F4" w:rsidRPr="007555D7" w:rsidRDefault="00D648F4" w:rsidP="006003F9">
            <w:pPr>
              <w:spacing w:after="0" w:line="240" w:lineRule="auto"/>
              <w:jc w:val="right"/>
              <w:rPr>
                <w:ins w:id="3598" w:author="Jeremie Giraud" w:date="2019-08-08T12:39:00Z"/>
                <w:rFonts w:ascii="Times New Roman" w:eastAsia="Times New Roman" w:hAnsi="Times New Roman" w:cs="Times New Roman"/>
                <w:color w:val="000000"/>
                <w:sz w:val="24"/>
                <w:szCs w:val="24"/>
                <w:lang w:eastAsia="en-AU"/>
              </w:rPr>
            </w:pPr>
            <w:ins w:id="3599" w:author="Jeremie Giraud" w:date="2019-08-08T12:39:00Z">
              <w:r w:rsidRPr="007555D7">
                <w:rPr>
                  <w:rFonts w:ascii="Times New Roman" w:eastAsia="Times New Roman" w:hAnsi="Times New Roman" w:cs="Times New Roman"/>
                  <w:color w:val="000000"/>
                  <w:sz w:val="24"/>
                  <w:szCs w:val="24"/>
                  <w:lang w:eastAsia="en-AU"/>
                </w:rPr>
                <w:t>0.045</w:t>
              </w:r>
            </w:ins>
          </w:p>
        </w:tc>
        <w:tc>
          <w:tcPr>
            <w:tcW w:w="2551" w:type="dxa"/>
            <w:tcBorders>
              <w:top w:val="nil"/>
              <w:left w:val="nil"/>
              <w:bottom w:val="single" w:sz="8" w:space="0" w:color="BFBFBF"/>
              <w:right w:val="single" w:sz="8" w:space="0" w:color="BFBFBF"/>
            </w:tcBorders>
            <w:shd w:val="clear" w:color="auto" w:fill="auto"/>
            <w:noWrap/>
            <w:vAlign w:val="center"/>
            <w:hideMark/>
          </w:tcPr>
          <w:p w14:paraId="072752D3" w14:textId="77777777" w:rsidR="00D648F4" w:rsidRPr="007555D7" w:rsidRDefault="00D648F4" w:rsidP="006003F9">
            <w:pPr>
              <w:spacing w:after="0" w:line="240" w:lineRule="auto"/>
              <w:rPr>
                <w:ins w:id="3600" w:author="Jeremie Giraud" w:date="2019-08-08T12:39:00Z"/>
                <w:rFonts w:ascii="Times New Roman" w:eastAsia="Times New Roman" w:hAnsi="Times New Roman" w:cs="Times New Roman"/>
                <w:color w:val="000000"/>
                <w:sz w:val="24"/>
                <w:szCs w:val="24"/>
                <w:lang w:eastAsia="en-AU"/>
              </w:rPr>
            </w:pPr>
            <w:ins w:id="3601"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2B939CBA" w14:textId="77777777" w:rsidTr="006003F9">
        <w:trPr>
          <w:trHeight w:val="330"/>
          <w:ins w:id="3602"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611B901A" w14:textId="77777777" w:rsidR="00D648F4" w:rsidRPr="007555D7" w:rsidRDefault="00D648F4" w:rsidP="006003F9">
            <w:pPr>
              <w:spacing w:after="0" w:line="240" w:lineRule="auto"/>
              <w:rPr>
                <w:ins w:id="3603" w:author="Jeremie Giraud" w:date="2019-08-08T12:39:00Z"/>
                <w:rFonts w:ascii="Times New Roman" w:eastAsia="Times New Roman" w:hAnsi="Times New Roman" w:cs="Times New Roman"/>
                <w:color w:val="000000"/>
                <w:sz w:val="24"/>
                <w:szCs w:val="24"/>
                <w:lang w:eastAsia="en-AU"/>
              </w:rPr>
            </w:pPr>
            <w:ins w:id="3604" w:author="Jeremie Giraud" w:date="2019-08-08T12:39:00Z">
              <w:r w:rsidRPr="007555D7">
                <w:rPr>
                  <w:rFonts w:ascii="Times New Roman" w:eastAsia="Times New Roman" w:hAnsi="Times New Roman" w:cs="Times New Roman"/>
                  <w:color w:val="000000"/>
                  <w:sz w:val="24"/>
                  <w:szCs w:val="24"/>
                  <w:lang w:eastAsia="en-AU"/>
                </w:rPr>
                <w:t xml:space="preserve">location R2                            </w:t>
              </w:r>
            </w:ins>
          </w:p>
        </w:tc>
        <w:tc>
          <w:tcPr>
            <w:tcW w:w="2410" w:type="dxa"/>
            <w:tcBorders>
              <w:top w:val="nil"/>
              <w:left w:val="nil"/>
              <w:bottom w:val="single" w:sz="8" w:space="0" w:color="BFBFBF"/>
              <w:right w:val="single" w:sz="8" w:space="0" w:color="BFBFBF"/>
            </w:tcBorders>
            <w:shd w:val="clear" w:color="auto" w:fill="auto"/>
            <w:noWrap/>
            <w:vAlign w:val="center"/>
            <w:hideMark/>
          </w:tcPr>
          <w:p w14:paraId="79741AC1" w14:textId="77777777" w:rsidR="00D648F4" w:rsidRPr="007555D7" w:rsidRDefault="00D648F4" w:rsidP="006003F9">
            <w:pPr>
              <w:spacing w:after="0" w:line="240" w:lineRule="auto"/>
              <w:jc w:val="right"/>
              <w:rPr>
                <w:ins w:id="3605" w:author="Jeremie Giraud" w:date="2019-08-08T12:39:00Z"/>
                <w:rFonts w:ascii="Times New Roman" w:eastAsia="Times New Roman" w:hAnsi="Times New Roman" w:cs="Times New Roman"/>
                <w:color w:val="000000"/>
                <w:sz w:val="24"/>
                <w:szCs w:val="24"/>
                <w:lang w:eastAsia="en-AU"/>
              </w:rPr>
            </w:pPr>
            <w:ins w:id="3606" w:author="Jeremie Giraud" w:date="2019-08-08T12:39:00Z">
              <w:r w:rsidRPr="007555D7">
                <w:rPr>
                  <w:rFonts w:ascii="Times New Roman" w:eastAsia="Times New Roman" w:hAnsi="Times New Roman" w:cs="Times New Roman"/>
                  <w:color w:val="000000"/>
                  <w:sz w:val="24"/>
                  <w:szCs w:val="24"/>
                  <w:lang w:eastAsia="en-AU"/>
                </w:rPr>
                <w:t>0.06</w:t>
              </w:r>
            </w:ins>
          </w:p>
        </w:tc>
        <w:tc>
          <w:tcPr>
            <w:tcW w:w="2551" w:type="dxa"/>
            <w:tcBorders>
              <w:top w:val="nil"/>
              <w:left w:val="nil"/>
              <w:bottom w:val="single" w:sz="8" w:space="0" w:color="BFBFBF"/>
              <w:right w:val="single" w:sz="8" w:space="0" w:color="BFBFBF"/>
            </w:tcBorders>
            <w:shd w:val="clear" w:color="auto" w:fill="auto"/>
            <w:noWrap/>
            <w:vAlign w:val="center"/>
            <w:hideMark/>
          </w:tcPr>
          <w:p w14:paraId="76335D6A" w14:textId="77777777" w:rsidR="00D648F4" w:rsidRPr="007555D7" w:rsidRDefault="00D648F4" w:rsidP="006003F9">
            <w:pPr>
              <w:spacing w:after="0" w:line="240" w:lineRule="auto"/>
              <w:rPr>
                <w:ins w:id="3607" w:author="Jeremie Giraud" w:date="2019-08-08T12:39:00Z"/>
                <w:rFonts w:ascii="Times New Roman" w:eastAsia="Times New Roman" w:hAnsi="Times New Roman" w:cs="Times New Roman"/>
                <w:color w:val="000000"/>
                <w:sz w:val="24"/>
                <w:szCs w:val="24"/>
                <w:lang w:eastAsia="en-AU"/>
              </w:rPr>
            </w:pPr>
            <w:ins w:id="3608"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555DC6B0" w14:textId="77777777" w:rsidTr="006003F9">
        <w:trPr>
          <w:trHeight w:val="330"/>
          <w:ins w:id="3609"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58F050BA" w14:textId="77777777" w:rsidR="00D648F4" w:rsidRPr="007555D7" w:rsidRDefault="00D648F4" w:rsidP="006003F9">
            <w:pPr>
              <w:spacing w:after="0" w:line="240" w:lineRule="auto"/>
              <w:rPr>
                <w:ins w:id="3610" w:author="Jeremie Giraud" w:date="2019-08-08T12:39:00Z"/>
                <w:rFonts w:ascii="Times New Roman" w:eastAsia="Times New Roman" w:hAnsi="Times New Roman" w:cs="Times New Roman"/>
                <w:color w:val="000000"/>
                <w:sz w:val="24"/>
                <w:szCs w:val="24"/>
                <w:lang w:eastAsia="en-AU"/>
              </w:rPr>
            </w:pPr>
            <w:ins w:id="3611" w:author="Jeremie Giraud" w:date="2019-08-08T12:39:00Z">
              <w:r w:rsidRPr="007555D7">
                <w:rPr>
                  <w:rFonts w:ascii="Times New Roman" w:eastAsia="Times New Roman" w:hAnsi="Times New Roman" w:cs="Times New Roman"/>
                  <w:color w:val="000000"/>
                  <w:sz w:val="24"/>
                  <w:szCs w:val="24"/>
                  <w:lang w:eastAsia="en-AU"/>
                </w:rPr>
                <w:t xml:space="preserve">location R3                            </w:t>
              </w:r>
            </w:ins>
          </w:p>
        </w:tc>
        <w:tc>
          <w:tcPr>
            <w:tcW w:w="2410" w:type="dxa"/>
            <w:tcBorders>
              <w:top w:val="nil"/>
              <w:left w:val="nil"/>
              <w:bottom w:val="single" w:sz="8" w:space="0" w:color="BFBFBF"/>
              <w:right w:val="single" w:sz="8" w:space="0" w:color="BFBFBF"/>
            </w:tcBorders>
            <w:shd w:val="clear" w:color="auto" w:fill="auto"/>
            <w:noWrap/>
            <w:vAlign w:val="center"/>
            <w:hideMark/>
          </w:tcPr>
          <w:p w14:paraId="1655E283" w14:textId="77777777" w:rsidR="00D648F4" w:rsidRPr="007555D7" w:rsidRDefault="00D648F4" w:rsidP="006003F9">
            <w:pPr>
              <w:spacing w:after="0" w:line="240" w:lineRule="auto"/>
              <w:jc w:val="right"/>
              <w:rPr>
                <w:ins w:id="3612" w:author="Jeremie Giraud" w:date="2019-08-08T12:39:00Z"/>
                <w:rFonts w:ascii="Times New Roman" w:eastAsia="Times New Roman" w:hAnsi="Times New Roman" w:cs="Times New Roman"/>
                <w:color w:val="000000"/>
                <w:sz w:val="24"/>
                <w:szCs w:val="24"/>
                <w:lang w:eastAsia="en-AU"/>
              </w:rPr>
            </w:pPr>
            <w:ins w:id="3613" w:author="Jeremie Giraud" w:date="2019-08-08T12:39:00Z">
              <w:r w:rsidRPr="007555D7">
                <w:rPr>
                  <w:rFonts w:ascii="Times New Roman" w:eastAsia="Times New Roman" w:hAnsi="Times New Roman" w:cs="Times New Roman"/>
                  <w:color w:val="000000"/>
                  <w:sz w:val="24"/>
                  <w:szCs w:val="24"/>
                  <w:lang w:eastAsia="en-AU"/>
                </w:rPr>
                <w:t>0.07</w:t>
              </w:r>
            </w:ins>
          </w:p>
        </w:tc>
        <w:tc>
          <w:tcPr>
            <w:tcW w:w="2551" w:type="dxa"/>
            <w:tcBorders>
              <w:top w:val="nil"/>
              <w:left w:val="nil"/>
              <w:bottom w:val="single" w:sz="8" w:space="0" w:color="BFBFBF"/>
              <w:right w:val="single" w:sz="8" w:space="0" w:color="BFBFBF"/>
            </w:tcBorders>
            <w:shd w:val="clear" w:color="auto" w:fill="auto"/>
            <w:noWrap/>
            <w:vAlign w:val="center"/>
            <w:hideMark/>
          </w:tcPr>
          <w:p w14:paraId="77DF877D" w14:textId="77777777" w:rsidR="00D648F4" w:rsidRPr="007555D7" w:rsidRDefault="00D648F4" w:rsidP="006003F9">
            <w:pPr>
              <w:spacing w:after="0" w:line="240" w:lineRule="auto"/>
              <w:rPr>
                <w:ins w:id="3614" w:author="Jeremie Giraud" w:date="2019-08-08T12:39:00Z"/>
                <w:rFonts w:ascii="Times New Roman" w:eastAsia="Times New Roman" w:hAnsi="Times New Roman" w:cs="Times New Roman"/>
                <w:color w:val="000000"/>
                <w:sz w:val="24"/>
                <w:szCs w:val="24"/>
                <w:lang w:eastAsia="en-AU"/>
              </w:rPr>
            </w:pPr>
            <w:ins w:id="3615"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6D8D773D" w14:textId="77777777" w:rsidTr="006003F9">
        <w:trPr>
          <w:trHeight w:val="330"/>
          <w:ins w:id="3616"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099C2695" w14:textId="77777777" w:rsidR="00D648F4" w:rsidRPr="007555D7" w:rsidRDefault="00D648F4" w:rsidP="006003F9">
            <w:pPr>
              <w:spacing w:after="0" w:line="240" w:lineRule="auto"/>
              <w:rPr>
                <w:ins w:id="3617" w:author="Jeremie Giraud" w:date="2019-08-08T12:39:00Z"/>
                <w:rFonts w:ascii="Times New Roman" w:eastAsia="Times New Roman" w:hAnsi="Times New Roman" w:cs="Times New Roman"/>
                <w:color w:val="000000"/>
                <w:sz w:val="24"/>
                <w:szCs w:val="24"/>
                <w:lang w:eastAsia="en-AU"/>
              </w:rPr>
            </w:pPr>
            <w:ins w:id="3618" w:author="Jeremie Giraud" w:date="2019-08-08T12:39:00Z">
              <w:r w:rsidRPr="007555D7">
                <w:rPr>
                  <w:rFonts w:ascii="Times New Roman" w:eastAsia="Times New Roman" w:hAnsi="Times New Roman" w:cs="Times New Roman"/>
                  <w:color w:val="000000"/>
                  <w:sz w:val="24"/>
                  <w:szCs w:val="24"/>
                  <w:lang w:eastAsia="en-AU"/>
                </w:rPr>
                <w:t xml:space="preserve">height sensor                          </w:t>
              </w:r>
            </w:ins>
          </w:p>
        </w:tc>
        <w:tc>
          <w:tcPr>
            <w:tcW w:w="2410" w:type="dxa"/>
            <w:tcBorders>
              <w:top w:val="nil"/>
              <w:left w:val="nil"/>
              <w:bottom w:val="single" w:sz="8" w:space="0" w:color="BFBFBF"/>
              <w:right w:val="single" w:sz="8" w:space="0" w:color="BFBFBF"/>
            </w:tcBorders>
            <w:shd w:val="clear" w:color="auto" w:fill="auto"/>
            <w:noWrap/>
            <w:vAlign w:val="center"/>
            <w:hideMark/>
          </w:tcPr>
          <w:p w14:paraId="4680D109" w14:textId="77777777" w:rsidR="00D648F4" w:rsidRPr="007555D7" w:rsidRDefault="00D648F4" w:rsidP="006003F9">
            <w:pPr>
              <w:spacing w:after="0" w:line="240" w:lineRule="auto"/>
              <w:jc w:val="right"/>
              <w:rPr>
                <w:ins w:id="3619" w:author="Jeremie Giraud" w:date="2019-08-08T12:39:00Z"/>
                <w:rFonts w:ascii="Times New Roman" w:eastAsia="Times New Roman" w:hAnsi="Times New Roman" w:cs="Times New Roman"/>
                <w:color w:val="000000"/>
                <w:sz w:val="24"/>
                <w:szCs w:val="24"/>
                <w:lang w:eastAsia="en-AU"/>
              </w:rPr>
            </w:pPr>
            <w:ins w:id="3620" w:author="Jeremie Giraud" w:date="2019-08-08T12:39:00Z">
              <w:r w:rsidRPr="007555D7">
                <w:rPr>
                  <w:rFonts w:ascii="Times New Roman" w:eastAsia="Times New Roman" w:hAnsi="Times New Roman" w:cs="Times New Roman"/>
                  <w:color w:val="000000"/>
                  <w:sz w:val="24"/>
                  <w:szCs w:val="24"/>
                  <w:lang w:eastAsia="en-AU"/>
                </w:rPr>
                <w:t>0.2</w:t>
              </w:r>
            </w:ins>
          </w:p>
        </w:tc>
        <w:tc>
          <w:tcPr>
            <w:tcW w:w="2551" w:type="dxa"/>
            <w:tcBorders>
              <w:top w:val="nil"/>
              <w:left w:val="nil"/>
              <w:bottom w:val="single" w:sz="8" w:space="0" w:color="BFBFBF"/>
              <w:right w:val="single" w:sz="8" w:space="0" w:color="BFBFBF"/>
            </w:tcBorders>
            <w:shd w:val="clear" w:color="auto" w:fill="auto"/>
            <w:noWrap/>
            <w:vAlign w:val="center"/>
            <w:hideMark/>
          </w:tcPr>
          <w:p w14:paraId="56E014DE" w14:textId="77777777" w:rsidR="00D648F4" w:rsidRPr="007555D7" w:rsidRDefault="00D648F4" w:rsidP="006003F9">
            <w:pPr>
              <w:spacing w:after="0" w:line="240" w:lineRule="auto"/>
              <w:rPr>
                <w:ins w:id="3621" w:author="Jeremie Giraud" w:date="2019-08-08T12:39:00Z"/>
                <w:rFonts w:ascii="Times New Roman" w:eastAsia="Times New Roman" w:hAnsi="Times New Roman" w:cs="Times New Roman"/>
                <w:color w:val="000000"/>
                <w:sz w:val="24"/>
                <w:szCs w:val="24"/>
                <w:lang w:eastAsia="en-AU"/>
              </w:rPr>
            </w:pPr>
            <w:ins w:id="3622"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53D17500" w14:textId="77777777" w:rsidTr="006003F9">
        <w:trPr>
          <w:trHeight w:val="330"/>
          <w:ins w:id="3623"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67246342" w14:textId="77777777" w:rsidR="00D648F4" w:rsidRPr="007555D7" w:rsidRDefault="00D648F4" w:rsidP="006003F9">
            <w:pPr>
              <w:spacing w:after="0" w:line="240" w:lineRule="auto"/>
              <w:rPr>
                <w:ins w:id="3624" w:author="Jeremie Giraud" w:date="2019-08-08T12:39:00Z"/>
                <w:rFonts w:ascii="Times New Roman" w:eastAsia="Times New Roman" w:hAnsi="Times New Roman" w:cs="Times New Roman"/>
                <w:color w:val="000000"/>
                <w:sz w:val="24"/>
                <w:szCs w:val="24"/>
                <w:lang w:eastAsia="en-AU"/>
              </w:rPr>
            </w:pPr>
            <w:ins w:id="3625" w:author="Jeremie Giraud" w:date="2019-08-08T12:39:00Z">
              <w:r w:rsidRPr="007555D7">
                <w:rPr>
                  <w:rFonts w:ascii="Times New Roman" w:eastAsia="Times New Roman" w:hAnsi="Times New Roman" w:cs="Times New Roman"/>
                  <w:color w:val="000000"/>
                  <w:sz w:val="24"/>
                  <w:szCs w:val="24"/>
                  <w:lang w:eastAsia="en-AU"/>
                </w:rPr>
                <w:t xml:space="preserve">space between guards                   </w:t>
              </w:r>
            </w:ins>
          </w:p>
        </w:tc>
        <w:tc>
          <w:tcPr>
            <w:tcW w:w="2410" w:type="dxa"/>
            <w:tcBorders>
              <w:top w:val="nil"/>
              <w:left w:val="nil"/>
              <w:bottom w:val="single" w:sz="8" w:space="0" w:color="BFBFBF"/>
              <w:right w:val="single" w:sz="8" w:space="0" w:color="BFBFBF"/>
            </w:tcBorders>
            <w:shd w:val="clear" w:color="auto" w:fill="auto"/>
            <w:noWrap/>
            <w:vAlign w:val="center"/>
            <w:hideMark/>
          </w:tcPr>
          <w:p w14:paraId="7A00BDCE" w14:textId="77777777" w:rsidR="00D648F4" w:rsidRPr="007555D7" w:rsidRDefault="00D648F4" w:rsidP="006003F9">
            <w:pPr>
              <w:spacing w:after="0" w:line="240" w:lineRule="auto"/>
              <w:jc w:val="right"/>
              <w:rPr>
                <w:ins w:id="3626" w:author="Jeremie Giraud" w:date="2019-08-08T12:39:00Z"/>
                <w:rFonts w:ascii="Times New Roman" w:eastAsia="Times New Roman" w:hAnsi="Times New Roman" w:cs="Times New Roman"/>
                <w:color w:val="000000"/>
                <w:sz w:val="24"/>
                <w:szCs w:val="24"/>
                <w:lang w:eastAsia="en-AU"/>
              </w:rPr>
            </w:pPr>
            <w:ins w:id="3627" w:author="Jeremie Giraud" w:date="2019-08-08T12:39:00Z">
              <w:r w:rsidRPr="007555D7">
                <w:rPr>
                  <w:rFonts w:ascii="Times New Roman" w:eastAsia="Times New Roman" w:hAnsi="Times New Roman" w:cs="Times New Roman"/>
                  <w:color w:val="000000"/>
                  <w:sz w:val="24"/>
                  <w:szCs w:val="24"/>
                  <w:lang w:eastAsia="en-AU"/>
                </w:rPr>
                <w:t>0</w:t>
              </w:r>
            </w:ins>
          </w:p>
        </w:tc>
        <w:tc>
          <w:tcPr>
            <w:tcW w:w="2551" w:type="dxa"/>
            <w:tcBorders>
              <w:top w:val="nil"/>
              <w:left w:val="nil"/>
              <w:bottom w:val="single" w:sz="8" w:space="0" w:color="BFBFBF"/>
              <w:right w:val="single" w:sz="8" w:space="0" w:color="BFBFBF"/>
            </w:tcBorders>
            <w:shd w:val="clear" w:color="auto" w:fill="auto"/>
            <w:noWrap/>
            <w:vAlign w:val="center"/>
            <w:hideMark/>
          </w:tcPr>
          <w:p w14:paraId="097E7815" w14:textId="77777777" w:rsidR="00D648F4" w:rsidRPr="007555D7" w:rsidRDefault="00D648F4" w:rsidP="006003F9">
            <w:pPr>
              <w:spacing w:after="0" w:line="240" w:lineRule="auto"/>
              <w:rPr>
                <w:ins w:id="3628" w:author="Jeremie Giraud" w:date="2019-08-08T12:39:00Z"/>
                <w:rFonts w:ascii="Times New Roman" w:eastAsia="Times New Roman" w:hAnsi="Times New Roman" w:cs="Times New Roman"/>
                <w:color w:val="000000"/>
                <w:sz w:val="24"/>
                <w:szCs w:val="24"/>
                <w:lang w:eastAsia="en-AU"/>
              </w:rPr>
            </w:pPr>
            <w:ins w:id="3629"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D648F4" w:rsidRPr="007555D7" w14:paraId="645F41ED" w14:textId="77777777" w:rsidTr="006003F9">
        <w:trPr>
          <w:trHeight w:val="330"/>
          <w:ins w:id="3630" w:author="Jeremie Giraud" w:date="2019-08-08T12:39:00Z"/>
        </w:trPr>
        <w:tc>
          <w:tcPr>
            <w:tcW w:w="4111" w:type="dxa"/>
            <w:tcBorders>
              <w:top w:val="nil"/>
              <w:left w:val="single" w:sz="8" w:space="0" w:color="BFBFBF"/>
              <w:bottom w:val="single" w:sz="8" w:space="0" w:color="BFBFBF"/>
              <w:right w:val="single" w:sz="8" w:space="0" w:color="BFBFBF"/>
            </w:tcBorders>
            <w:shd w:val="clear" w:color="auto" w:fill="auto"/>
            <w:noWrap/>
            <w:vAlign w:val="center"/>
            <w:hideMark/>
          </w:tcPr>
          <w:p w14:paraId="258263C2" w14:textId="77777777" w:rsidR="00D648F4" w:rsidRPr="007555D7" w:rsidRDefault="00D648F4" w:rsidP="006003F9">
            <w:pPr>
              <w:spacing w:after="0" w:line="240" w:lineRule="auto"/>
              <w:rPr>
                <w:ins w:id="3631" w:author="Jeremie Giraud" w:date="2019-08-08T12:39:00Z"/>
                <w:rFonts w:ascii="Times New Roman" w:eastAsia="Times New Roman" w:hAnsi="Times New Roman" w:cs="Times New Roman"/>
                <w:color w:val="000000"/>
                <w:sz w:val="24"/>
                <w:szCs w:val="24"/>
                <w:lang w:eastAsia="en-AU"/>
              </w:rPr>
            </w:pPr>
            <w:ins w:id="3632" w:author="Jeremie Giraud" w:date="2019-08-08T12:39:00Z">
              <w:r w:rsidRPr="007555D7">
                <w:rPr>
                  <w:rFonts w:ascii="Times New Roman" w:eastAsia="Times New Roman" w:hAnsi="Times New Roman" w:cs="Times New Roman"/>
                  <w:color w:val="000000"/>
                  <w:sz w:val="24"/>
                  <w:szCs w:val="24"/>
                  <w:lang w:eastAsia="en-AU"/>
                </w:rPr>
                <w:t xml:space="preserve">space between electrodes(deg)          </w:t>
              </w:r>
            </w:ins>
          </w:p>
        </w:tc>
        <w:tc>
          <w:tcPr>
            <w:tcW w:w="2410" w:type="dxa"/>
            <w:tcBorders>
              <w:top w:val="nil"/>
              <w:left w:val="nil"/>
              <w:bottom w:val="single" w:sz="8" w:space="0" w:color="BFBFBF"/>
              <w:right w:val="single" w:sz="8" w:space="0" w:color="BFBFBF"/>
            </w:tcBorders>
            <w:shd w:val="clear" w:color="auto" w:fill="auto"/>
            <w:noWrap/>
            <w:vAlign w:val="center"/>
            <w:hideMark/>
          </w:tcPr>
          <w:p w14:paraId="1639CC64" w14:textId="77777777" w:rsidR="00D648F4" w:rsidRPr="007555D7" w:rsidRDefault="00D648F4" w:rsidP="006003F9">
            <w:pPr>
              <w:spacing w:after="0" w:line="240" w:lineRule="auto"/>
              <w:jc w:val="right"/>
              <w:rPr>
                <w:ins w:id="3633" w:author="Jeremie Giraud" w:date="2019-08-08T12:39:00Z"/>
                <w:rFonts w:ascii="Times New Roman" w:eastAsia="Times New Roman" w:hAnsi="Times New Roman" w:cs="Times New Roman"/>
                <w:color w:val="000000"/>
                <w:sz w:val="24"/>
                <w:szCs w:val="24"/>
                <w:lang w:eastAsia="en-AU"/>
              </w:rPr>
            </w:pPr>
            <w:ins w:id="3634" w:author="Jeremie Giraud" w:date="2019-08-08T12:39:00Z">
              <w:r w:rsidRPr="007555D7">
                <w:rPr>
                  <w:rFonts w:ascii="Times New Roman" w:eastAsia="Times New Roman" w:hAnsi="Times New Roman" w:cs="Times New Roman"/>
                  <w:color w:val="000000"/>
                  <w:sz w:val="24"/>
                  <w:szCs w:val="24"/>
                  <w:lang w:eastAsia="en-AU"/>
                </w:rPr>
                <w:t>0</w:t>
              </w:r>
            </w:ins>
          </w:p>
        </w:tc>
        <w:tc>
          <w:tcPr>
            <w:tcW w:w="2551" w:type="dxa"/>
            <w:tcBorders>
              <w:top w:val="nil"/>
              <w:left w:val="nil"/>
              <w:bottom w:val="single" w:sz="8" w:space="0" w:color="BFBFBF"/>
              <w:right w:val="single" w:sz="8" w:space="0" w:color="BFBFBF"/>
            </w:tcBorders>
            <w:shd w:val="clear" w:color="auto" w:fill="auto"/>
            <w:noWrap/>
            <w:vAlign w:val="center"/>
            <w:hideMark/>
          </w:tcPr>
          <w:p w14:paraId="4262D3AC" w14:textId="77777777" w:rsidR="00D648F4" w:rsidRPr="007555D7" w:rsidRDefault="00D648F4" w:rsidP="006003F9">
            <w:pPr>
              <w:spacing w:after="0" w:line="240" w:lineRule="auto"/>
              <w:rPr>
                <w:ins w:id="3635" w:author="Jeremie Giraud" w:date="2019-08-08T12:39:00Z"/>
                <w:rFonts w:ascii="Times New Roman" w:eastAsia="Times New Roman" w:hAnsi="Times New Roman" w:cs="Times New Roman"/>
                <w:color w:val="000000"/>
                <w:sz w:val="24"/>
                <w:szCs w:val="24"/>
                <w:lang w:eastAsia="en-AU"/>
              </w:rPr>
            </w:pPr>
            <w:ins w:id="3636" w:author="Jeremie Giraud" w:date="2019-08-08T12:39: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bl>
    <w:p w14:paraId="1A9723F6" w14:textId="77777777" w:rsidR="00D648F4" w:rsidRPr="00EC61A3" w:rsidRDefault="00D648F4">
      <w:pPr>
        <w:pPrChange w:id="3637" w:author="Ashwani Prabhakar" w:date="2019-07-24T17:35:00Z">
          <w:pPr>
            <w:tabs>
              <w:tab w:val="left" w:pos="5594"/>
            </w:tabs>
          </w:pPr>
        </w:pPrChange>
      </w:pPr>
    </w:p>
    <w:p w14:paraId="710B9828" w14:textId="7D275E79" w:rsidR="006E4686" w:rsidRDefault="00D22C5F">
      <w:pPr>
        <w:pStyle w:val="Heading3"/>
        <w:pPrChange w:id="3638" w:author="Ashwani Prabhakar" w:date="2019-07-24T17:38:00Z">
          <w:pPr>
            <w:tabs>
              <w:tab w:val="left" w:pos="5594"/>
            </w:tabs>
          </w:pPr>
        </w:pPrChange>
      </w:pPr>
      <w:commentRangeStart w:id="3639"/>
      <w:del w:id="3640" w:author="Ashwani Prabhakar" w:date="2019-07-24T17:35:00Z">
        <w:r w:rsidDel="00EC61A3">
          <w:delText>5</w:delText>
        </w:r>
        <w:r w:rsidR="00D07415" w:rsidDel="00EC61A3">
          <w:delText xml:space="preserve">.2.1.4 </w:delText>
        </w:r>
      </w:del>
      <w:bookmarkStart w:id="3641" w:name="_Toc15055936"/>
      <w:bookmarkStart w:id="3642" w:name="_Toc15299752"/>
      <w:bookmarkStart w:id="3643" w:name="_Toc15328588"/>
      <w:bookmarkStart w:id="3644" w:name="_Toc16161020"/>
      <w:r w:rsidR="006E4686" w:rsidRPr="006E4686">
        <w:t>MODEL</w:t>
      </w:r>
      <w:bookmarkEnd w:id="3641"/>
      <w:bookmarkEnd w:id="3642"/>
      <w:bookmarkEnd w:id="3643"/>
      <w:bookmarkEnd w:id="3644"/>
      <w:r w:rsidR="006E4686" w:rsidRPr="006E4686">
        <w:t xml:space="preserve"> </w:t>
      </w:r>
    </w:p>
    <w:p w14:paraId="1FC2ED54" w14:textId="5FF73275" w:rsidR="005003F2" w:rsidRPr="009A5B53" w:rsidRDefault="009A5B53">
      <w:pPr>
        <w:rPr>
          <w:ins w:id="3645" w:author="Ashwani Prabhakar" w:date="2019-07-26T15:24:00Z"/>
          <w:i/>
          <w:rPrChange w:id="3646" w:author="Jeremie Giraud" w:date="2019-08-08T12:26:00Z">
            <w:rPr>
              <w:ins w:id="3647" w:author="Ashwani Prabhakar" w:date="2019-07-26T15:24:00Z"/>
            </w:rPr>
          </w:rPrChange>
        </w:rPr>
        <w:pPrChange w:id="3648" w:author="Jeremie Giraud" w:date="2019-08-08T12:26:00Z">
          <w:pPr>
            <w:tabs>
              <w:tab w:val="left" w:pos="5594"/>
            </w:tabs>
          </w:pPr>
        </w:pPrChange>
      </w:pPr>
      <w:ins w:id="3649" w:author="Jeremie Giraud" w:date="2019-08-08T12:26:00Z">
        <w:r w:rsidRPr="00F14A1C">
          <w:rPr>
            <w:i/>
          </w:rPr>
          <w:t xml:space="preserve">This section concerns electrical capacitance tomography and is to be considered only for this kind of modelling. </w:t>
        </w:r>
      </w:ins>
    </w:p>
    <w:p w14:paraId="7EAB8A6A" w14:textId="77777777" w:rsidR="0089003D" w:rsidRDefault="005003F2">
      <w:pPr>
        <w:pStyle w:val="ListParagraph"/>
        <w:numPr>
          <w:ilvl w:val="0"/>
          <w:numId w:val="116"/>
        </w:numPr>
        <w:rPr>
          <w:ins w:id="3650" w:author="Ashwani Prabhakar" w:date="2019-07-26T15:28:00Z"/>
        </w:rPr>
        <w:pPrChange w:id="3651" w:author="Ashwani Prabhakar" w:date="2019-07-26T15:29:00Z">
          <w:pPr>
            <w:tabs>
              <w:tab w:val="left" w:pos="5594"/>
            </w:tabs>
          </w:pPr>
        </w:pPrChange>
      </w:pPr>
      <w:ins w:id="3652" w:author="Ashwani Prabhakar" w:date="2019-07-26T15:25:00Z">
        <w:r>
          <w:t xml:space="preserve">The features which are present in this section have been already set up in the starting of the project TOMOFAST-x. </w:t>
        </w:r>
      </w:ins>
      <w:ins w:id="3653" w:author="Ashwani Prabhakar" w:date="2019-07-26T15:28:00Z">
        <w:r w:rsidR="0089003D">
          <w:t>These parameters should remain unchanged while running TOMOFAST-x.</w:t>
        </w:r>
      </w:ins>
    </w:p>
    <w:p w14:paraId="0440525B" w14:textId="395AF206" w:rsidR="006D6C48" w:rsidRDefault="006D6C48">
      <w:pPr>
        <w:pStyle w:val="Caption"/>
        <w:rPr>
          <w:ins w:id="3654" w:author="Jeremie Giraud" w:date="2019-08-08T12:42:00Z"/>
        </w:rPr>
        <w:pPrChange w:id="3655" w:author="Jeremie Giraud" w:date="2019-08-08T12:42:00Z">
          <w:pPr>
            <w:pStyle w:val="Caption"/>
            <w:numPr>
              <w:numId w:val="116"/>
            </w:numPr>
            <w:ind w:left="720" w:hanging="360"/>
          </w:pPr>
        </w:pPrChange>
      </w:pPr>
      <w:bookmarkStart w:id="3656" w:name="_Toc16160972"/>
      <w:ins w:id="3657" w:author="Jeremie Giraud" w:date="2019-08-08T12:42:00Z">
        <w:r>
          <w:t xml:space="preserve">Table </w:t>
        </w:r>
        <w:r>
          <w:fldChar w:fldCharType="begin"/>
        </w:r>
        <w:r>
          <w:instrText xml:space="preserve"> SEQ Table \* ARABIC </w:instrText>
        </w:r>
        <w:r>
          <w:fldChar w:fldCharType="separate"/>
        </w:r>
      </w:ins>
      <w:ins w:id="3658" w:author="Jeremie Giraud" w:date="2019-08-08T16:10:00Z">
        <w:r w:rsidR="00AF3C14">
          <w:rPr>
            <w:noProof/>
          </w:rPr>
          <w:t>4</w:t>
        </w:r>
      </w:ins>
      <w:ins w:id="3659" w:author="Jeremie Giraud" w:date="2019-08-08T12:42:00Z">
        <w:r>
          <w:fldChar w:fldCharType="end"/>
        </w:r>
        <w:r>
          <w:t xml:space="preserve">. </w:t>
        </w:r>
        <w:r w:rsidRPr="006D6C48">
          <w:rPr>
            <w:rPrChange w:id="3660" w:author="Jeremie Giraud" w:date="2019-08-08T12:42:00Z">
              <w:rPr>
                <w:rFonts w:ascii="Times New Roman" w:eastAsia="Times New Roman" w:hAnsi="Times New Roman" w:cs="Times New Roman"/>
                <w:color w:val="000000"/>
                <w:sz w:val="24"/>
                <w:szCs w:val="24"/>
                <w:lang w:eastAsia="en-AU"/>
              </w:rPr>
            </w:rPrChange>
          </w:rPr>
          <w:t>MODEL</w:t>
        </w:r>
        <w:r>
          <w:rPr>
            <w:rFonts w:ascii="Times New Roman" w:eastAsia="Times New Roman" w:hAnsi="Times New Roman" w:cs="Times New Roman"/>
            <w:color w:val="000000"/>
            <w:sz w:val="24"/>
            <w:szCs w:val="24"/>
            <w:lang w:eastAsia="en-AU"/>
          </w:rPr>
          <w:t xml:space="preserve"> </w:t>
        </w:r>
        <w:r>
          <w:t>section of parfile.</w:t>
        </w:r>
        <w:bookmarkEnd w:id="3656"/>
        <w:r>
          <w:t xml:space="preserve"> </w:t>
        </w:r>
      </w:ins>
    </w:p>
    <w:p w14:paraId="583614CD" w14:textId="7A5BCF87" w:rsidR="0089003D" w:rsidDel="006D6C48" w:rsidRDefault="0089003D">
      <w:pPr>
        <w:rPr>
          <w:del w:id="3661" w:author="Jeremie Giraud" w:date="2019-08-08T12:26:00Z"/>
        </w:rPr>
        <w:pPrChange w:id="3662" w:author="Ashwani Prabhakar" w:date="2019-07-26T15:24:00Z">
          <w:pPr>
            <w:tabs>
              <w:tab w:val="left" w:pos="5594"/>
            </w:tabs>
          </w:pPr>
        </w:pPrChange>
      </w:pPr>
    </w:p>
    <w:tbl>
      <w:tblPr>
        <w:tblW w:w="9072" w:type="dxa"/>
        <w:tblInd w:w="-10" w:type="dxa"/>
        <w:tblLook w:val="04A0" w:firstRow="1" w:lastRow="0" w:firstColumn="1" w:lastColumn="0" w:noHBand="0" w:noVBand="1"/>
        <w:tblPrChange w:id="3663" w:author="Jeremie Giraud" w:date="2019-08-08T12:42:00Z">
          <w:tblPr>
            <w:tblW w:w="3100" w:type="dxa"/>
            <w:tblInd w:w="-10" w:type="dxa"/>
            <w:tblLook w:val="04A0" w:firstRow="1" w:lastRow="0" w:firstColumn="1" w:lastColumn="0" w:noHBand="0" w:noVBand="1"/>
          </w:tblPr>
        </w:tblPrChange>
      </w:tblPr>
      <w:tblGrid>
        <w:gridCol w:w="3216"/>
        <w:gridCol w:w="3305"/>
        <w:gridCol w:w="2551"/>
        <w:tblGridChange w:id="3664">
          <w:tblGrid>
            <w:gridCol w:w="3216"/>
            <w:gridCol w:w="2822"/>
            <w:gridCol w:w="960"/>
          </w:tblGrid>
        </w:tblGridChange>
      </w:tblGrid>
      <w:tr w:rsidR="006D6C48" w:rsidRPr="006D6C48" w14:paraId="134BAC92" w14:textId="77777777" w:rsidTr="006D6C48">
        <w:trPr>
          <w:trHeight w:val="330"/>
          <w:ins w:id="3665" w:author="Jeremie Giraud" w:date="2019-08-08T12:42:00Z"/>
          <w:trPrChange w:id="3666" w:author="Jeremie Giraud" w:date="2019-08-08T12:42:00Z">
            <w:trPr>
              <w:trHeight w:val="330"/>
            </w:trPr>
          </w:trPrChange>
        </w:trPr>
        <w:tc>
          <w:tcPr>
            <w:tcW w:w="3216"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3667" w:author="Jeremie Giraud" w:date="2019-08-08T12:42:00Z">
              <w:tcPr>
                <w:tcW w:w="1040"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33564C3C" w14:textId="77777777" w:rsidR="006D6C48" w:rsidRPr="006D6C48" w:rsidRDefault="006D6C48" w:rsidP="006D6C48">
            <w:pPr>
              <w:spacing w:after="0" w:line="240" w:lineRule="auto"/>
              <w:rPr>
                <w:ins w:id="3668" w:author="Jeremie Giraud" w:date="2019-08-08T12:42:00Z"/>
                <w:rFonts w:ascii="Times New Roman" w:eastAsia="Times New Roman" w:hAnsi="Times New Roman" w:cs="Times New Roman"/>
                <w:color w:val="000000"/>
                <w:sz w:val="24"/>
                <w:szCs w:val="24"/>
                <w:lang w:eastAsia="en-AU"/>
              </w:rPr>
            </w:pPr>
            <w:ins w:id="3669" w:author="Jeremie Giraud" w:date="2019-08-08T12:42:00Z">
              <w:r w:rsidRPr="006D6C48">
                <w:rPr>
                  <w:rFonts w:ascii="Times New Roman" w:eastAsia="Times New Roman" w:hAnsi="Times New Roman" w:cs="Times New Roman"/>
                  <w:color w:val="000000"/>
                  <w:sz w:val="24"/>
                  <w:szCs w:val="24"/>
                  <w:lang w:eastAsia="en-AU"/>
                </w:rPr>
                <w:t>Parameter</w:t>
              </w:r>
            </w:ins>
          </w:p>
        </w:tc>
        <w:tc>
          <w:tcPr>
            <w:tcW w:w="3305" w:type="dxa"/>
            <w:tcBorders>
              <w:top w:val="single" w:sz="8" w:space="0" w:color="BFBFBF"/>
              <w:left w:val="nil"/>
              <w:bottom w:val="single" w:sz="8" w:space="0" w:color="BFBFBF"/>
              <w:right w:val="single" w:sz="8" w:space="0" w:color="BFBFBF"/>
            </w:tcBorders>
            <w:shd w:val="clear" w:color="auto" w:fill="auto"/>
            <w:noWrap/>
            <w:vAlign w:val="center"/>
            <w:hideMark/>
            <w:tcPrChange w:id="3670" w:author="Jeremie Giraud" w:date="2019-08-08T12:42:00Z">
              <w:tcPr>
                <w:tcW w:w="110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10B76780" w14:textId="740F2A41" w:rsidR="006D6C48" w:rsidRPr="006D6C48" w:rsidRDefault="00971F1D" w:rsidP="006D6C48">
            <w:pPr>
              <w:spacing w:after="0" w:line="240" w:lineRule="auto"/>
              <w:rPr>
                <w:ins w:id="3671" w:author="Jeremie Giraud" w:date="2019-08-08T12:42:00Z"/>
                <w:rFonts w:ascii="Times New Roman" w:eastAsia="Times New Roman" w:hAnsi="Times New Roman" w:cs="Times New Roman"/>
                <w:color w:val="000000"/>
                <w:sz w:val="24"/>
                <w:szCs w:val="24"/>
                <w:lang w:eastAsia="en-AU"/>
              </w:rPr>
            </w:pPr>
            <w:ins w:id="3672" w:author="Jeremie Giraud" w:date="2019-08-08T15:22:00Z">
              <w:r>
                <w:rPr>
                  <w:rFonts w:ascii="Times New Roman" w:eastAsia="Times New Roman" w:hAnsi="Times New Roman" w:cs="Times New Roman"/>
                  <w:color w:val="000000"/>
                  <w:sz w:val="24"/>
                  <w:szCs w:val="24"/>
                  <w:lang w:eastAsia="en-AU"/>
                </w:rPr>
                <w:t>Value for example case</w:t>
              </w:r>
            </w:ins>
          </w:p>
        </w:tc>
        <w:tc>
          <w:tcPr>
            <w:tcW w:w="2551" w:type="dxa"/>
            <w:tcBorders>
              <w:top w:val="single" w:sz="8" w:space="0" w:color="BFBFBF"/>
              <w:left w:val="nil"/>
              <w:bottom w:val="single" w:sz="8" w:space="0" w:color="BFBFBF"/>
              <w:right w:val="single" w:sz="8" w:space="0" w:color="BFBFBF"/>
            </w:tcBorders>
            <w:shd w:val="clear" w:color="auto" w:fill="auto"/>
            <w:noWrap/>
            <w:vAlign w:val="center"/>
            <w:hideMark/>
            <w:tcPrChange w:id="3673" w:author="Jeremie Giraud" w:date="2019-08-08T12:42:00Z">
              <w:tcPr>
                <w:tcW w:w="96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670A5AD6" w14:textId="23BC75AD" w:rsidR="006D6C48" w:rsidRPr="006D6C48" w:rsidRDefault="00F02884" w:rsidP="006D6C48">
            <w:pPr>
              <w:spacing w:after="0" w:line="240" w:lineRule="auto"/>
              <w:rPr>
                <w:ins w:id="3674" w:author="Jeremie Giraud" w:date="2019-08-08T12:42:00Z"/>
                <w:rFonts w:ascii="Times New Roman" w:eastAsia="Times New Roman" w:hAnsi="Times New Roman" w:cs="Times New Roman"/>
                <w:color w:val="000000"/>
                <w:sz w:val="24"/>
                <w:szCs w:val="24"/>
                <w:lang w:eastAsia="en-AU"/>
              </w:rPr>
            </w:pPr>
            <w:ins w:id="3675" w:author="Jeremie Giraud" w:date="2019-08-08T15:52:00Z">
              <w:r>
                <w:rPr>
                  <w:rFonts w:ascii="Times New Roman" w:eastAsia="Times New Roman" w:hAnsi="Times New Roman" w:cs="Times New Roman"/>
                  <w:color w:val="000000"/>
                  <w:sz w:val="24"/>
                  <w:szCs w:val="24"/>
                  <w:lang w:eastAsia="en-AU"/>
                </w:rPr>
                <w:t>Range/remark</w:t>
              </w:r>
            </w:ins>
            <w:ins w:id="3676" w:author="Jeremie Giraud" w:date="2019-08-08T12:42:00Z">
              <w:r w:rsidR="006D6C48" w:rsidRPr="006D6C48">
                <w:rPr>
                  <w:rFonts w:ascii="Times New Roman" w:eastAsia="Times New Roman" w:hAnsi="Times New Roman" w:cs="Times New Roman"/>
                  <w:color w:val="000000"/>
                  <w:sz w:val="24"/>
                  <w:szCs w:val="24"/>
                  <w:lang w:eastAsia="en-AU"/>
                </w:rPr>
                <w:t xml:space="preserve"> </w:t>
              </w:r>
            </w:ins>
          </w:p>
        </w:tc>
      </w:tr>
      <w:tr w:rsidR="006D6C48" w:rsidRPr="006D6C48" w14:paraId="703F2A24" w14:textId="77777777" w:rsidTr="006D6C48">
        <w:trPr>
          <w:trHeight w:val="330"/>
          <w:ins w:id="3677" w:author="Jeremie Giraud" w:date="2019-08-08T12:42:00Z"/>
          <w:trPrChange w:id="3678"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679"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592814EF" w14:textId="30A3CD02" w:rsidR="006D6C48" w:rsidRPr="006D6C48" w:rsidRDefault="006D6C48">
            <w:pPr>
              <w:spacing w:after="0" w:line="240" w:lineRule="auto"/>
              <w:rPr>
                <w:ins w:id="3680" w:author="Jeremie Giraud" w:date="2019-08-08T12:42:00Z"/>
                <w:rFonts w:ascii="Times New Roman" w:eastAsia="Times New Roman" w:hAnsi="Times New Roman" w:cs="Times New Roman"/>
                <w:color w:val="000000"/>
                <w:sz w:val="24"/>
                <w:szCs w:val="24"/>
                <w:lang w:eastAsia="en-AU"/>
              </w:rPr>
            </w:pPr>
            <w:ins w:id="3681" w:author="Jeremie Giraud" w:date="2019-08-08T12:42:00Z">
              <w:r>
                <w:rPr>
                  <w:rFonts w:ascii="Times New Roman" w:eastAsia="Times New Roman" w:hAnsi="Times New Roman" w:cs="Times New Roman"/>
                  <w:color w:val="000000"/>
                  <w:sz w:val="24"/>
                  <w:szCs w:val="24"/>
                  <w:lang w:eastAsia="en-AU"/>
                </w:rPr>
                <w:t>******* MODEL *****</w:t>
              </w:r>
              <w:r w:rsidRPr="006D6C48">
                <w:rPr>
                  <w:rFonts w:ascii="Times New Roman" w:eastAsia="Times New Roman" w:hAnsi="Times New Roman" w:cs="Times New Roman"/>
                  <w:color w:val="000000"/>
                  <w:sz w:val="24"/>
                  <w:szCs w:val="24"/>
                  <w:lang w:eastAsia="en-AU"/>
                </w:rPr>
                <w:t>**</w:t>
              </w:r>
            </w:ins>
          </w:p>
        </w:tc>
        <w:tc>
          <w:tcPr>
            <w:tcW w:w="3305" w:type="dxa"/>
            <w:tcBorders>
              <w:top w:val="nil"/>
              <w:left w:val="nil"/>
              <w:bottom w:val="single" w:sz="8" w:space="0" w:color="BFBFBF"/>
              <w:right w:val="single" w:sz="8" w:space="0" w:color="BFBFBF"/>
            </w:tcBorders>
            <w:shd w:val="clear" w:color="auto" w:fill="auto"/>
            <w:noWrap/>
            <w:vAlign w:val="center"/>
            <w:hideMark/>
            <w:tcPrChange w:id="3682"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71B801FE" w14:textId="77777777" w:rsidR="006D6C48" w:rsidRPr="006D6C48" w:rsidRDefault="006D6C48" w:rsidP="006D6C48">
            <w:pPr>
              <w:spacing w:after="0" w:line="240" w:lineRule="auto"/>
              <w:rPr>
                <w:ins w:id="3683" w:author="Jeremie Giraud" w:date="2019-08-08T12:42:00Z"/>
                <w:rFonts w:ascii="Times New Roman" w:eastAsia="Times New Roman" w:hAnsi="Times New Roman" w:cs="Times New Roman"/>
                <w:color w:val="000000"/>
                <w:sz w:val="24"/>
                <w:szCs w:val="24"/>
                <w:lang w:eastAsia="en-AU"/>
              </w:rPr>
            </w:pPr>
            <w:ins w:id="3684" w:author="Jeremie Giraud" w:date="2019-08-08T12:42:00Z">
              <w:r w:rsidRPr="006D6C48">
                <w:rPr>
                  <w:rFonts w:ascii="Times New Roman" w:eastAsia="Times New Roman" w:hAnsi="Times New Roman" w:cs="Times New Roman"/>
                  <w:color w:val="000000"/>
                  <w:sz w:val="24"/>
                  <w:szCs w:val="24"/>
                  <w:lang w:eastAsia="en-AU"/>
                </w:rPr>
                <w:t> </w:t>
              </w:r>
            </w:ins>
          </w:p>
        </w:tc>
        <w:tc>
          <w:tcPr>
            <w:tcW w:w="2551" w:type="dxa"/>
            <w:tcBorders>
              <w:top w:val="nil"/>
              <w:left w:val="nil"/>
              <w:bottom w:val="single" w:sz="8" w:space="0" w:color="BFBFBF"/>
              <w:right w:val="single" w:sz="8" w:space="0" w:color="BFBFBF"/>
            </w:tcBorders>
            <w:shd w:val="clear" w:color="auto" w:fill="auto"/>
            <w:noWrap/>
            <w:vAlign w:val="center"/>
            <w:hideMark/>
            <w:tcPrChange w:id="3685"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3B316010" w14:textId="6F1FB76B" w:rsidR="006D6C48" w:rsidRPr="006D6C48" w:rsidRDefault="006D6C48" w:rsidP="006D6C48">
            <w:pPr>
              <w:spacing w:after="0" w:line="240" w:lineRule="auto"/>
              <w:rPr>
                <w:ins w:id="3686" w:author="Jeremie Giraud" w:date="2019-08-08T12:42:00Z"/>
                <w:rFonts w:ascii="Times New Roman" w:eastAsia="Times New Roman" w:hAnsi="Times New Roman" w:cs="Times New Roman"/>
                <w:color w:val="000000"/>
                <w:sz w:val="24"/>
                <w:szCs w:val="24"/>
                <w:lang w:eastAsia="en-AU"/>
              </w:rPr>
            </w:pPr>
            <w:ins w:id="3687" w:author="Jeremie Giraud" w:date="2019-08-08T12:42:00Z">
              <w:r w:rsidRPr="007555D7">
                <w:rPr>
                  <w:rFonts w:ascii="Times New Roman" w:eastAsia="Times New Roman" w:hAnsi="Times New Roman" w:cs="Times New Roman"/>
                  <w:color w:val="000000"/>
                  <w:sz w:val="24"/>
                  <w:szCs w:val="24"/>
                  <w:lang w:eastAsia="en-AU"/>
                </w:rPr>
                <w:t> N/A</w:t>
              </w:r>
            </w:ins>
          </w:p>
        </w:tc>
      </w:tr>
      <w:tr w:rsidR="006D6C48" w:rsidRPr="006D6C48" w14:paraId="167BF27B" w14:textId="77777777" w:rsidTr="006D6C48">
        <w:trPr>
          <w:trHeight w:val="330"/>
          <w:ins w:id="3688" w:author="Jeremie Giraud" w:date="2019-08-08T12:42:00Z"/>
          <w:trPrChange w:id="3689"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690"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4240893C" w14:textId="77777777" w:rsidR="006D6C48" w:rsidRPr="006D6C48" w:rsidRDefault="006D6C48" w:rsidP="006D6C48">
            <w:pPr>
              <w:spacing w:after="0" w:line="240" w:lineRule="auto"/>
              <w:rPr>
                <w:ins w:id="3691" w:author="Jeremie Giraud" w:date="2019-08-08T12:42:00Z"/>
                <w:rFonts w:ascii="Times New Roman" w:eastAsia="Times New Roman" w:hAnsi="Times New Roman" w:cs="Times New Roman"/>
                <w:color w:val="000000"/>
                <w:sz w:val="24"/>
                <w:szCs w:val="24"/>
                <w:lang w:eastAsia="en-AU"/>
              </w:rPr>
            </w:pPr>
            <w:ins w:id="3692" w:author="Jeremie Giraud" w:date="2019-08-08T12:42:00Z">
              <w:r w:rsidRPr="006D6C48">
                <w:rPr>
                  <w:rFonts w:ascii="Times New Roman" w:eastAsia="Times New Roman" w:hAnsi="Times New Roman" w:cs="Times New Roman"/>
                  <w:color w:val="000000"/>
                  <w:sz w:val="24"/>
                  <w:szCs w:val="24"/>
                  <w:lang w:eastAsia="en-AU"/>
                </w:rPr>
                <w:t xml:space="preserve">num bubbles (0=no bubbles)             </w:t>
              </w:r>
            </w:ins>
          </w:p>
        </w:tc>
        <w:tc>
          <w:tcPr>
            <w:tcW w:w="3305" w:type="dxa"/>
            <w:tcBorders>
              <w:top w:val="nil"/>
              <w:left w:val="nil"/>
              <w:bottom w:val="single" w:sz="8" w:space="0" w:color="BFBFBF"/>
              <w:right w:val="single" w:sz="8" w:space="0" w:color="BFBFBF"/>
            </w:tcBorders>
            <w:shd w:val="clear" w:color="auto" w:fill="auto"/>
            <w:noWrap/>
            <w:vAlign w:val="center"/>
            <w:hideMark/>
            <w:tcPrChange w:id="3693"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40DD9AD7" w14:textId="77777777" w:rsidR="006D6C48" w:rsidRPr="006D6C48" w:rsidRDefault="006D6C48" w:rsidP="006D6C48">
            <w:pPr>
              <w:spacing w:after="0" w:line="240" w:lineRule="auto"/>
              <w:jc w:val="right"/>
              <w:rPr>
                <w:ins w:id="3694" w:author="Jeremie Giraud" w:date="2019-08-08T12:42:00Z"/>
                <w:rFonts w:ascii="Times New Roman" w:eastAsia="Times New Roman" w:hAnsi="Times New Roman" w:cs="Times New Roman"/>
                <w:color w:val="000000"/>
                <w:sz w:val="24"/>
                <w:szCs w:val="24"/>
                <w:lang w:eastAsia="en-AU"/>
              </w:rPr>
            </w:pPr>
            <w:ins w:id="3695" w:author="Jeremie Giraud" w:date="2019-08-08T12:42:00Z">
              <w:r w:rsidRPr="006D6C48">
                <w:rPr>
                  <w:rFonts w:ascii="Times New Roman" w:eastAsia="Times New Roman" w:hAnsi="Times New Roman" w:cs="Times New Roman"/>
                  <w:color w:val="000000"/>
                  <w:sz w:val="24"/>
                  <w:szCs w:val="24"/>
                  <w:lang w:eastAsia="en-AU"/>
                </w:rPr>
                <w:t>4</w:t>
              </w:r>
            </w:ins>
          </w:p>
        </w:tc>
        <w:tc>
          <w:tcPr>
            <w:tcW w:w="2551" w:type="dxa"/>
            <w:tcBorders>
              <w:top w:val="nil"/>
              <w:left w:val="nil"/>
              <w:bottom w:val="single" w:sz="8" w:space="0" w:color="BFBFBF"/>
              <w:right w:val="single" w:sz="8" w:space="0" w:color="BFBFBF"/>
            </w:tcBorders>
            <w:shd w:val="clear" w:color="auto" w:fill="auto"/>
            <w:noWrap/>
            <w:vAlign w:val="center"/>
            <w:hideMark/>
            <w:tcPrChange w:id="3696"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1089EDFE" w14:textId="757B0F83" w:rsidR="006D6C48" w:rsidRPr="006D6C48" w:rsidRDefault="006D6C48" w:rsidP="006D6C48">
            <w:pPr>
              <w:spacing w:after="0" w:line="240" w:lineRule="auto"/>
              <w:rPr>
                <w:ins w:id="3697" w:author="Jeremie Giraud" w:date="2019-08-08T12:42:00Z"/>
                <w:rFonts w:ascii="Times New Roman" w:eastAsia="Times New Roman" w:hAnsi="Times New Roman" w:cs="Times New Roman"/>
                <w:color w:val="000000"/>
                <w:sz w:val="24"/>
                <w:szCs w:val="24"/>
                <w:lang w:eastAsia="en-AU"/>
              </w:rPr>
            </w:pPr>
            <w:ins w:id="3698" w:author="Jeremie Giraud" w:date="2019-08-08T12:42: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6D6C48" w:rsidRPr="006D6C48" w14:paraId="4B78C075" w14:textId="77777777" w:rsidTr="006D6C48">
        <w:trPr>
          <w:trHeight w:val="330"/>
          <w:ins w:id="3699" w:author="Jeremie Giraud" w:date="2019-08-08T12:42:00Z"/>
          <w:trPrChange w:id="3700"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701"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C121DEB" w14:textId="77777777" w:rsidR="006D6C48" w:rsidRPr="006D6C48" w:rsidRDefault="006D6C48" w:rsidP="006D6C48">
            <w:pPr>
              <w:spacing w:after="0" w:line="240" w:lineRule="auto"/>
              <w:rPr>
                <w:ins w:id="3702" w:author="Jeremie Giraud" w:date="2019-08-08T12:42:00Z"/>
                <w:rFonts w:ascii="Times New Roman" w:eastAsia="Times New Roman" w:hAnsi="Times New Roman" w:cs="Times New Roman"/>
                <w:color w:val="000000"/>
                <w:sz w:val="24"/>
                <w:szCs w:val="24"/>
                <w:lang w:eastAsia="en-AU"/>
              </w:rPr>
            </w:pPr>
            <w:ins w:id="3703" w:author="Jeremie Giraud" w:date="2019-08-08T12:42:00Z">
              <w:r w:rsidRPr="006D6C48">
                <w:rPr>
                  <w:rFonts w:ascii="Times New Roman" w:eastAsia="Times New Roman" w:hAnsi="Times New Roman" w:cs="Times New Roman"/>
                  <w:color w:val="000000"/>
                  <w:sz w:val="24"/>
                  <w:szCs w:val="24"/>
                  <w:lang w:eastAsia="en-AU"/>
                </w:rPr>
                <w:t xml:space="preserve">location of the bubbles                </w:t>
              </w:r>
            </w:ins>
          </w:p>
        </w:tc>
        <w:tc>
          <w:tcPr>
            <w:tcW w:w="3305" w:type="dxa"/>
            <w:tcBorders>
              <w:top w:val="nil"/>
              <w:left w:val="nil"/>
              <w:bottom w:val="single" w:sz="8" w:space="0" w:color="BFBFBF"/>
              <w:right w:val="single" w:sz="8" w:space="0" w:color="BFBFBF"/>
            </w:tcBorders>
            <w:shd w:val="clear" w:color="auto" w:fill="auto"/>
            <w:noWrap/>
            <w:vAlign w:val="center"/>
            <w:hideMark/>
            <w:tcPrChange w:id="3704"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4E1293EA" w14:textId="6C43D583" w:rsidR="006D6C48" w:rsidRPr="006D6C48" w:rsidRDefault="007D2A24" w:rsidP="006D6C48">
            <w:pPr>
              <w:spacing w:after="0" w:line="240" w:lineRule="auto"/>
              <w:rPr>
                <w:ins w:id="3705" w:author="Jeremie Giraud" w:date="2019-08-08T12:42:00Z"/>
                <w:rFonts w:ascii="Times New Roman" w:eastAsia="Times New Roman" w:hAnsi="Times New Roman" w:cs="Times New Roman"/>
                <w:color w:val="000000"/>
                <w:sz w:val="24"/>
                <w:szCs w:val="24"/>
                <w:lang w:eastAsia="en-AU"/>
              </w:rPr>
            </w:pPr>
            <w:ins w:id="3706" w:author="Jeremie Giraud" w:date="2019-08-08T12:42:00Z">
              <w:r>
                <w:rPr>
                  <w:rFonts w:ascii="Times New Roman" w:eastAsia="Times New Roman" w:hAnsi="Times New Roman" w:cs="Times New Roman"/>
                  <w:color w:val="000000"/>
                  <w:sz w:val="24"/>
                  <w:szCs w:val="24"/>
                  <w:lang w:eastAsia="en-AU"/>
                </w:rPr>
                <w:t>data/ECT/bubble</w:t>
              </w:r>
            </w:ins>
            <w:ins w:id="3707" w:author="Jeremie Giraud" w:date="2019-08-08T12:43:00Z">
              <w:r>
                <w:rPr>
                  <w:rFonts w:ascii="Times New Roman" w:eastAsia="Times New Roman" w:hAnsi="Times New Roman" w:cs="Times New Roman"/>
                  <w:color w:val="000000"/>
                  <w:sz w:val="24"/>
                  <w:szCs w:val="24"/>
                  <w:lang w:eastAsia="en-AU"/>
                </w:rPr>
                <w:t>_</w:t>
              </w:r>
            </w:ins>
            <w:ins w:id="3708" w:author="Jeremie Giraud" w:date="2019-08-08T12:42:00Z">
              <w:r w:rsidR="006D6C48" w:rsidRPr="006D6C48">
                <w:rPr>
                  <w:rFonts w:ascii="Times New Roman" w:eastAsia="Times New Roman" w:hAnsi="Times New Roman" w:cs="Times New Roman"/>
                  <w:color w:val="000000"/>
                  <w:sz w:val="24"/>
                  <w:szCs w:val="24"/>
                  <w:lang w:eastAsia="en-AU"/>
                </w:rPr>
                <w:t>4vert.dat</w:t>
              </w:r>
            </w:ins>
          </w:p>
        </w:tc>
        <w:tc>
          <w:tcPr>
            <w:tcW w:w="2551" w:type="dxa"/>
            <w:tcBorders>
              <w:top w:val="nil"/>
              <w:left w:val="nil"/>
              <w:bottom w:val="single" w:sz="8" w:space="0" w:color="BFBFBF"/>
              <w:right w:val="single" w:sz="8" w:space="0" w:color="BFBFBF"/>
            </w:tcBorders>
            <w:shd w:val="clear" w:color="auto" w:fill="auto"/>
            <w:noWrap/>
            <w:vAlign w:val="center"/>
            <w:hideMark/>
            <w:tcPrChange w:id="3709"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39C16627" w14:textId="16F69D90" w:rsidR="006D6C48" w:rsidRPr="006D6C48" w:rsidRDefault="006D6C48" w:rsidP="006D6C48">
            <w:pPr>
              <w:spacing w:after="0" w:line="240" w:lineRule="auto"/>
              <w:rPr>
                <w:ins w:id="3710" w:author="Jeremie Giraud" w:date="2019-08-08T12:42:00Z"/>
                <w:rFonts w:ascii="Times New Roman" w:eastAsia="Times New Roman" w:hAnsi="Times New Roman" w:cs="Times New Roman"/>
                <w:color w:val="000000"/>
                <w:sz w:val="24"/>
                <w:szCs w:val="24"/>
                <w:lang w:eastAsia="en-AU"/>
              </w:rPr>
            </w:pPr>
            <w:ins w:id="3711" w:author="Jeremie Giraud" w:date="2019-08-08T12:42: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6D6C48" w:rsidRPr="006D6C48" w14:paraId="2C31CA6B" w14:textId="77777777" w:rsidTr="006D6C48">
        <w:trPr>
          <w:trHeight w:val="330"/>
          <w:ins w:id="3712" w:author="Jeremie Giraud" w:date="2019-08-08T12:42:00Z"/>
          <w:trPrChange w:id="3713"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714"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27C1D9F" w14:textId="77777777" w:rsidR="006D6C48" w:rsidRPr="006D6C48" w:rsidRDefault="006D6C48" w:rsidP="006D6C48">
            <w:pPr>
              <w:spacing w:after="0" w:line="240" w:lineRule="auto"/>
              <w:rPr>
                <w:ins w:id="3715" w:author="Jeremie Giraud" w:date="2019-08-08T12:42:00Z"/>
                <w:rFonts w:ascii="Times New Roman" w:eastAsia="Times New Roman" w:hAnsi="Times New Roman" w:cs="Times New Roman"/>
                <w:color w:val="000000"/>
                <w:sz w:val="24"/>
                <w:szCs w:val="24"/>
                <w:lang w:eastAsia="en-AU"/>
              </w:rPr>
            </w:pPr>
            <w:ins w:id="3716" w:author="Jeremie Giraud" w:date="2019-08-08T12:42:00Z">
              <w:r w:rsidRPr="006D6C48">
                <w:rPr>
                  <w:rFonts w:ascii="Times New Roman" w:eastAsia="Times New Roman" w:hAnsi="Times New Roman" w:cs="Times New Roman"/>
                  <w:color w:val="000000"/>
                  <w:sz w:val="24"/>
                  <w:szCs w:val="24"/>
                  <w:lang w:eastAsia="en-AU"/>
                </w:rPr>
                <w:t xml:space="preserve">absolute permittivity                  </w:t>
              </w:r>
            </w:ins>
          </w:p>
        </w:tc>
        <w:tc>
          <w:tcPr>
            <w:tcW w:w="3305" w:type="dxa"/>
            <w:tcBorders>
              <w:top w:val="nil"/>
              <w:left w:val="nil"/>
              <w:bottom w:val="single" w:sz="8" w:space="0" w:color="BFBFBF"/>
              <w:right w:val="single" w:sz="8" w:space="0" w:color="BFBFBF"/>
            </w:tcBorders>
            <w:shd w:val="clear" w:color="auto" w:fill="auto"/>
            <w:noWrap/>
            <w:vAlign w:val="center"/>
            <w:hideMark/>
            <w:tcPrChange w:id="3717"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1E8943CA" w14:textId="77777777" w:rsidR="006D6C48" w:rsidRPr="006D6C48" w:rsidRDefault="006D6C48" w:rsidP="006D6C48">
            <w:pPr>
              <w:spacing w:after="0" w:line="240" w:lineRule="auto"/>
              <w:jc w:val="right"/>
              <w:rPr>
                <w:ins w:id="3718" w:author="Jeremie Giraud" w:date="2019-08-08T12:42:00Z"/>
                <w:rFonts w:ascii="Times New Roman" w:eastAsia="Times New Roman" w:hAnsi="Times New Roman" w:cs="Times New Roman"/>
                <w:color w:val="000000"/>
                <w:sz w:val="24"/>
                <w:szCs w:val="24"/>
                <w:lang w:eastAsia="en-AU"/>
              </w:rPr>
            </w:pPr>
            <w:ins w:id="3719" w:author="Jeremie Giraud" w:date="2019-08-08T12:42:00Z">
              <w:r w:rsidRPr="006D6C48">
                <w:rPr>
                  <w:rFonts w:ascii="Times New Roman" w:eastAsia="Times New Roman" w:hAnsi="Times New Roman" w:cs="Times New Roman"/>
                  <w:color w:val="000000"/>
                  <w:sz w:val="24"/>
                  <w:szCs w:val="24"/>
                  <w:lang w:eastAsia="en-AU"/>
                </w:rPr>
                <w:t>1</w:t>
              </w:r>
            </w:ins>
          </w:p>
        </w:tc>
        <w:tc>
          <w:tcPr>
            <w:tcW w:w="2551" w:type="dxa"/>
            <w:tcBorders>
              <w:top w:val="nil"/>
              <w:left w:val="nil"/>
              <w:bottom w:val="single" w:sz="8" w:space="0" w:color="BFBFBF"/>
              <w:right w:val="single" w:sz="8" w:space="0" w:color="BFBFBF"/>
            </w:tcBorders>
            <w:shd w:val="clear" w:color="auto" w:fill="auto"/>
            <w:noWrap/>
            <w:vAlign w:val="center"/>
            <w:hideMark/>
            <w:tcPrChange w:id="3720"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12FA6CEF" w14:textId="49D2C5A2" w:rsidR="006D6C48" w:rsidRPr="006D6C48" w:rsidRDefault="006D6C48" w:rsidP="006D6C48">
            <w:pPr>
              <w:spacing w:after="0" w:line="240" w:lineRule="auto"/>
              <w:rPr>
                <w:ins w:id="3721" w:author="Jeremie Giraud" w:date="2019-08-08T12:42:00Z"/>
                <w:rFonts w:ascii="Times New Roman" w:eastAsia="Times New Roman" w:hAnsi="Times New Roman" w:cs="Times New Roman"/>
                <w:color w:val="000000"/>
                <w:sz w:val="24"/>
                <w:szCs w:val="24"/>
                <w:lang w:eastAsia="en-AU"/>
              </w:rPr>
            </w:pPr>
            <w:ins w:id="3722" w:author="Jeremie Giraud" w:date="2019-08-08T12:42: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6D6C48" w:rsidRPr="006D6C48" w14:paraId="2042DB61" w14:textId="77777777" w:rsidTr="006D6C48">
        <w:trPr>
          <w:trHeight w:val="330"/>
          <w:ins w:id="3723" w:author="Jeremie Giraud" w:date="2019-08-08T12:42:00Z"/>
          <w:trPrChange w:id="3724"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725"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0D2F2A30" w14:textId="77777777" w:rsidR="006D6C48" w:rsidRPr="006D6C48" w:rsidRDefault="006D6C48" w:rsidP="006D6C48">
            <w:pPr>
              <w:spacing w:after="0" w:line="240" w:lineRule="auto"/>
              <w:rPr>
                <w:ins w:id="3726" w:author="Jeremie Giraud" w:date="2019-08-08T12:42:00Z"/>
                <w:rFonts w:ascii="Times New Roman" w:eastAsia="Times New Roman" w:hAnsi="Times New Roman" w:cs="Times New Roman"/>
                <w:color w:val="000000"/>
                <w:sz w:val="24"/>
                <w:szCs w:val="24"/>
                <w:lang w:eastAsia="en-AU"/>
              </w:rPr>
            </w:pPr>
            <w:ins w:id="3727" w:author="Jeremie Giraud" w:date="2019-08-08T12:42:00Z">
              <w:r w:rsidRPr="006D6C48">
                <w:rPr>
                  <w:rFonts w:ascii="Times New Roman" w:eastAsia="Times New Roman" w:hAnsi="Times New Roman" w:cs="Times New Roman"/>
                  <w:color w:val="000000"/>
                  <w:sz w:val="24"/>
                  <w:szCs w:val="24"/>
                  <w:lang w:eastAsia="en-AU"/>
                </w:rPr>
                <w:t xml:space="preserve">permittivity air                       </w:t>
              </w:r>
            </w:ins>
          </w:p>
        </w:tc>
        <w:tc>
          <w:tcPr>
            <w:tcW w:w="3305" w:type="dxa"/>
            <w:tcBorders>
              <w:top w:val="nil"/>
              <w:left w:val="nil"/>
              <w:bottom w:val="single" w:sz="8" w:space="0" w:color="BFBFBF"/>
              <w:right w:val="single" w:sz="8" w:space="0" w:color="BFBFBF"/>
            </w:tcBorders>
            <w:shd w:val="clear" w:color="auto" w:fill="auto"/>
            <w:noWrap/>
            <w:vAlign w:val="center"/>
            <w:hideMark/>
            <w:tcPrChange w:id="3728"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65723992" w14:textId="77777777" w:rsidR="006D6C48" w:rsidRPr="006D6C48" w:rsidRDefault="006D6C48" w:rsidP="006D6C48">
            <w:pPr>
              <w:spacing w:after="0" w:line="240" w:lineRule="auto"/>
              <w:jc w:val="right"/>
              <w:rPr>
                <w:ins w:id="3729" w:author="Jeremie Giraud" w:date="2019-08-08T12:42:00Z"/>
                <w:rFonts w:ascii="Times New Roman" w:eastAsia="Times New Roman" w:hAnsi="Times New Roman" w:cs="Times New Roman"/>
                <w:color w:val="000000"/>
                <w:sz w:val="24"/>
                <w:szCs w:val="24"/>
                <w:lang w:eastAsia="en-AU"/>
              </w:rPr>
            </w:pPr>
            <w:ins w:id="3730" w:author="Jeremie Giraud" w:date="2019-08-08T12:42:00Z">
              <w:r w:rsidRPr="006D6C48">
                <w:rPr>
                  <w:rFonts w:ascii="Times New Roman" w:eastAsia="Times New Roman" w:hAnsi="Times New Roman" w:cs="Times New Roman"/>
                  <w:color w:val="000000"/>
                  <w:sz w:val="24"/>
                  <w:szCs w:val="24"/>
                  <w:lang w:eastAsia="en-AU"/>
                </w:rPr>
                <w:t>1</w:t>
              </w:r>
            </w:ins>
          </w:p>
        </w:tc>
        <w:tc>
          <w:tcPr>
            <w:tcW w:w="2551" w:type="dxa"/>
            <w:tcBorders>
              <w:top w:val="nil"/>
              <w:left w:val="nil"/>
              <w:bottom w:val="single" w:sz="8" w:space="0" w:color="BFBFBF"/>
              <w:right w:val="single" w:sz="8" w:space="0" w:color="BFBFBF"/>
            </w:tcBorders>
            <w:shd w:val="clear" w:color="auto" w:fill="auto"/>
            <w:noWrap/>
            <w:vAlign w:val="center"/>
            <w:hideMark/>
            <w:tcPrChange w:id="3731"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6A17707A" w14:textId="063511C8" w:rsidR="006D6C48" w:rsidRPr="006D6C48" w:rsidRDefault="006D6C48" w:rsidP="006D6C48">
            <w:pPr>
              <w:spacing w:after="0" w:line="240" w:lineRule="auto"/>
              <w:rPr>
                <w:ins w:id="3732" w:author="Jeremie Giraud" w:date="2019-08-08T12:42:00Z"/>
                <w:rFonts w:ascii="Times New Roman" w:eastAsia="Times New Roman" w:hAnsi="Times New Roman" w:cs="Times New Roman"/>
                <w:color w:val="000000"/>
                <w:sz w:val="24"/>
                <w:szCs w:val="24"/>
                <w:lang w:eastAsia="en-AU"/>
              </w:rPr>
            </w:pPr>
            <w:ins w:id="3733" w:author="Jeremie Giraud" w:date="2019-08-08T12:42: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6D6C48" w:rsidRPr="006D6C48" w14:paraId="3A57DB8F" w14:textId="77777777" w:rsidTr="006D6C48">
        <w:trPr>
          <w:trHeight w:val="330"/>
          <w:ins w:id="3734" w:author="Jeremie Giraud" w:date="2019-08-08T12:42:00Z"/>
          <w:trPrChange w:id="3735"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736"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FE6D0A9" w14:textId="77777777" w:rsidR="006D6C48" w:rsidRPr="006D6C48" w:rsidRDefault="006D6C48" w:rsidP="006D6C48">
            <w:pPr>
              <w:spacing w:after="0" w:line="240" w:lineRule="auto"/>
              <w:rPr>
                <w:ins w:id="3737" w:author="Jeremie Giraud" w:date="2019-08-08T12:42:00Z"/>
                <w:rFonts w:ascii="Times New Roman" w:eastAsia="Times New Roman" w:hAnsi="Times New Roman" w:cs="Times New Roman"/>
                <w:color w:val="000000"/>
                <w:sz w:val="24"/>
                <w:szCs w:val="24"/>
                <w:lang w:eastAsia="en-AU"/>
              </w:rPr>
            </w:pPr>
            <w:ins w:id="3738" w:author="Jeremie Giraud" w:date="2019-08-08T12:42:00Z">
              <w:r w:rsidRPr="006D6C48">
                <w:rPr>
                  <w:rFonts w:ascii="Times New Roman" w:eastAsia="Times New Roman" w:hAnsi="Times New Roman" w:cs="Times New Roman"/>
                  <w:color w:val="000000"/>
                  <w:sz w:val="24"/>
                  <w:szCs w:val="24"/>
                  <w:lang w:eastAsia="en-AU"/>
                </w:rPr>
                <w:t xml:space="preserve">permittivity isol tube                 </w:t>
              </w:r>
            </w:ins>
          </w:p>
        </w:tc>
        <w:tc>
          <w:tcPr>
            <w:tcW w:w="3305" w:type="dxa"/>
            <w:tcBorders>
              <w:top w:val="nil"/>
              <w:left w:val="nil"/>
              <w:bottom w:val="single" w:sz="8" w:space="0" w:color="BFBFBF"/>
              <w:right w:val="single" w:sz="8" w:space="0" w:color="BFBFBF"/>
            </w:tcBorders>
            <w:shd w:val="clear" w:color="auto" w:fill="auto"/>
            <w:noWrap/>
            <w:vAlign w:val="center"/>
            <w:hideMark/>
            <w:tcPrChange w:id="3739"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14DFB49F" w14:textId="77777777" w:rsidR="006D6C48" w:rsidRPr="006D6C48" w:rsidRDefault="006D6C48" w:rsidP="006D6C48">
            <w:pPr>
              <w:spacing w:after="0" w:line="240" w:lineRule="auto"/>
              <w:jc w:val="right"/>
              <w:rPr>
                <w:ins w:id="3740" w:author="Jeremie Giraud" w:date="2019-08-08T12:42:00Z"/>
                <w:rFonts w:ascii="Times New Roman" w:eastAsia="Times New Roman" w:hAnsi="Times New Roman" w:cs="Times New Roman"/>
                <w:color w:val="000000"/>
                <w:sz w:val="24"/>
                <w:szCs w:val="24"/>
                <w:lang w:eastAsia="en-AU"/>
              </w:rPr>
            </w:pPr>
            <w:ins w:id="3741" w:author="Jeremie Giraud" w:date="2019-08-08T12:42:00Z">
              <w:r w:rsidRPr="006D6C48">
                <w:rPr>
                  <w:rFonts w:ascii="Times New Roman" w:eastAsia="Times New Roman" w:hAnsi="Times New Roman" w:cs="Times New Roman"/>
                  <w:color w:val="000000"/>
                  <w:sz w:val="24"/>
                  <w:szCs w:val="24"/>
                  <w:lang w:eastAsia="en-AU"/>
                </w:rPr>
                <w:t>3.5</w:t>
              </w:r>
            </w:ins>
          </w:p>
        </w:tc>
        <w:tc>
          <w:tcPr>
            <w:tcW w:w="2551" w:type="dxa"/>
            <w:tcBorders>
              <w:top w:val="nil"/>
              <w:left w:val="nil"/>
              <w:bottom w:val="single" w:sz="8" w:space="0" w:color="BFBFBF"/>
              <w:right w:val="single" w:sz="8" w:space="0" w:color="BFBFBF"/>
            </w:tcBorders>
            <w:shd w:val="clear" w:color="auto" w:fill="auto"/>
            <w:noWrap/>
            <w:vAlign w:val="center"/>
            <w:hideMark/>
            <w:tcPrChange w:id="3742"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6520E757" w14:textId="0926F7FD" w:rsidR="006D6C48" w:rsidRPr="006D6C48" w:rsidRDefault="006D6C48" w:rsidP="006D6C48">
            <w:pPr>
              <w:spacing w:after="0" w:line="240" w:lineRule="auto"/>
              <w:rPr>
                <w:ins w:id="3743" w:author="Jeremie Giraud" w:date="2019-08-08T12:42:00Z"/>
                <w:rFonts w:ascii="Times New Roman" w:eastAsia="Times New Roman" w:hAnsi="Times New Roman" w:cs="Times New Roman"/>
                <w:color w:val="000000"/>
                <w:sz w:val="24"/>
                <w:szCs w:val="24"/>
                <w:lang w:eastAsia="en-AU"/>
              </w:rPr>
            </w:pPr>
            <w:ins w:id="3744" w:author="Jeremie Giraud" w:date="2019-08-08T12:42: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6D6C48" w:rsidRPr="006D6C48" w14:paraId="5546F157" w14:textId="77777777" w:rsidTr="006D6C48">
        <w:trPr>
          <w:trHeight w:val="330"/>
          <w:ins w:id="3745" w:author="Jeremie Giraud" w:date="2019-08-08T12:42:00Z"/>
          <w:trPrChange w:id="3746" w:author="Jeremie Giraud" w:date="2019-08-08T12:42:00Z">
            <w:trPr>
              <w:trHeight w:val="330"/>
            </w:trPr>
          </w:trPrChange>
        </w:trPr>
        <w:tc>
          <w:tcPr>
            <w:tcW w:w="3216" w:type="dxa"/>
            <w:tcBorders>
              <w:top w:val="nil"/>
              <w:left w:val="single" w:sz="8" w:space="0" w:color="BFBFBF"/>
              <w:bottom w:val="single" w:sz="8" w:space="0" w:color="BFBFBF"/>
              <w:right w:val="single" w:sz="8" w:space="0" w:color="BFBFBF"/>
            </w:tcBorders>
            <w:shd w:val="clear" w:color="auto" w:fill="auto"/>
            <w:noWrap/>
            <w:vAlign w:val="center"/>
            <w:hideMark/>
            <w:tcPrChange w:id="3747" w:author="Jeremie Giraud" w:date="2019-08-08T12:42:00Z">
              <w:tcPr>
                <w:tcW w:w="104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578EC674" w14:textId="77777777" w:rsidR="006D6C48" w:rsidRPr="006D6C48" w:rsidRDefault="006D6C48" w:rsidP="006D6C48">
            <w:pPr>
              <w:spacing w:after="0" w:line="240" w:lineRule="auto"/>
              <w:rPr>
                <w:ins w:id="3748" w:author="Jeremie Giraud" w:date="2019-08-08T12:42:00Z"/>
                <w:rFonts w:ascii="Times New Roman" w:eastAsia="Times New Roman" w:hAnsi="Times New Roman" w:cs="Times New Roman"/>
                <w:color w:val="000000"/>
                <w:sz w:val="24"/>
                <w:szCs w:val="24"/>
                <w:lang w:eastAsia="en-AU"/>
              </w:rPr>
            </w:pPr>
            <w:ins w:id="3749" w:author="Jeremie Giraud" w:date="2019-08-08T12:42:00Z">
              <w:r w:rsidRPr="006D6C48">
                <w:rPr>
                  <w:rFonts w:ascii="Times New Roman" w:eastAsia="Times New Roman" w:hAnsi="Times New Roman" w:cs="Times New Roman"/>
                  <w:color w:val="000000"/>
                  <w:sz w:val="24"/>
                  <w:szCs w:val="24"/>
                  <w:lang w:eastAsia="en-AU"/>
                </w:rPr>
                <w:t xml:space="preserve">permittivity oil                       </w:t>
              </w:r>
            </w:ins>
          </w:p>
        </w:tc>
        <w:tc>
          <w:tcPr>
            <w:tcW w:w="3305" w:type="dxa"/>
            <w:tcBorders>
              <w:top w:val="nil"/>
              <w:left w:val="nil"/>
              <w:bottom w:val="single" w:sz="8" w:space="0" w:color="BFBFBF"/>
              <w:right w:val="single" w:sz="8" w:space="0" w:color="BFBFBF"/>
            </w:tcBorders>
            <w:shd w:val="clear" w:color="auto" w:fill="auto"/>
            <w:noWrap/>
            <w:vAlign w:val="center"/>
            <w:hideMark/>
            <w:tcPrChange w:id="3750" w:author="Jeremie Giraud" w:date="2019-08-08T12:42:00Z">
              <w:tcPr>
                <w:tcW w:w="1100" w:type="dxa"/>
                <w:tcBorders>
                  <w:top w:val="nil"/>
                  <w:left w:val="nil"/>
                  <w:bottom w:val="single" w:sz="8" w:space="0" w:color="BFBFBF"/>
                  <w:right w:val="single" w:sz="8" w:space="0" w:color="BFBFBF"/>
                </w:tcBorders>
                <w:shd w:val="clear" w:color="auto" w:fill="auto"/>
                <w:noWrap/>
                <w:vAlign w:val="center"/>
                <w:hideMark/>
              </w:tcPr>
            </w:tcPrChange>
          </w:tcPr>
          <w:p w14:paraId="1B603140" w14:textId="77777777" w:rsidR="006D6C48" w:rsidRPr="006D6C48" w:rsidRDefault="006D6C48" w:rsidP="006D6C48">
            <w:pPr>
              <w:spacing w:after="0" w:line="240" w:lineRule="auto"/>
              <w:jc w:val="right"/>
              <w:rPr>
                <w:ins w:id="3751" w:author="Jeremie Giraud" w:date="2019-08-08T12:42:00Z"/>
                <w:rFonts w:ascii="Times New Roman" w:eastAsia="Times New Roman" w:hAnsi="Times New Roman" w:cs="Times New Roman"/>
                <w:color w:val="000000"/>
                <w:sz w:val="24"/>
                <w:szCs w:val="24"/>
                <w:lang w:eastAsia="en-AU"/>
              </w:rPr>
            </w:pPr>
            <w:ins w:id="3752" w:author="Jeremie Giraud" w:date="2019-08-08T12:42:00Z">
              <w:r w:rsidRPr="006D6C48">
                <w:rPr>
                  <w:rFonts w:ascii="Times New Roman" w:eastAsia="Times New Roman" w:hAnsi="Times New Roman" w:cs="Times New Roman"/>
                  <w:color w:val="000000"/>
                  <w:sz w:val="24"/>
                  <w:szCs w:val="24"/>
                  <w:lang w:eastAsia="en-AU"/>
                </w:rPr>
                <w:t>2</w:t>
              </w:r>
            </w:ins>
          </w:p>
        </w:tc>
        <w:tc>
          <w:tcPr>
            <w:tcW w:w="2551" w:type="dxa"/>
            <w:tcBorders>
              <w:top w:val="nil"/>
              <w:left w:val="nil"/>
              <w:bottom w:val="single" w:sz="8" w:space="0" w:color="BFBFBF"/>
              <w:right w:val="single" w:sz="8" w:space="0" w:color="BFBFBF"/>
            </w:tcBorders>
            <w:shd w:val="clear" w:color="auto" w:fill="auto"/>
            <w:noWrap/>
            <w:vAlign w:val="center"/>
            <w:hideMark/>
            <w:tcPrChange w:id="3753" w:author="Jeremie Giraud" w:date="2019-08-08T12:42:00Z">
              <w:tcPr>
                <w:tcW w:w="960" w:type="dxa"/>
                <w:tcBorders>
                  <w:top w:val="nil"/>
                  <w:left w:val="nil"/>
                  <w:bottom w:val="single" w:sz="8" w:space="0" w:color="BFBFBF"/>
                  <w:right w:val="single" w:sz="8" w:space="0" w:color="BFBFBF"/>
                </w:tcBorders>
                <w:shd w:val="clear" w:color="auto" w:fill="auto"/>
                <w:noWrap/>
                <w:vAlign w:val="center"/>
                <w:hideMark/>
              </w:tcPr>
            </w:tcPrChange>
          </w:tcPr>
          <w:p w14:paraId="544E274F" w14:textId="67E31C9C" w:rsidR="006D6C48" w:rsidRPr="006D6C48" w:rsidRDefault="00A5054E" w:rsidP="006D6C48">
            <w:pPr>
              <w:spacing w:after="0" w:line="240" w:lineRule="auto"/>
              <w:rPr>
                <w:ins w:id="3754" w:author="Jeremie Giraud" w:date="2019-08-08T12:42:00Z"/>
                <w:rFonts w:ascii="Times New Roman" w:eastAsia="Times New Roman" w:hAnsi="Times New Roman" w:cs="Times New Roman"/>
                <w:color w:val="000000"/>
                <w:sz w:val="24"/>
                <w:szCs w:val="24"/>
                <w:lang w:eastAsia="en-AU"/>
              </w:rPr>
            </w:pPr>
            <w:ins w:id="3755" w:author="Jeremie Giraud" w:date="2019-08-08T16:08:00Z">
              <w:r>
                <w:rPr>
                  <w:rFonts w:ascii="Times New Roman" w:eastAsia="Times New Roman" w:hAnsi="Times New Roman" w:cs="Times New Roman"/>
                  <w:color w:val="000000"/>
                  <w:sz w:val="24"/>
                  <w:szCs w:val="24"/>
                  <w:lang w:eastAsia="en-AU"/>
                </w:rPr>
                <w:t>Survey dependant</w:t>
              </w:r>
            </w:ins>
            <w:ins w:id="3756" w:author="Jeremie Giraud" w:date="2019-08-08T12:42:00Z">
              <w:r w:rsidR="006D6C48">
                <w:rPr>
                  <w:rFonts w:ascii="Times New Roman" w:eastAsia="Times New Roman" w:hAnsi="Times New Roman" w:cs="Times New Roman"/>
                  <w:color w:val="000000"/>
                  <w:sz w:val="24"/>
                  <w:szCs w:val="24"/>
                  <w:lang w:eastAsia="en-AU"/>
                </w:rPr>
                <w:t xml:space="preserve"> </w:t>
              </w:r>
              <w:r w:rsidR="006D6C48" w:rsidRPr="007555D7">
                <w:rPr>
                  <w:rFonts w:ascii="Times New Roman" w:eastAsia="Times New Roman" w:hAnsi="Times New Roman" w:cs="Times New Roman"/>
                  <w:color w:val="000000"/>
                  <w:sz w:val="24"/>
                  <w:szCs w:val="24"/>
                  <w:lang w:eastAsia="en-AU"/>
                </w:rPr>
                <w:t> </w:t>
              </w:r>
            </w:ins>
          </w:p>
        </w:tc>
      </w:tr>
    </w:tbl>
    <w:p w14:paraId="09919D5D" w14:textId="4116F71F" w:rsidR="0089003D" w:rsidDel="009A5B53" w:rsidRDefault="0089003D">
      <w:pPr>
        <w:rPr>
          <w:ins w:id="3757" w:author="Ashwani Prabhakar" w:date="2019-07-26T15:31:00Z"/>
          <w:del w:id="3758" w:author="Jeremie Giraud" w:date="2019-08-08T12:26:00Z"/>
        </w:rPr>
        <w:pPrChange w:id="3759" w:author="Ashwani Prabhakar" w:date="2019-07-26T15:24:00Z">
          <w:pPr>
            <w:tabs>
              <w:tab w:val="left" w:pos="5594"/>
            </w:tabs>
          </w:pPr>
        </w:pPrChange>
      </w:pPr>
    </w:p>
    <w:p w14:paraId="722C4433" w14:textId="03747C6B" w:rsidR="0089003D" w:rsidDel="009A5B53" w:rsidRDefault="0089003D">
      <w:pPr>
        <w:rPr>
          <w:ins w:id="3760" w:author="Ashwani Prabhakar" w:date="2019-07-26T16:06:00Z"/>
          <w:del w:id="3761" w:author="Jeremie Giraud" w:date="2019-08-08T12:26:00Z"/>
        </w:rPr>
        <w:pPrChange w:id="3762" w:author="Ashwani Prabhakar" w:date="2019-07-26T15:24:00Z">
          <w:pPr>
            <w:tabs>
              <w:tab w:val="left" w:pos="5594"/>
            </w:tabs>
          </w:pPr>
        </w:pPrChange>
      </w:pPr>
    </w:p>
    <w:p w14:paraId="3346D719" w14:textId="5CF03648" w:rsidR="00461B58" w:rsidDel="009A5B53" w:rsidRDefault="00461B58">
      <w:pPr>
        <w:rPr>
          <w:ins w:id="3763" w:author="Ashwani Prabhakar" w:date="2019-07-26T15:31:00Z"/>
          <w:del w:id="3764" w:author="Jeremie Giraud" w:date="2019-08-08T12:26:00Z"/>
        </w:rPr>
        <w:pPrChange w:id="3765" w:author="Ashwani Prabhakar" w:date="2019-07-26T15:24:00Z">
          <w:pPr>
            <w:tabs>
              <w:tab w:val="left" w:pos="5594"/>
            </w:tabs>
          </w:pPr>
        </w:pPrChange>
      </w:pPr>
    </w:p>
    <w:p w14:paraId="185FD899" w14:textId="29C1EBB7" w:rsidR="00D07415" w:rsidRDefault="006E4686">
      <w:pPr>
        <w:pPrChange w:id="3766" w:author="Ashwani Prabhakar" w:date="2019-07-26T15:24:00Z">
          <w:pPr>
            <w:tabs>
              <w:tab w:val="left" w:pos="5594"/>
            </w:tabs>
          </w:pPr>
        </w:pPrChange>
      </w:pPr>
      <w:del w:id="3767" w:author="Ashwani Prabhakar" w:date="2019-07-26T15:24:00Z">
        <w:r w:rsidDel="005003F2">
          <w:delText xml:space="preserve">It contains some of the features </w:delText>
        </w:r>
        <w:r w:rsidR="00B04493" w:rsidDel="005003F2">
          <w:delText>…………………………..</w:delText>
        </w:r>
        <w:commentRangeEnd w:id="3639"/>
        <w:r w:rsidR="004E6F41" w:rsidDel="005003F2">
          <w:rPr>
            <w:rStyle w:val="CommentReference"/>
          </w:rPr>
          <w:commentReference w:id="3639"/>
        </w:r>
      </w:del>
    </w:p>
    <w:p w14:paraId="749649E1" w14:textId="3A51B4C8" w:rsidR="00B04493" w:rsidRDefault="00D22C5F">
      <w:pPr>
        <w:pStyle w:val="Heading3"/>
        <w:rPr>
          <w:ins w:id="3768" w:author="Ashwani Prabhakar" w:date="2019-07-26T15:31:00Z"/>
        </w:rPr>
        <w:pPrChange w:id="3769" w:author="Ashwani Prabhakar" w:date="2019-07-24T17:38:00Z">
          <w:pPr>
            <w:tabs>
              <w:tab w:val="left" w:pos="5594"/>
            </w:tabs>
          </w:pPr>
        </w:pPrChange>
      </w:pPr>
      <w:del w:id="3770" w:author="Ashwani Prabhakar" w:date="2019-07-24T17:35:00Z">
        <w:r w:rsidDel="00EC61A3">
          <w:lastRenderedPageBreak/>
          <w:delText>5</w:delText>
        </w:r>
        <w:r w:rsidR="00D07415" w:rsidDel="00EC61A3">
          <w:delText xml:space="preserve">.2.1.5 </w:delText>
        </w:r>
      </w:del>
      <w:bookmarkStart w:id="3771" w:name="_Toc15055937"/>
      <w:bookmarkStart w:id="3772" w:name="_Toc15299753"/>
      <w:bookmarkStart w:id="3773" w:name="_Toc15328589"/>
      <w:bookmarkStart w:id="3774" w:name="_Toc16161021"/>
      <w:r w:rsidR="00B04493" w:rsidRPr="00B04493">
        <w:t>SOLVER par</w:t>
      </w:r>
      <w:r w:rsidR="00D07415">
        <w:t>ameters</w:t>
      </w:r>
      <w:bookmarkEnd w:id="3771"/>
      <w:bookmarkEnd w:id="3772"/>
      <w:bookmarkEnd w:id="3773"/>
      <w:bookmarkEnd w:id="3774"/>
    </w:p>
    <w:p w14:paraId="6B913C7D" w14:textId="78C522F7" w:rsidR="0089003D" w:rsidRPr="009A5B53" w:rsidRDefault="009A5B53">
      <w:pPr>
        <w:rPr>
          <w:i/>
          <w:rPrChange w:id="3775" w:author="Jeremie Giraud" w:date="2019-08-08T12:26:00Z">
            <w:rPr/>
          </w:rPrChange>
        </w:rPr>
        <w:pPrChange w:id="3776" w:author="Ashwani Prabhakar" w:date="2019-07-26T15:31:00Z">
          <w:pPr>
            <w:tabs>
              <w:tab w:val="left" w:pos="5594"/>
            </w:tabs>
          </w:pPr>
        </w:pPrChange>
      </w:pPr>
      <w:ins w:id="3777" w:author="Jeremie Giraud" w:date="2019-08-08T12:26:00Z">
        <w:r w:rsidRPr="00F14A1C">
          <w:rPr>
            <w:i/>
          </w:rPr>
          <w:t xml:space="preserve">This section </w:t>
        </w:r>
        <w:r>
          <w:rPr>
            <w:i/>
          </w:rPr>
          <w:t>concerns expert parameters that</w:t>
        </w:r>
        <w:r w:rsidR="00A95913">
          <w:rPr>
            <w:i/>
          </w:rPr>
          <w:t xml:space="preserve"> do not need to be adjusted for regular usage of Tomofast</w:t>
        </w:r>
        <w:r w:rsidRPr="00F14A1C">
          <w:rPr>
            <w:i/>
          </w:rPr>
          <w:t xml:space="preserve">. </w:t>
        </w:r>
      </w:ins>
    </w:p>
    <w:p w14:paraId="6261971B" w14:textId="7435203A" w:rsidR="0089003D" w:rsidRDefault="00B04493" w:rsidP="00461B58">
      <w:pPr>
        <w:pStyle w:val="ListParagraph"/>
        <w:numPr>
          <w:ilvl w:val="0"/>
          <w:numId w:val="28"/>
        </w:numPr>
        <w:tabs>
          <w:tab w:val="left" w:pos="5594"/>
        </w:tabs>
        <w:rPr>
          <w:ins w:id="3778" w:author="Ashwani Prabhakar" w:date="2019-07-26T16:06:00Z"/>
        </w:rPr>
      </w:pPr>
      <w:r>
        <w:t>This section contains the solver parameters</w:t>
      </w:r>
      <w:r w:rsidR="00AB7A37">
        <w:t xml:space="preserve"> which </w:t>
      </w:r>
      <w:ins w:id="3779" w:author="Ashwani Prabhakar" w:date="2019-07-26T15:30:00Z">
        <w:r w:rsidR="0089003D">
          <w:t xml:space="preserve">includes expert numerical tuning and </w:t>
        </w:r>
      </w:ins>
      <w:r w:rsidR="00AB7A37">
        <w:t>have been applied in inversion process.</w:t>
      </w:r>
      <w:ins w:id="3780" w:author="Ashwani Prabhakar" w:date="2019-07-30T09:01:00Z">
        <w:r w:rsidR="002D7D69">
          <w:t xml:space="preserve"> </w:t>
        </w:r>
      </w:ins>
      <w:ins w:id="3781" w:author="Ashwani Prabhakar" w:date="2019-07-26T15:30:00Z">
        <w:del w:id="3782" w:author="Jeremie Giraud" w:date="2019-07-29T21:26:00Z">
          <w:r w:rsidR="0089003D">
            <w:delText xml:space="preserve"> User</w:delText>
          </w:r>
        </w:del>
        <w:del w:id="3783" w:author="Jeremie Giraud" w:date="2019-08-08T12:25:00Z">
          <w:r w:rsidR="0089003D" w:rsidDel="009A5B53">
            <w:delText xml:space="preserve"> </w:delText>
          </w:r>
        </w:del>
      </w:ins>
      <w:ins w:id="3784" w:author="Jeremie Giraud" w:date="2019-08-08T12:25:00Z">
        <w:r w:rsidR="009A5B53">
          <w:t xml:space="preserve">User </w:t>
        </w:r>
      </w:ins>
      <w:ins w:id="3785" w:author="Ashwani Prabhakar" w:date="2019-07-26T15:30:00Z">
        <w:r w:rsidR="0089003D">
          <w:t>need not to change these parameters while running TOMOFAST-x.</w:t>
        </w:r>
      </w:ins>
      <w:ins w:id="3786" w:author="Ashwani Prabhakar" w:date="2019-07-26T15:31:00Z">
        <w:r w:rsidR="0089003D">
          <w:t xml:space="preserve"> They have been set up in the beginning of the project TOMOFAST-x.</w:t>
        </w:r>
      </w:ins>
    </w:p>
    <w:p w14:paraId="7941EBA4" w14:textId="77777777" w:rsidR="00461B58" w:rsidRDefault="00461B58">
      <w:pPr>
        <w:pStyle w:val="ListParagraph"/>
        <w:tabs>
          <w:tab w:val="left" w:pos="5594"/>
        </w:tabs>
        <w:pPrChange w:id="3787" w:author="Ashwani Prabhakar" w:date="2019-07-26T16:06:00Z">
          <w:pPr>
            <w:pStyle w:val="ListParagraph"/>
            <w:numPr>
              <w:numId w:val="28"/>
            </w:numPr>
            <w:tabs>
              <w:tab w:val="left" w:pos="5594"/>
            </w:tabs>
            <w:ind w:hanging="360"/>
          </w:pPr>
        </w:pPrChange>
      </w:pPr>
    </w:p>
    <w:p w14:paraId="1EA1FD5B" w14:textId="0AF98176" w:rsidR="00AB7A37" w:rsidDel="00461B58" w:rsidRDefault="00AB7A37" w:rsidP="00461B58">
      <w:pPr>
        <w:pStyle w:val="ListParagraph"/>
        <w:numPr>
          <w:ilvl w:val="0"/>
          <w:numId w:val="28"/>
        </w:numPr>
        <w:tabs>
          <w:tab w:val="left" w:pos="5594"/>
        </w:tabs>
        <w:rPr>
          <w:del w:id="3788" w:author="Ashwani Prabhakar" w:date="2019-07-26T16:06:00Z"/>
        </w:rPr>
      </w:pPr>
      <w:r>
        <w:t xml:space="preserve">PCG stands for </w:t>
      </w:r>
      <w:r w:rsidRPr="00AB7A37">
        <w:t>preconditioned conjugate gradients</w:t>
      </w:r>
      <w:r>
        <w:t>. Here, 0 stands for NO i.e. not applying PCG and values greater than 0 stand for YES i.e. apply P</w:t>
      </w:r>
      <w:r w:rsidR="0064510C">
        <w:t>CG. In TOMOFAST-x,</w:t>
      </w:r>
      <w:r>
        <w:t xml:space="preserve"> we have applied PCG</w:t>
      </w:r>
      <w:r w:rsidR="0064510C">
        <w:t xml:space="preserve"> and have kept it as 1.</w:t>
      </w:r>
    </w:p>
    <w:p w14:paraId="20E84DF5" w14:textId="77777777" w:rsidR="00461B58" w:rsidRDefault="00461B58" w:rsidP="003D6535">
      <w:pPr>
        <w:pStyle w:val="ListParagraph"/>
        <w:numPr>
          <w:ilvl w:val="0"/>
          <w:numId w:val="28"/>
        </w:numPr>
        <w:tabs>
          <w:tab w:val="left" w:pos="5594"/>
        </w:tabs>
        <w:rPr>
          <w:ins w:id="3789" w:author="Ashwani Prabhakar" w:date="2019-07-26T16:06:00Z"/>
        </w:rPr>
      </w:pPr>
    </w:p>
    <w:p w14:paraId="70A78C3C" w14:textId="00C217EE" w:rsidR="0064510C" w:rsidRDefault="00A74E8B">
      <w:pPr>
        <w:pStyle w:val="ListParagraph"/>
        <w:tabs>
          <w:tab w:val="left" w:pos="5594"/>
        </w:tabs>
        <w:pPrChange w:id="3790" w:author="Ashwani Prabhakar" w:date="2019-07-26T16:06:00Z">
          <w:pPr>
            <w:pStyle w:val="ListParagraph"/>
            <w:numPr>
              <w:numId w:val="28"/>
            </w:numPr>
            <w:tabs>
              <w:tab w:val="left" w:pos="5594"/>
            </w:tabs>
            <w:ind w:hanging="360"/>
          </w:pPr>
        </w:pPrChange>
      </w:pPr>
      <w:bookmarkStart w:id="3791" w:name="_GoBack"/>
      <w:bookmarkEnd w:id="3791"/>
      <w:commentRangeStart w:id="3792"/>
      <w:commentRangeStart w:id="3793"/>
      <w:del w:id="3794" w:author="Ashwani Prabhakar" w:date="2019-07-26T15:40:00Z">
        <w:r w:rsidRPr="00A74E8B" w:rsidDel="00F13531">
          <w:delText>Relaxation</w:delText>
        </w:r>
        <w:r w:rsidR="00023C62" w:rsidDel="00F13531">
          <w:delText xml:space="preserve"> omega1 PCG</w:delText>
        </w:r>
        <w:r w:rsidDel="00F13531">
          <w:delText>?</w:delText>
        </w:r>
        <w:commentRangeEnd w:id="3792"/>
        <w:r w:rsidDel="00F13531">
          <w:rPr>
            <w:rStyle w:val="CommentReference"/>
          </w:rPr>
          <w:commentReference w:id="3792"/>
        </w:r>
        <w:commentRangeEnd w:id="3793"/>
        <w:r w:rsidR="00F75B56" w:rsidDel="00F13531">
          <w:rPr>
            <w:rStyle w:val="CommentReference"/>
          </w:rPr>
          <w:commentReference w:id="3793"/>
        </w:r>
      </w:del>
    </w:p>
    <w:p w14:paraId="4DEEB493" w14:textId="77777777" w:rsidR="00461B58" w:rsidRDefault="00023C62" w:rsidP="003D6535">
      <w:pPr>
        <w:pStyle w:val="ListParagraph"/>
        <w:numPr>
          <w:ilvl w:val="0"/>
          <w:numId w:val="28"/>
        </w:numPr>
        <w:tabs>
          <w:tab w:val="left" w:pos="5594"/>
        </w:tabs>
        <w:rPr>
          <w:ins w:id="3795" w:author="Ashwani Prabhakar" w:date="2019-07-26T16:04:00Z"/>
        </w:rPr>
      </w:pPr>
      <w:r>
        <w:t>For using L2 norm, apply 1. For using greater than L2 norm, apply 2. In TOMOFAST-x, we have kept it to L2 nor</w:t>
      </w:r>
      <w:ins w:id="3796" w:author="Ashwani Prabhakar" w:date="2019-07-26T15:40:00Z">
        <w:r w:rsidR="00F13531">
          <w:t>m.</w:t>
        </w:r>
      </w:ins>
    </w:p>
    <w:p w14:paraId="7D3BFD3C" w14:textId="77777777" w:rsidR="00461B58" w:rsidRDefault="00461B58">
      <w:pPr>
        <w:pStyle w:val="ListParagraph"/>
        <w:rPr>
          <w:ins w:id="3797" w:author="Ashwani Prabhakar" w:date="2019-07-26T16:04:00Z"/>
        </w:rPr>
        <w:pPrChange w:id="3798" w:author="Ashwani Prabhakar" w:date="2019-07-26T16:04:00Z">
          <w:pPr>
            <w:pStyle w:val="ListParagraph"/>
            <w:numPr>
              <w:numId w:val="28"/>
            </w:numPr>
            <w:tabs>
              <w:tab w:val="left" w:pos="5594"/>
            </w:tabs>
            <w:ind w:hanging="360"/>
          </w:pPr>
        </w:pPrChange>
      </w:pPr>
    </w:p>
    <w:p w14:paraId="33E92A33" w14:textId="77777777" w:rsidR="007D2A24" w:rsidRDefault="00461B58" w:rsidP="003D6535">
      <w:pPr>
        <w:pStyle w:val="ListParagraph"/>
        <w:numPr>
          <w:ilvl w:val="0"/>
          <w:numId w:val="28"/>
        </w:numPr>
        <w:tabs>
          <w:tab w:val="left" w:pos="5594"/>
        </w:tabs>
        <w:rPr>
          <w:ins w:id="3799" w:author="Jeremie Giraud" w:date="2019-08-08T12:43:00Z"/>
        </w:rPr>
      </w:pPr>
      <w:ins w:id="3800" w:author="Ashwani Prabhakar" w:date="2019-07-26T16:04:00Z">
        <w:r>
          <w:t xml:space="preserve">The remaining parameters in this section are </w:t>
        </w:r>
      </w:ins>
      <w:ins w:id="3801" w:author="Ashwani Prabhakar" w:date="2019-07-26T16:05:00Z">
        <w:r>
          <w:t xml:space="preserve">expert parameters which are not needed to be changed by the </w:t>
        </w:r>
        <w:del w:id="3802" w:author="Jeremie Giraud" w:date="2019-07-29T21:26:00Z">
          <w:r>
            <w:delText>user</w:delText>
          </w:r>
        </w:del>
        <w:del w:id="3803" w:author="Jeremie Giraud" w:date="2019-08-08T12:25:00Z">
          <w:r w:rsidDel="009A5B53">
            <w:delText xml:space="preserve"> </w:delText>
          </w:r>
        </w:del>
      </w:ins>
      <w:ins w:id="3804" w:author="Jeremie Giraud" w:date="2019-08-08T12:25:00Z">
        <w:r w:rsidR="009A5B53">
          <w:t xml:space="preserve">User </w:t>
        </w:r>
      </w:ins>
      <w:ins w:id="3805" w:author="Ashwani Prabhakar" w:date="2019-07-26T16:05:00Z">
        <w:r>
          <w:t>while running TOMOFAST-x.</w:t>
        </w:r>
      </w:ins>
    </w:p>
    <w:p w14:paraId="7AA7C412" w14:textId="18F06F3B" w:rsidR="007D2A24" w:rsidRDefault="007D2A24">
      <w:pPr>
        <w:pStyle w:val="ListParagraph"/>
        <w:rPr>
          <w:ins w:id="3806" w:author="Jeremie Giraud" w:date="2019-08-08T12:44:00Z"/>
        </w:rPr>
        <w:pPrChange w:id="3807" w:author="Jeremie Giraud" w:date="2019-08-08T12:43:00Z">
          <w:pPr>
            <w:pStyle w:val="ListParagraph"/>
            <w:numPr>
              <w:numId w:val="28"/>
            </w:numPr>
            <w:tabs>
              <w:tab w:val="left" w:pos="5594"/>
            </w:tabs>
            <w:ind w:hanging="360"/>
          </w:pPr>
        </w:pPrChange>
      </w:pPr>
    </w:p>
    <w:p w14:paraId="6157C553" w14:textId="24221C85" w:rsidR="004765B5" w:rsidRDefault="004765B5" w:rsidP="004765B5">
      <w:pPr>
        <w:pStyle w:val="Caption"/>
        <w:rPr>
          <w:ins w:id="3808" w:author="Jeremie Giraud" w:date="2019-08-08T12:45:00Z"/>
        </w:rPr>
      </w:pPr>
      <w:bookmarkStart w:id="3809" w:name="_Toc16160973"/>
      <w:ins w:id="3810" w:author="Jeremie Giraud" w:date="2019-08-08T12:45:00Z">
        <w:r>
          <w:t xml:space="preserve">Table </w:t>
        </w:r>
        <w:r>
          <w:fldChar w:fldCharType="begin"/>
        </w:r>
        <w:r>
          <w:instrText xml:space="preserve"> SEQ Table \* ARABIC </w:instrText>
        </w:r>
        <w:r>
          <w:fldChar w:fldCharType="separate"/>
        </w:r>
      </w:ins>
      <w:ins w:id="3811" w:author="Jeremie Giraud" w:date="2019-08-08T16:10:00Z">
        <w:r w:rsidR="00AF3C14">
          <w:rPr>
            <w:noProof/>
          </w:rPr>
          <w:t>5</w:t>
        </w:r>
      </w:ins>
      <w:ins w:id="3812" w:author="Jeremie Giraud" w:date="2019-08-08T12:45:00Z">
        <w:r>
          <w:fldChar w:fldCharType="end"/>
        </w:r>
        <w:r>
          <w:t xml:space="preserve">. </w:t>
        </w:r>
        <w:r w:rsidRPr="004765B5">
          <w:rPr>
            <w:rPrChange w:id="3813" w:author="Jeremie Giraud" w:date="2019-08-08T12:45:00Z">
              <w:rPr>
                <w:color w:val="000000"/>
              </w:rPr>
            </w:rPrChange>
          </w:rPr>
          <w:t>SOLVER</w:t>
        </w:r>
        <w:r>
          <w:rPr>
            <w:color w:val="000000"/>
          </w:rPr>
          <w:t xml:space="preserve"> </w:t>
        </w:r>
        <w:r>
          <w:t>section of parfile.</w:t>
        </w:r>
        <w:bookmarkEnd w:id="3809"/>
        <w:r>
          <w:t xml:space="preserve"> </w:t>
        </w:r>
      </w:ins>
    </w:p>
    <w:tbl>
      <w:tblPr>
        <w:tblW w:w="9062" w:type="dxa"/>
        <w:tblCellMar>
          <w:left w:w="0" w:type="dxa"/>
          <w:right w:w="0" w:type="dxa"/>
        </w:tblCellMar>
        <w:tblLook w:val="04A0" w:firstRow="1" w:lastRow="0" w:firstColumn="1" w:lastColumn="0" w:noHBand="0" w:noVBand="1"/>
        <w:tblPrChange w:id="3814" w:author="Jeremie Giraud" w:date="2019-08-08T12:44:00Z">
          <w:tblPr>
            <w:tblW w:w="9062" w:type="dxa"/>
            <w:tblCellMar>
              <w:left w:w="0" w:type="dxa"/>
              <w:right w:w="0" w:type="dxa"/>
            </w:tblCellMar>
            <w:tblLook w:val="04A0" w:firstRow="1" w:lastRow="0" w:firstColumn="1" w:lastColumn="0" w:noHBand="0" w:noVBand="1"/>
          </w:tblPr>
        </w:tblPrChange>
      </w:tblPr>
      <w:tblGrid>
        <w:gridCol w:w="3818"/>
        <w:gridCol w:w="3260"/>
        <w:gridCol w:w="1984"/>
        <w:tblGridChange w:id="3815">
          <w:tblGrid>
            <w:gridCol w:w="3818"/>
            <w:gridCol w:w="2268"/>
            <w:gridCol w:w="992"/>
            <w:gridCol w:w="1984"/>
          </w:tblGrid>
        </w:tblGridChange>
      </w:tblGrid>
      <w:tr w:rsidR="004765B5" w14:paraId="5DB9A299" w14:textId="77777777" w:rsidTr="004765B5">
        <w:trPr>
          <w:trHeight w:val="330"/>
          <w:ins w:id="3816" w:author="Jeremie Giraud" w:date="2019-08-08T12:43:00Z"/>
          <w:trPrChange w:id="3817" w:author="Jeremie Giraud" w:date="2019-08-08T12:44:00Z">
            <w:trPr>
              <w:trHeight w:val="330"/>
            </w:trPr>
          </w:trPrChange>
        </w:trPr>
        <w:tc>
          <w:tcPr>
            <w:tcW w:w="3818" w:type="dxa"/>
            <w:tcBorders>
              <w:top w:val="single" w:sz="8" w:space="0" w:color="BFBFBF"/>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Change w:id="3818" w:author="Jeremie Giraud" w:date="2019-08-08T12:44:00Z">
              <w:tcPr>
                <w:tcW w:w="3818" w:type="dxa"/>
                <w:tcBorders>
                  <w:top w:val="single" w:sz="8" w:space="0" w:color="BFBFBF"/>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tcPrChange>
          </w:tcPr>
          <w:p w14:paraId="36D80602" w14:textId="77777777" w:rsidR="007D2A24" w:rsidRPr="007D2A24" w:rsidRDefault="007D2A24">
            <w:pPr>
              <w:spacing w:after="0" w:line="240" w:lineRule="auto"/>
              <w:rPr>
                <w:ins w:id="3819" w:author="Jeremie Giraud" w:date="2019-08-08T12:43:00Z"/>
                <w:rFonts w:ascii="Times New Roman" w:eastAsia="Times New Roman" w:hAnsi="Times New Roman" w:cs="Times New Roman"/>
                <w:color w:val="000000"/>
                <w:sz w:val="24"/>
                <w:szCs w:val="24"/>
                <w:lang w:eastAsia="en-AU"/>
                <w:rPrChange w:id="3820" w:author="Jeremie Giraud" w:date="2019-08-08T12:44:00Z">
                  <w:rPr>
                    <w:ins w:id="3821" w:author="Jeremie Giraud" w:date="2019-08-08T12:43:00Z"/>
                    <w:color w:val="000000"/>
                  </w:rPr>
                </w:rPrChange>
              </w:rPr>
              <w:pPrChange w:id="3822" w:author="Jeremie Giraud" w:date="2019-08-08T12:44:00Z">
                <w:pPr/>
              </w:pPrChange>
            </w:pPr>
            <w:ins w:id="3823" w:author="Jeremie Giraud" w:date="2019-08-08T12:43:00Z">
              <w:r w:rsidRPr="007D2A24">
                <w:rPr>
                  <w:rFonts w:ascii="Times New Roman" w:eastAsia="Times New Roman" w:hAnsi="Times New Roman" w:cs="Times New Roman"/>
                  <w:color w:val="000000"/>
                  <w:sz w:val="24"/>
                  <w:szCs w:val="24"/>
                  <w:lang w:eastAsia="en-AU"/>
                  <w:rPrChange w:id="3824" w:author="Jeremie Giraud" w:date="2019-08-08T12:44:00Z">
                    <w:rPr>
                      <w:color w:val="000000"/>
                    </w:rPr>
                  </w:rPrChange>
                </w:rPr>
                <w:t>Parameter</w:t>
              </w:r>
            </w:ins>
          </w:p>
        </w:tc>
        <w:tc>
          <w:tcPr>
            <w:tcW w:w="3260" w:type="dxa"/>
            <w:tcBorders>
              <w:top w:val="single" w:sz="8" w:space="0" w:color="BFBFBF"/>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Change w:id="3825" w:author="Jeremie Giraud" w:date="2019-08-08T12:44:00Z">
              <w:tcPr>
                <w:tcW w:w="2268" w:type="dxa"/>
                <w:tcBorders>
                  <w:top w:val="single" w:sz="8" w:space="0" w:color="BFBFBF"/>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tcPrChange>
          </w:tcPr>
          <w:p w14:paraId="186B5D8F" w14:textId="78729D2C" w:rsidR="007D2A24" w:rsidRPr="007D2A24" w:rsidRDefault="00971F1D">
            <w:pPr>
              <w:spacing w:after="0" w:line="240" w:lineRule="auto"/>
              <w:rPr>
                <w:ins w:id="3826" w:author="Jeremie Giraud" w:date="2019-08-08T12:43:00Z"/>
                <w:rFonts w:ascii="Times New Roman" w:eastAsia="Times New Roman" w:hAnsi="Times New Roman" w:cs="Times New Roman"/>
                <w:color w:val="000000"/>
                <w:sz w:val="24"/>
                <w:szCs w:val="24"/>
                <w:lang w:eastAsia="en-AU"/>
                <w:rPrChange w:id="3827" w:author="Jeremie Giraud" w:date="2019-08-08T12:44:00Z">
                  <w:rPr>
                    <w:ins w:id="3828" w:author="Jeremie Giraud" w:date="2019-08-08T12:43:00Z"/>
                    <w:color w:val="000000"/>
                  </w:rPr>
                </w:rPrChange>
              </w:rPr>
              <w:pPrChange w:id="3829" w:author="Jeremie Giraud" w:date="2019-08-08T12:44:00Z">
                <w:pPr/>
              </w:pPrChange>
            </w:pPr>
            <w:ins w:id="3830" w:author="Jeremie Giraud" w:date="2019-08-08T15:22:00Z">
              <w:r>
                <w:rPr>
                  <w:rFonts w:ascii="Times New Roman" w:eastAsia="Times New Roman" w:hAnsi="Times New Roman" w:cs="Times New Roman"/>
                  <w:color w:val="000000"/>
                  <w:sz w:val="24"/>
                  <w:szCs w:val="24"/>
                  <w:lang w:eastAsia="en-AU"/>
                </w:rPr>
                <w:t>Value for example case</w:t>
              </w:r>
            </w:ins>
          </w:p>
        </w:tc>
        <w:tc>
          <w:tcPr>
            <w:tcW w:w="1984" w:type="dxa"/>
            <w:tcBorders>
              <w:top w:val="single" w:sz="8" w:space="0" w:color="BFBFBF"/>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Change w:id="3831" w:author="Jeremie Giraud" w:date="2019-08-08T12:44:00Z">
              <w:tcPr>
                <w:tcW w:w="2976" w:type="dxa"/>
                <w:gridSpan w:val="2"/>
                <w:tcBorders>
                  <w:top w:val="single" w:sz="8" w:space="0" w:color="BFBFBF"/>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tcPrChange>
          </w:tcPr>
          <w:p w14:paraId="69F100D4" w14:textId="32D800B1" w:rsidR="007D2A24" w:rsidRPr="007D2A24" w:rsidRDefault="00F02884">
            <w:pPr>
              <w:spacing w:after="0" w:line="240" w:lineRule="auto"/>
              <w:rPr>
                <w:ins w:id="3832" w:author="Jeremie Giraud" w:date="2019-08-08T12:43:00Z"/>
                <w:rFonts w:ascii="Times New Roman" w:eastAsia="Times New Roman" w:hAnsi="Times New Roman" w:cs="Times New Roman"/>
                <w:color w:val="000000"/>
                <w:sz w:val="24"/>
                <w:szCs w:val="24"/>
                <w:lang w:eastAsia="en-AU"/>
                <w:rPrChange w:id="3833" w:author="Jeremie Giraud" w:date="2019-08-08T12:44:00Z">
                  <w:rPr>
                    <w:ins w:id="3834" w:author="Jeremie Giraud" w:date="2019-08-08T12:43:00Z"/>
                    <w:color w:val="000000"/>
                  </w:rPr>
                </w:rPrChange>
              </w:rPr>
              <w:pPrChange w:id="3835" w:author="Jeremie Giraud" w:date="2019-08-08T12:44:00Z">
                <w:pPr/>
              </w:pPrChange>
            </w:pPr>
            <w:ins w:id="3836" w:author="Jeremie Giraud" w:date="2019-08-08T15:52:00Z">
              <w:r>
                <w:rPr>
                  <w:rFonts w:ascii="Times New Roman" w:eastAsia="Times New Roman" w:hAnsi="Times New Roman" w:cs="Times New Roman"/>
                  <w:color w:val="000000"/>
                  <w:sz w:val="24"/>
                  <w:szCs w:val="24"/>
                  <w:lang w:eastAsia="en-AU"/>
                </w:rPr>
                <w:t>Range/remark</w:t>
              </w:r>
            </w:ins>
            <w:ins w:id="3837" w:author="Jeremie Giraud" w:date="2019-08-08T12:43:00Z">
              <w:r w:rsidR="007D2A24" w:rsidRPr="007D2A24">
                <w:rPr>
                  <w:rFonts w:ascii="Times New Roman" w:eastAsia="Times New Roman" w:hAnsi="Times New Roman" w:cs="Times New Roman"/>
                  <w:color w:val="000000"/>
                  <w:sz w:val="24"/>
                  <w:szCs w:val="24"/>
                  <w:lang w:eastAsia="en-AU"/>
                  <w:rPrChange w:id="3838" w:author="Jeremie Giraud" w:date="2019-08-08T12:44:00Z">
                    <w:rPr>
                      <w:color w:val="000000"/>
                    </w:rPr>
                  </w:rPrChange>
                </w:rPr>
                <w:t xml:space="preserve"> </w:t>
              </w:r>
            </w:ins>
          </w:p>
        </w:tc>
      </w:tr>
      <w:tr w:rsidR="004765B5" w14:paraId="70132CF0" w14:textId="77777777" w:rsidTr="004765B5">
        <w:trPr>
          <w:trHeight w:val="330"/>
          <w:ins w:id="3839"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359FC2C4" w14:textId="61DE0A88" w:rsidR="004765B5" w:rsidRDefault="004765B5">
            <w:pPr>
              <w:rPr>
                <w:ins w:id="3840" w:author="Jeremie Giraud" w:date="2019-08-08T12:43:00Z"/>
                <w:color w:val="000000"/>
              </w:rPr>
            </w:pPr>
            <w:ins w:id="3841" w:author="Jeremie Giraud" w:date="2019-08-08T12:43:00Z">
              <w:r>
                <w:rPr>
                  <w:color w:val="000000"/>
                </w:rPr>
                <w:t>******* SOLVER parameters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4CFFA45B" w14:textId="77777777" w:rsidR="004765B5" w:rsidRDefault="004765B5" w:rsidP="004765B5">
            <w:pPr>
              <w:rPr>
                <w:ins w:id="3842" w:author="Jeremie Giraud" w:date="2019-08-08T12:43:00Z"/>
                <w:color w:val="000000"/>
              </w:rPr>
            </w:pPr>
            <w:ins w:id="3843" w:author="Jeremie Giraud" w:date="2019-08-08T12:43:00Z">
              <w:r>
                <w:rPr>
                  <w:color w:val="000000"/>
                </w:rPr>
                <w:t> </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06511805" w14:textId="7F09F611" w:rsidR="004765B5" w:rsidRDefault="004765B5" w:rsidP="004765B5">
            <w:pPr>
              <w:rPr>
                <w:ins w:id="3844" w:author="Jeremie Giraud" w:date="2019-08-08T12:43:00Z"/>
                <w:color w:val="000000"/>
              </w:rPr>
            </w:pPr>
            <w:ins w:id="3845" w:author="Jeremie Giraud" w:date="2019-08-08T12:44:00Z">
              <w:r w:rsidRPr="007555D7">
                <w:rPr>
                  <w:rFonts w:ascii="Times New Roman" w:eastAsia="Times New Roman" w:hAnsi="Times New Roman" w:cs="Times New Roman"/>
                  <w:color w:val="000000"/>
                  <w:sz w:val="24"/>
                  <w:szCs w:val="24"/>
                  <w:lang w:eastAsia="en-AU"/>
                </w:rPr>
                <w:t> N/A</w:t>
              </w:r>
            </w:ins>
          </w:p>
        </w:tc>
      </w:tr>
      <w:tr w:rsidR="004765B5" w14:paraId="7F18560B" w14:textId="77777777" w:rsidTr="004765B5">
        <w:trPr>
          <w:trHeight w:val="330"/>
          <w:ins w:id="3846"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2AAFEB13" w14:textId="77777777" w:rsidR="004765B5" w:rsidRDefault="004765B5" w:rsidP="004765B5">
            <w:pPr>
              <w:rPr>
                <w:ins w:id="3847" w:author="Jeremie Giraud" w:date="2019-08-08T12:43:00Z"/>
                <w:color w:val="000000"/>
              </w:rPr>
            </w:pPr>
            <w:ins w:id="3848" w:author="Jeremie Giraud" w:date="2019-08-08T12:43:00Z">
              <w:r>
                <w:rPr>
                  <w:color w:val="000000"/>
                </w:rPr>
                <w:t xml:space="preserve">PCG precond (0=NO, YES&gt;0)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39DA035B" w14:textId="77777777" w:rsidR="004765B5" w:rsidRDefault="004765B5">
            <w:pPr>
              <w:rPr>
                <w:ins w:id="3849" w:author="Jeremie Giraud" w:date="2019-08-08T12:43:00Z"/>
                <w:color w:val="000000"/>
              </w:rPr>
              <w:pPrChange w:id="3850" w:author="Jeremie Giraud" w:date="2019-08-08T12:44:00Z">
                <w:pPr>
                  <w:jc w:val="right"/>
                </w:pPr>
              </w:pPrChange>
            </w:pPr>
            <w:ins w:id="3851" w:author="Jeremie Giraud" w:date="2019-08-08T12:43:00Z">
              <w:r>
                <w:rPr>
                  <w:color w:val="000000"/>
                </w:rPr>
                <w:t>1</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7BBF9086" w14:textId="163D24FA" w:rsidR="004765B5" w:rsidRDefault="00984526" w:rsidP="004765B5">
            <w:pPr>
              <w:rPr>
                <w:ins w:id="3852" w:author="Jeremie Giraud" w:date="2019-08-08T12:43:00Z"/>
                <w:color w:val="000000"/>
              </w:rPr>
            </w:pPr>
            <w:ins w:id="3853" w:author="Jeremie Giraud" w:date="2019-08-27T16:19:00Z">
              <w:r>
                <w:rPr>
                  <w:rFonts w:ascii="Times New Roman" w:eastAsia="Times New Roman" w:hAnsi="Times New Roman" w:cs="Times New Roman"/>
                  <w:color w:val="000000"/>
                  <w:sz w:val="24"/>
                  <w:szCs w:val="24"/>
                  <w:lang w:eastAsia="en-AU"/>
                </w:rPr>
                <w:t>Expert parameter.</w:t>
              </w:r>
            </w:ins>
            <w:ins w:id="3854" w:author="Jeremie Giraud" w:date="2019-08-08T12:44:00Z">
              <w:r w:rsidR="004765B5">
                <w:rPr>
                  <w:rFonts w:ascii="Times New Roman" w:eastAsia="Times New Roman" w:hAnsi="Times New Roman" w:cs="Times New Roman"/>
                  <w:color w:val="000000"/>
                  <w:sz w:val="24"/>
                  <w:szCs w:val="24"/>
                  <w:lang w:eastAsia="en-AU"/>
                </w:rPr>
                <w:t xml:space="preserve"> </w:t>
              </w:r>
              <w:r w:rsidR="004765B5" w:rsidRPr="007555D7">
                <w:rPr>
                  <w:rFonts w:ascii="Times New Roman" w:eastAsia="Times New Roman" w:hAnsi="Times New Roman" w:cs="Times New Roman"/>
                  <w:color w:val="000000"/>
                  <w:sz w:val="24"/>
                  <w:szCs w:val="24"/>
                  <w:lang w:eastAsia="en-AU"/>
                </w:rPr>
                <w:t> </w:t>
              </w:r>
            </w:ins>
          </w:p>
        </w:tc>
      </w:tr>
      <w:tr w:rsidR="004765B5" w14:paraId="4241C03D" w14:textId="77777777" w:rsidTr="004765B5">
        <w:trPr>
          <w:trHeight w:val="330"/>
          <w:ins w:id="3855"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63A9DD74" w14:textId="77777777" w:rsidR="004765B5" w:rsidRDefault="004765B5" w:rsidP="004765B5">
            <w:pPr>
              <w:rPr>
                <w:ins w:id="3856" w:author="Jeremie Giraud" w:date="2019-08-08T12:43:00Z"/>
                <w:color w:val="000000"/>
              </w:rPr>
            </w:pPr>
            <w:ins w:id="3857" w:author="Jeremie Giraud" w:date="2019-08-08T12:43:00Z">
              <w:r>
                <w:rPr>
                  <w:color w:val="000000"/>
                </w:rPr>
                <w:t xml:space="preserve">relaxation omega1 PCG precon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06A195EB" w14:textId="77777777" w:rsidR="004765B5" w:rsidRDefault="004765B5">
            <w:pPr>
              <w:rPr>
                <w:ins w:id="3858" w:author="Jeremie Giraud" w:date="2019-08-08T12:43:00Z"/>
                <w:color w:val="000000"/>
              </w:rPr>
            </w:pPr>
            <w:ins w:id="3859" w:author="Jeremie Giraud" w:date="2019-08-08T12:43:00Z">
              <w:r>
                <w:rPr>
                  <w:color w:val="000000"/>
                </w:rPr>
                <w:t xml:space="preserve"> 0.8d0</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000105A2" w14:textId="54FBA8C4" w:rsidR="004765B5" w:rsidRDefault="00984526" w:rsidP="004765B5">
            <w:pPr>
              <w:rPr>
                <w:ins w:id="3860" w:author="Jeremie Giraud" w:date="2019-08-08T12:43:00Z"/>
                <w:color w:val="000000"/>
              </w:rPr>
            </w:pPr>
            <w:ins w:id="3861" w:author="Jeremie Giraud" w:date="2019-08-27T16:19:00Z">
              <w:r>
                <w:rPr>
                  <w:rFonts w:ascii="Times New Roman" w:eastAsia="Times New Roman" w:hAnsi="Times New Roman" w:cs="Times New Roman"/>
                  <w:color w:val="000000"/>
                  <w:sz w:val="24"/>
                  <w:szCs w:val="24"/>
                  <w:lang w:eastAsia="en-AU"/>
                </w:rPr>
                <w:t xml:space="preserve">Expert parameter. </w:t>
              </w:r>
              <w:r w:rsidRPr="007555D7">
                <w:rPr>
                  <w:rFonts w:ascii="Times New Roman" w:eastAsia="Times New Roman" w:hAnsi="Times New Roman" w:cs="Times New Roman"/>
                  <w:color w:val="000000"/>
                  <w:sz w:val="24"/>
                  <w:szCs w:val="24"/>
                  <w:lang w:eastAsia="en-AU"/>
                </w:rPr>
                <w:t> </w:t>
              </w:r>
            </w:ins>
          </w:p>
        </w:tc>
      </w:tr>
      <w:tr w:rsidR="004765B5" w14:paraId="0145DD2F" w14:textId="77777777" w:rsidTr="004765B5">
        <w:trPr>
          <w:trHeight w:val="330"/>
          <w:ins w:id="3862"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6F78BA54" w14:textId="77777777" w:rsidR="004765B5" w:rsidRDefault="004765B5" w:rsidP="004765B5">
            <w:pPr>
              <w:rPr>
                <w:ins w:id="3863" w:author="Jeremie Giraud" w:date="2019-08-08T12:43:00Z"/>
                <w:color w:val="000000"/>
              </w:rPr>
            </w:pPr>
            <w:ins w:id="3864" w:author="Jeremie Giraud" w:date="2019-08-08T12:43:00Z">
              <w:r>
                <w:rPr>
                  <w:color w:val="000000"/>
                </w:rPr>
                <w:t xml:space="preserve">type of norms: 1=L2, 2=max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05910BE0" w14:textId="77777777" w:rsidR="004765B5" w:rsidRDefault="004765B5">
            <w:pPr>
              <w:rPr>
                <w:ins w:id="3865" w:author="Jeremie Giraud" w:date="2019-08-08T12:43:00Z"/>
                <w:color w:val="000000"/>
              </w:rPr>
              <w:pPrChange w:id="3866" w:author="Jeremie Giraud" w:date="2019-08-08T12:44:00Z">
                <w:pPr>
                  <w:jc w:val="right"/>
                </w:pPr>
              </w:pPrChange>
            </w:pPr>
            <w:ins w:id="3867" w:author="Jeremie Giraud" w:date="2019-08-08T12:43:00Z">
              <w:r>
                <w:rPr>
                  <w:color w:val="000000"/>
                </w:rPr>
                <w:t>1</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28813E75" w14:textId="7ECE1057" w:rsidR="004765B5" w:rsidRDefault="004765B5" w:rsidP="004765B5">
            <w:pPr>
              <w:rPr>
                <w:ins w:id="3868" w:author="Jeremie Giraud" w:date="2019-08-08T12:43:00Z"/>
                <w:color w:val="000000"/>
              </w:rPr>
            </w:pPr>
            <w:ins w:id="3869" w:author="Jeremie Giraud" w:date="2019-08-08T12:44: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4765B5" w14:paraId="67FFB8A5" w14:textId="77777777" w:rsidTr="004765B5">
        <w:trPr>
          <w:trHeight w:val="330"/>
          <w:ins w:id="3870"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7042FCE8" w14:textId="77777777" w:rsidR="004765B5" w:rsidRDefault="004765B5" w:rsidP="004765B5">
            <w:pPr>
              <w:rPr>
                <w:ins w:id="3871" w:author="Jeremie Giraud" w:date="2019-08-08T12:43:00Z"/>
                <w:color w:val="000000"/>
              </w:rPr>
            </w:pPr>
            <w:ins w:id="3872" w:author="Jeremie Giraud" w:date="2019-08-08T12:43:00Z">
              <w:r>
                <w:rPr>
                  <w:color w:val="000000"/>
                </w:rPr>
                <w:t xml:space="preserve">max num. of lin. solv. iters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54ED5042" w14:textId="77777777" w:rsidR="004765B5" w:rsidRDefault="004765B5">
            <w:pPr>
              <w:rPr>
                <w:ins w:id="3873" w:author="Jeremie Giraud" w:date="2019-08-08T12:43:00Z"/>
                <w:color w:val="000000"/>
              </w:rPr>
              <w:pPrChange w:id="3874" w:author="Jeremie Giraud" w:date="2019-08-08T12:44:00Z">
                <w:pPr>
                  <w:jc w:val="right"/>
                </w:pPr>
              </w:pPrChange>
            </w:pPr>
            <w:ins w:id="3875" w:author="Jeremie Giraud" w:date="2019-08-08T12:43:00Z">
              <w:r>
                <w:rPr>
                  <w:color w:val="000000"/>
                </w:rPr>
                <w:t>1000</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2F2CE2A6" w14:textId="77FCABD0" w:rsidR="004765B5" w:rsidRDefault="004765B5" w:rsidP="004765B5">
            <w:pPr>
              <w:rPr>
                <w:ins w:id="3876" w:author="Jeremie Giraud" w:date="2019-08-08T12:43:00Z"/>
                <w:color w:val="000000"/>
              </w:rPr>
            </w:pPr>
            <w:ins w:id="3877" w:author="Jeremie Giraud" w:date="2019-08-08T12:44: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4765B5" w14:paraId="0516A37D" w14:textId="77777777" w:rsidTr="004765B5">
        <w:trPr>
          <w:trHeight w:val="330"/>
          <w:ins w:id="3878"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585B7093" w14:textId="77777777" w:rsidR="004765B5" w:rsidRDefault="004765B5" w:rsidP="004765B5">
            <w:pPr>
              <w:rPr>
                <w:ins w:id="3879" w:author="Jeremie Giraud" w:date="2019-08-08T12:43:00Z"/>
                <w:color w:val="000000"/>
              </w:rPr>
            </w:pPr>
            <w:ins w:id="3880" w:author="Jeremie Giraud" w:date="2019-08-08T12:43:00Z">
              <w:r>
                <w:rPr>
                  <w:color w:val="000000"/>
                </w:rPr>
                <w:t xml:space="preserve">output freq linsolver (iters)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46FAA10D" w14:textId="77777777" w:rsidR="004765B5" w:rsidRDefault="004765B5">
            <w:pPr>
              <w:rPr>
                <w:ins w:id="3881" w:author="Jeremie Giraud" w:date="2019-08-08T12:43:00Z"/>
                <w:color w:val="000000"/>
              </w:rPr>
              <w:pPrChange w:id="3882" w:author="Jeremie Giraud" w:date="2019-08-08T12:44:00Z">
                <w:pPr>
                  <w:jc w:val="right"/>
                </w:pPr>
              </w:pPrChange>
            </w:pPr>
            <w:ins w:id="3883" w:author="Jeremie Giraud" w:date="2019-08-08T12:43:00Z">
              <w:r>
                <w:rPr>
                  <w:color w:val="000000"/>
                </w:rPr>
                <w:t>20</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18014DE9" w14:textId="7702C9AC" w:rsidR="004765B5" w:rsidRDefault="00984526" w:rsidP="004765B5">
            <w:pPr>
              <w:rPr>
                <w:ins w:id="3884" w:author="Jeremie Giraud" w:date="2019-08-08T12:43:00Z"/>
                <w:color w:val="000000"/>
              </w:rPr>
            </w:pPr>
            <w:ins w:id="3885" w:author="Jeremie Giraud" w:date="2019-08-27T16:19:00Z">
              <w:r>
                <w:rPr>
                  <w:rFonts w:ascii="Times New Roman" w:eastAsia="Times New Roman" w:hAnsi="Times New Roman" w:cs="Times New Roman"/>
                  <w:color w:val="000000"/>
                  <w:sz w:val="24"/>
                  <w:szCs w:val="24"/>
                  <w:lang w:eastAsia="en-AU"/>
                </w:rPr>
                <w:t xml:space="preserve">Expert parameter. </w:t>
              </w:r>
              <w:r w:rsidRPr="007555D7">
                <w:rPr>
                  <w:rFonts w:ascii="Times New Roman" w:eastAsia="Times New Roman" w:hAnsi="Times New Roman" w:cs="Times New Roman"/>
                  <w:color w:val="000000"/>
                  <w:sz w:val="24"/>
                  <w:szCs w:val="24"/>
                  <w:lang w:eastAsia="en-AU"/>
                </w:rPr>
                <w:t> </w:t>
              </w:r>
            </w:ins>
          </w:p>
        </w:tc>
      </w:tr>
      <w:tr w:rsidR="004765B5" w14:paraId="7F9DF7F6" w14:textId="77777777" w:rsidTr="004765B5">
        <w:trPr>
          <w:trHeight w:val="330"/>
          <w:ins w:id="3886" w:author="Jeremie Giraud" w:date="2019-08-08T12:43:00Z"/>
        </w:trPr>
        <w:tc>
          <w:tcPr>
            <w:tcW w:w="3818" w:type="dxa"/>
            <w:tcBorders>
              <w:top w:val="nil"/>
              <w:left w:val="single" w:sz="8" w:space="0" w:color="BFBFBF"/>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508A9C98" w14:textId="77777777" w:rsidR="004765B5" w:rsidRDefault="004765B5" w:rsidP="004765B5">
            <w:pPr>
              <w:rPr>
                <w:ins w:id="3887" w:author="Jeremie Giraud" w:date="2019-08-08T12:43:00Z"/>
                <w:color w:val="000000"/>
              </w:rPr>
            </w:pPr>
            <w:ins w:id="3888" w:author="Jeremie Giraud" w:date="2019-08-08T12:43:00Z">
              <w:r>
                <w:rPr>
                  <w:color w:val="000000"/>
                </w:rPr>
                <w:t xml:space="preserve">tolerance of linear solver             </w:t>
              </w:r>
            </w:ins>
          </w:p>
        </w:tc>
        <w:tc>
          <w:tcPr>
            <w:tcW w:w="3260"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70A6572C" w14:textId="77777777" w:rsidR="004765B5" w:rsidRDefault="004765B5">
            <w:pPr>
              <w:rPr>
                <w:ins w:id="3889" w:author="Jeremie Giraud" w:date="2019-08-08T12:43:00Z"/>
                <w:color w:val="000000"/>
              </w:rPr>
            </w:pPr>
            <w:ins w:id="3890" w:author="Jeremie Giraud" w:date="2019-08-08T12:43:00Z">
              <w:r>
                <w:rPr>
                  <w:color w:val="000000"/>
                </w:rPr>
                <w:t xml:space="preserve"> 1.d-12</w:t>
              </w:r>
            </w:ins>
          </w:p>
        </w:tc>
        <w:tc>
          <w:tcPr>
            <w:tcW w:w="1984" w:type="dxa"/>
            <w:tcBorders>
              <w:top w:val="nil"/>
              <w:left w:val="nil"/>
              <w:bottom w:val="single" w:sz="8" w:space="0" w:color="BFBFBF"/>
              <w:right w:val="single" w:sz="8" w:space="0" w:color="BFBFBF"/>
            </w:tcBorders>
            <w:shd w:val="clear" w:color="auto" w:fill="auto"/>
            <w:noWrap/>
            <w:tcMar>
              <w:top w:w="15" w:type="dxa"/>
              <w:left w:w="15" w:type="dxa"/>
              <w:bottom w:w="0" w:type="dxa"/>
              <w:right w:w="15" w:type="dxa"/>
            </w:tcMar>
            <w:vAlign w:val="center"/>
            <w:hideMark/>
          </w:tcPr>
          <w:p w14:paraId="386B18AA" w14:textId="5FBAE92A" w:rsidR="004765B5" w:rsidRDefault="00984526" w:rsidP="004765B5">
            <w:pPr>
              <w:rPr>
                <w:ins w:id="3891" w:author="Jeremie Giraud" w:date="2019-08-08T12:43:00Z"/>
                <w:color w:val="000000"/>
              </w:rPr>
            </w:pPr>
            <w:ins w:id="3892" w:author="Jeremie Giraud" w:date="2019-08-27T16:19:00Z">
              <w:r>
                <w:rPr>
                  <w:rFonts w:ascii="Times New Roman" w:eastAsia="Times New Roman" w:hAnsi="Times New Roman" w:cs="Times New Roman"/>
                  <w:color w:val="000000"/>
                  <w:sz w:val="24"/>
                  <w:szCs w:val="24"/>
                  <w:lang w:eastAsia="en-AU"/>
                </w:rPr>
                <w:t xml:space="preserve">Expert parameter. </w:t>
              </w:r>
              <w:r w:rsidRPr="007555D7">
                <w:rPr>
                  <w:rFonts w:ascii="Times New Roman" w:eastAsia="Times New Roman" w:hAnsi="Times New Roman" w:cs="Times New Roman"/>
                  <w:color w:val="000000"/>
                  <w:sz w:val="24"/>
                  <w:szCs w:val="24"/>
                  <w:lang w:eastAsia="en-AU"/>
                </w:rPr>
                <w:t> </w:t>
              </w:r>
            </w:ins>
          </w:p>
        </w:tc>
      </w:tr>
    </w:tbl>
    <w:p w14:paraId="4711F70E" w14:textId="6A3EA023" w:rsidR="00023C62" w:rsidRDefault="007D2A24">
      <w:pPr>
        <w:tabs>
          <w:tab w:val="left" w:pos="5594"/>
        </w:tabs>
        <w:pPrChange w:id="3893" w:author="Jeremie Giraud" w:date="2019-08-08T12:43:00Z">
          <w:pPr>
            <w:pStyle w:val="ListParagraph"/>
            <w:numPr>
              <w:numId w:val="28"/>
            </w:numPr>
            <w:tabs>
              <w:tab w:val="left" w:pos="5594"/>
            </w:tabs>
            <w:ind w:hanging="360"/>
          </w:pPr>
        </w:pPrChange>
      </w:pPr>
      <w:ins w:id="3894" w:author="Jeremie Giraud" w:date="2019-08-08T12:43:00Z">
        <w:r w:rsidDel="00F13531">
          <w:t xml:space="preserve"> </w:t>
        </w:r>
      </w:ins>
      <w:del w:id="3895" w:author="Ashwani Prabhakar" w:date="2019-07-26T15:40:00Z">
        <w:r w:rsidR="00023C62" w:rsidDel="00F13531">
          <w:delText>m.</w:delText>
        </w:r>
      </w:del>
    </w:p>
    <w:p w14:paraId="7F405F8E" w14:textId="0F94D785" w:rsidR="00023C62" w:rsidDel="00F13531" w:rsidRDefault="00023C62">
      <w:pPr>
        <w:pStyle w:val="ListParagraph"/>
        <w:tabs>
          <w:tab w:val="left" w:pos="5594"/>
        </w:tabs>
        <w:rPr>
          <w:del w:id="3896" w:author="Ashwani Prabhakar" w:date="2019-07-26T15:40:00Z"/>
        </w:rPr>
        <w:pPrChange w:id="3897" w:author="Ashwani Prabhakar" w:date="2019-07-26T16:04:00Z">
          <w:pPr>
            <w:pStyle w:val="ListParagraph"/>
            <w:numPr>
              <w:numId w:val="28"/>
            </w:numPr>
            <w:tabs>
              <w:tab w:val="left" w:pos="5594"/>
            </w:tabs>
            <w:ind w:hanging="360"/>
          </w:pPr>
        </w:pPrChange>
      </w:pPr>
      <w:del w:id="3898" w:author="Ashwani Prabhakar" w:date="2019-07-26T16:03:00Z">
        <w:r w:rsidDel="00461B58">
          <w:delText>……………</w:delText>
        </w:r>
      </w:del>
      <w:del w:id="3899" w:author="Ashwani Prabhakar" w:date="2019-07-26T15:40:00Z">
        <w:r w:rsidDel="00F13531">
          <w:delText>………</w:delText>
        </w:r>
      </w:del>
    </w:p>
    <w:p w14:paraId="5C1CB0E1" w14:textId="08F8A3C3" w:rsidR="00023C62" w:rsidDel="00F13531" w:rsidRDefault="00023C62">
      <w:pPr>
        <w:pStyle w:val="ListParagraph"/>
        <w:tabs>
          <w:tab w:val="left" w:pos="5594"/>
        </w:tabs>
        <w:rPr>
          <w:del w:id="3900" w:author="Ashwani Prabhakar" w:date="2019-07-26T15:40:00Z"/>
        </w:rPr>
        <w:pPrChange w:id="3901" w:author="Ashwani Prabhakar" w:date="2019-07-26T16:04:00Z">
          <w:pPr>
            <w:pStyle w:val="ListParagraph"/>
            <w:numPr>
              <w:numId w:val="28"/>
            </w:numPr>
            <w:tabs>
              <w:tab w:val="left" w:pos="5594"/>
            </w:tabs>
            <w:ind w:hanging="360"/>
          </w:pPr>
        </w:pPrChange>
      </w:pPr>
      <w:del w:id="3902" w:author="Ashwani Prabhakar" w:date="2019-07-26T15:40:00Z">
        <w:r w:rsidDel="00F13531">
          <w:delText>…………………</w:delText>
        </w:r>
      </w:del>
    </w:p>
    <w:p w14:paraId="45AF1587" w14:textId="6C62EE14" w:rsidR="00023C62" w:rsidRDefault="00023C62">
      <w:pPr>
        <w:pStyle w:val="ListParagraph"/>
        <w:tabs>
          <w:tab w:val="left" w:pos="5594"/>
        </w:tabs>
        <w:pPrChange w:id="3903" w:author="Ashwani Prabhakar" w:date="2019-07-26T16:04:00Z">
          <w:pPr>
            <w:pStyle w:val="ListParagraph"/>
            <w:numPr>
              <w:numId w:val="28"/>
            </w:numPr>
            <w:tabs>
              <w:tab w:val="left" w:pos="5594"/>
            </w:tabs>
            <w:ind w:hanging="360"/>
          </w:pPr>
        </w:pPrChange>
      </w:pPr>
      <w:del w:id="3904" w:author="Ashwani Prabhakar" w:date="2019-07-26T15:40:00Z">
        <w:r w:rsidDel="00F13531">
          <w:delText>……………….</w:delText>
        </w:r>
      </w:del>
    </w:p>
    <w:p w14:paraId="2A5464E9" w14:textId="6733340A" w:rsidR="00023C62" w:rsidRDefault="00D22C5F">
      <w:pPr>
        <w:pStyle w:val="Heading3"/>
        <w:rPr>
          <w:ins w:id="3905" w:author="Ashwani Prabhakar" w:date="2019-07-26T16:07:00Z"/>
        </w:rPr>
        <w:pPrChange w:id="3906" w:author="Ashwani Prabhakar" w:date="2019-07-24T17:38:00Z">
          <w:pPr>
            <w:tabs>
              <w:tab w:val="left" w:pos="5594"/>
            </w:tabs>
          </w:pPr>
        </w:pPrChange>
      </w:pPr>
      <w:del w:id="3907" w:author="Ashwani Prabhakar" w:date="2019-07-24T17:35:00Z">
        <w:r w:rsidDel="00EC61A3">
          <w:delText>5</w:delText>
        </w:r>
        <w:r w:rsidR="00D07415" w:rsidDel="00EC61A3">
          <w:delText xml:space="preserve">.2.1.6 </w:delText>
        </w:r>
      </w:del>
      <w:bookmarkStart w:id="3908" w:name="_Toc15055938"/>
      <w:bookmarkStart w:id="3909" w:name="_Toc15299754"/>
      <w:bookmarkStart w:id="3910" w:name="_Toc15328590"/>
      <w:bookmarkStart w:id="3911" w:name="_Toc16161022"/>
      <w:r w:rsidR="00023C62" w:rsidRPr="00023C62">
        <w:t>GRAVITY / MAGNETISM parameters</w:t>
      </w:r>
      <w:bookmarkEnd w:id="3908"/>
      <w:bookmarkEnd w:id="3909"/>
      <w:bookmarkEnd w:id="3910"/>
      <w:bookmarkEnd w:id="3911"/>
      <w:r w:rsidR="00023C62" w:rsidRPr="00023C62">
        <w:t xml:space="preserve"> </w:t>
      </w:r>
    </w:p>
    <w:p w14:paraId="3260566D" w14:textId="77777777" w:rsidR="00461B58" w:rsidRPr="00461B58" w:rsidRDefault="00461B58">
      <w:pPr>
        <w:pPrChange w:id="3912" w:author="Ashwani Prabhakar" w:date="2019-07-26T16:07:00Z">
          <w:pPr>
            <w:tabs>
              <w:tab w:val="left" w:pos="5594"/>
            </w:tabs>
          </w:pPr>
        </w:pPrChange>
      </w:pPr>
    </w:p>
    <w:p w14:paraId="548B957A" w14:textId="77777777" w:rsidR="00461B58" w:rsidRDefault="00023C62">
      <w:pPr>
        <w:pStyle w:val="ListParagraph"/>
        <w:numPr>
          <w:ilvl w:val="0"/>
          <w:numId w:val="117"/>
        </w:numPr>
        <w:rPr>
          <w:ins w:id="3913" w:author="Ashwani Prabhakar" w:date="2019-07-26T16:08:00Z"/>
        </w:rPr>
        <w:pPrChange w:id="3914" w:author="Ashwani Prabhakar" w:date="2019-07-26T16:07:00Z">
          <w:pPr>
            <w:pStyle w:val="ListParagraph"/>
            <w:numPr>
              <w:numId w:val="27"/>
            </w:numPr>
            <w:tabs>
              <w:tab w:val="left" w:pos="5594"/>
            </w:tabs>
            <w:ind w:left="1080" w:hanging="360"/>
          </w:pPr>
        </w:pPrChange>
      </w:pPr>
      <w:r>
        <w:t>This section contains</w:t>
      </w:r>
      <w:r w:rsidR="00D07415">
        <w:t xml:space="preserve"> some of the gravity and magnetic parameters </w:t>
      </w:r>
      <w:ins w:id="3915" w:author="Ashwani Prabhakar" w:date="2019-07-26T16:07:00Z">
        <w:r w:rsidR="00461B58">
          <w:t>which a</w:t>
        </w:r>
      </w:ins>
      <w:ins w:id="3916" w:author="Ashwani Prabhakar" w:date="2019-07-26T16:08:00Z">
        <w:r w:rsidR="00461B58">
          <w:t>re</w:t>
        </w:r>
      </w:ins>
      <w:ins w:id="3917" w:author="Ashwani Prabhakar" w:date="2019-07-26T16:07:00Z">
        <w:r w:rsidR="00461B58">
          <w:t xml:space="preserve"> as follo</w:t>
        </w:r>
      </w:ins>
      <w:ins w:id="3918" w:author="Ashwani Prabhakar" w:date="2019-07-26T16:08:00Z">
        <w:r w:rsidR="00461B58">
          <w:t>ws.</w:t>
        </w:r>
      </w:ins>
    </w:p>
    <w:p w14:paraId="7A69A7EF" w14:textId="21E475E5" w:rsidR="00023C62" w:rsidRDefault="00D07415">
      <w:pPr>
        <w:pStyle w:val="ListParagraph"/>
        <w:pPrChange w:id="3919" w:author="Ashwani Prabhakar" w:date="2019-07-26T16:08:00Z">
          <w:pPr>
            <w:pStyle w:val="ListParagraph"/>
            <w:numPr>
              <w:numId w:val="27"/>
            </w:numPr>
            <w:tabs>
              <w:tab w:val="left" w:pos="5594"/>
            </w:tabs>
            <w:ind w:left="1080" w:hanging="360"/>
          </w:pPr>
        </w:pPrChange>
      </w:pPr>
      <w:del w:id="3920" w:author="Ashwani Prabhakar" w:date="2019-07-26T16:07:00Z">
        <w:r w:rsidDel="00461B58">
          <w:delText>as follows.</w:delText>
        </w:r>
      </w:del>
    </w:p>
    <w:p w14:paraId="7E0EF729" w14:textId="6DDA4FA0" w:rsidR="00D07415" w:rsidRDefault="00D07415">
      <w:pPr>
        <w:pStyle w:val="ListParagraph"/>
        <w:numPr>
          <w:ilvl w:val="0"/>
          <w:numId w:val="117"/>
        </w:numPr>
        <w:rPr>
          <w:ins w:id="3921" w:author="Ashwani Prabhakar" w:date="2019-07-26T16:11:00Z"/>
          <w:b/>
        </w:rPr>
        <w:pPrChange w:id="3922" w:author="Ashwani Prabhakar" w:date="2019-07-26T16:07:00Z">
          <w:pPr>
            <w:pStyle w:val="ListParagraph"/>
            <w:numPr>
              <w:numId w:val="27"/>
            </w:numPr>
            <w:tabs>
              <w:tab w:val="left" w:pos="5594"/>
            </w:tabs>
            <w:ind w:left="1080" w:hanging="360"/>
          </w:pPr>
        </w:pPrChange>
      </w:pPr>
      <w:r w:rsidRPr="00A95913">
        <w:t>Grid size – It can be changed according to the</w:t>
      </w:r>
      <w:r w:rsidR="006F475B" w:rsidRPr="00A95913">
        <w:t xml:space="preserve"> model. For example, tested</w:t>
      </w:r>
      <w:r w:rsidRPr="00A95913">
        <w:t xml:space="preserve"> inp</w:t>
      </w:r>
      <w:r w:rsidR="00FF6287" w:rsidRPr="00A95913">
        <w:t>ut models (github</w:t>
      </w:r>
      <w:ins w:id="3923" w:author="Jeremie Giraud" w:date="2019-08-08T12:28:00Z">
        <w:r w:rsidR="003E7120">
          <w:t>_</w:t>
        </w:r>
      </w:ins>
      <w:del w:id="3924" w:author="Jeremie Giraud" w:date="2019-08-08T12:28:00Z">
        <w:r w:rsidR="00FF6287" w:rsidRPr="00A95913" w:rsidDel="003E7120">
          <w:delText xml:space="preserve"> </w:delText>
        </w:r>
      </w:del>
      <w:r w:rsidR="00FF6287" w:rsidRPr="00A95913">
        <w:t>link</w:t>
      </w:r>
      <w:ins w:id="3925" w:author="Jeremie Giraud" w:date="2019-08-08T12:28:00Z">
        <w:r w:rsidR="003E7120">
          <w:t>_</w:t>
        </w:r>
      </w:ins>
      <w:r w:rsidR="00FF6287">
        <w:t>)</w:t>
      </w:r>
      <w:r w:rsidR="006F475B">
        <w:t xml:space="preserve"> </w:t>
      </w:r>
      <w:del w:id="3926" w:author="Jeremie Giraud" w:date="2019-08-08T12:28:00Z">
        <w:r w:rsidR="006F475B" w:rsidDel="003E7120">
          <w:delText>have</w:delText>
        </w:r>
        <w:r w:rsidR="00FF6287" w:rsidDel="003E7120">
          <w:delText xml:space="preserve"> </w:delText>
        </w:r>
      </w:del>
      <w:ins w:id="3927" w:author="Jeremie Giraud" w:date="2019-08-08T12:28:00Z">
        <w:r w:rsidR="003E7120">
          <w:t xml:space="preserve">contains </w:t>
        </w:r>
      </w:ins>
      <w:r w:rsidR="00FF6287">
        <w:t>got 8</w:t>
      </w:r>
      <w:r w:rsidR="006F475B">
        <w:t>192 no. of cells,</w:t>
      </w:r>
      <w:ins w:id="3928" w:author="Jeremie Giraud" w:date="2019-08-08T12:28:00Z">
        <w:r w:rsidR="003E7120">
          <w:t xml:space="preserve"> organised </w:t>
        </w:r>
      </w:ins>
      <w:del w:id="3929" w:author="Jeremie Giraud" w:date="2019-08-08T12:28:00Z">
        <w:r w:rsidR="006F475B" w:rsidDel="003E7120">
          <w:delText xml:space="preserve"> hence it has been kept it </w:delText>
        </w:r>
        <w:r w:rsidR="00FF6287" w:rsidDel="003E7120">
          <w:delText>to</w:delText>
        </w:r>
      </w:del>
      <w:ins w:id="3930" w:author="Jeremie Giraud" w:date="2019-08-08T12:28:00Z">
        <w:r w:rsidR="003E7120">
          <w:t>as nx*ny*nz =</w:t>
        </w:r>
      </w:ins>
      <w:r w:rsidR="00FF6287" w:rsidRPr="00461B58">
        <w:rPr>
          <w:b/>
        </w:rPr>
        <w:t xml:space="preserve"> 2*128*32.</w:t>
      </w:r>
    </w:p>
    <w:p w14:paraId="1A79D561" w14:textId="090C720D" w:rsidR="00461B58" w:rsidRPr="00461B58" w:rsidRDefault="00461B58">
      <w:pPr>
        <w:pStyle w:val="ListParagraph"/>
        <w:rPr>
          <w:b/>
          <w:rPrChange w:id="3931" w:author="Ashwani Prabhakar" w:date="2019-07-26T16:11:00Z">
            <w:rPr/>
          </w:rPrChange>
        </w:rPr>
        <w:pPrChange w:id="3932" w:author="Ashwani Prabhakar" w:date="2019-07-26T16:11:00Z">
          <w:pPr>
            <w:pStyle w:val="ListParagraph"/>
            <w:numPr>
              <w:numId w:val="27"/>
            </w:numPr>
            <w:tabs>
              <w:tab w:val="left" w:pos="5594"/>
            </w:tabs>
            <w:ind w:left="1080" w:hanging="360"/>
          </w:pPr>
        </w:pPrChange>
      </w:pPr>
    </w:p>
    <w:p w14:paraId="08FB17AA" w14:textId="1FF121A5" w:rsidR="006F475B" w:rsidRPr="00461B58" w:rsidRDefault="00FF6287">
      <w:pPr>
        <w:pStyle w:val="ListParagraph"/>
        <w:numPr>
          <w:ilvl w:val="0"/>
          <w:numId w:val="117"/>
        </w:numPr>
        <w:rPr>
          <w:rFonts w:eastAsiaTheme="minorEastAsia"/>
        </w:rPr>
        <w:pPrChange w:id="3933" w:author="Ashwani Prabhakar" w:date="2019-07-26T16:07:00Z">
          <w:pPr>
            <w:pStyle w:val="ListParagraph"/>
            <w:numPr>
              <w:numId w:val="27"/>
            </w:numPr>
            <w:tabs>
              <w:tab w:val="left" w:pos="5594"/>
            </w:tabs>
            <w:ind w:left="1080" w:hanging="360"/>
          </w:pPr>
        </w:pPrChange>
      </w:pPr>
      <w:r>
        <w:t xml:space="preserve">Model Format – </w:t>
      </w:r>
      <w:r w:rsidR="006F475B">
        <w:t xml:space="preserve">It stands </w:t>
      </w:r>
      <w:ins w:id="3934" w:author="Ashwani Prabhakar" w:date="2019-07-26T16:09:00Z">
        <w:r w:rsidR="00461B58">
          <w:t xml:space="preserve">for the </w:t>
        </w:r>
      </w:ins>
      <w:del w:id="3935" w:author="Ashwani Prabhakar" w:date="2019-07-26T16:08:00Z">
        <w:r w:rsidR="006F475B" w:rsidDel="00461B58">
          <w:delText xml:space="preserve">input data </w:delText>
        </w:r>
      </w:del>
      <w:r w:rsidR="006F475B">
        <w:t>format</w:t>
      </w:r>
      <w:ins w:id="3936" w:author="Ashwani Prabhakar" w:date="2019-07-26T16:09:00Z">
        <w:r w:rsidR="00461B58">
          <w:t xml:space="preserve"> of the input model file</w:t>
        </w:r>
      </w:ins>
      <w:r w:rsidR="006F475B">
        <w:t>. Here,</w:t>
      </w:r>
      <w:del w:id="3937" w:author="Jeremie Giraud" w:date="2019-07-29T21:25:00Z">
        <w:r w:rsidR="006F475B">
          <w:delText xml:space="preserve">  </w:delText>
        </w:r>
      </w:del>
      <w:ins w:id="3938" w:author="Jeremie Giraud" w:date="2019-07-29T21:25:00Z">
        <w:r>
          <w:t xml:space="preserve"> </w:t>
        </w:r>
      </w:ins>
      <w:del w:id="3939" w:author="Jeremie Giraud" w:date="2019-07-29T21:25:00Z">
        <w:r>
          <w:delText xml:space="preserve">  </w:delText>
        </w:r>
      </w:del>
      <w:ins w:id="3940" w:author="Jeremie Giraud" w:date="2019-07-29T21:25:00Z">
        <w:r w:rsidR="009C1EA6">
          <w:t xml:space="preserve"> </w:t>
        </w:r>
      </w:ins>
      <w:r>
        <w:t xml:space="preserve"> </w:t>
      </w:r>
    </w:p>
    <w:p w14:paraId="623C59A6" w14:textId="5A90796B" w:rsidR="006F475B" w:rsidRPr="00461B58" w:rsidRDefault="00FF6287">
      <w:pPr>
        <w:pStyle w:val="ListParagraph"/>
        <w:numPr>
          <w:ilvl w:val="0"/>
          <w:numId w:val="118"/>
        </w:numPr>
        <w:rPr>
          <w:rFonts w:eastAsiaTheme="minorEastAsia"/>
          <w:rPrChange w:id="3941" w:author="Ashwani Prabhakar" w:date="2019-07-26T16:07:00Z">
            <w:rPr/>
          </w:rPrChange>
        </w:rPr>
        <w:pPrChange w:id="3942" w:author="Ashwani Prabhakar" w:date="2019-07-26T16:08:00Z">
          <w:pPr>
            <w:pStyle w:val="ListParagraph"/>
            <w:numPr>
              <w:ilvl w:val="3"/>
              <w:numId w:val="49"/>
            </w:numPr>
            <w:tabs>
              <w:tab w:val="left" w:pos="5594"/>
            </w:tabs>
            <w:ind w:left="3240" w:hanging="360"/>
          </w:pPr>
        </w:pPrChange>
      </w:pPr>
      <w:r>
        <w:t xml:space="preserve">1 </w:t>
      </w:r>
      <m:oMath>
        <m:r>
          <w:rPr>
            <w:rFonts w:ascii="Cambria Math" w:hAnsi="Cambria Math"/>
          </w:rPr>
          <m:t>→</m:t>
        </m:r>
      </m:oMath>
      <w:r w:rsidRPr="00461B58">
        <w:rPr>
          <w:rFonts w:eastAsiaTheme="minorEastAsia"/>
          <w:rPrChange w:id="3943" w:author="Ashwani Prabhakar" w:date="2019-07-26T16:07:00Z">
            <w:rPr/>
          </w:rPrChange>
        </w:rPr>
        <w:t xml:space="preserve"> stands for Voxet</w:t>
      </w:r>
      <w:r w:rsidR="006F475B" w:rsidRPr="00461B58">
        <w:rPr>
          <w:rFonts w:eastAsiaTheme="minorEastAsia"/>
          <w:rPrChange w:id="3944" w:author="Ashwani Prabhakar" w:date="2019-07-26T16:07:00Z">
            <w:rPr/>
          </w:rPrChange>
        </w:rPr>
        <w:t xml:space="preserve"> data format</w:t>
      </w:r>
    </w:p>
    <w:p w14:paraId="4CD424E6" w14:textId="738EEDD0" w:rsidR="006F475B" w:rsidRPr="00461B58" w:rsidRDefault="00FF6287">
      <w:pPr>
        <w:pStyle w:val="ListParagraph"/>
        <w:numPr>
          <w:ilvl w:val="0"/>
          <w:numId w:val="118"/>
        </w:numPr>
        <w:rPr>
          <w:rFonts w:eastAsiaTheme="minorEastAsia"/>
          <w:rPrChange w:id="3945" w:author="Ashwani Prabhakar" w:date="2019-07-26T16:07:00Z">
            <w:rPr/>
          </w:rPrChange>
        </w:rPr>
        <w:pPrChange w:id="3946" w:author="Ashwani Prabhakar" w:date="2019-07-26T16:08:00Z">
          <w:pPr>
            <w:pStyle w:val="ListParagraph"/>
            <w:numPr>
              <w:ilvl w:val="3"/>
              <w:numId w:val="49"/>
            </w:numPr>
            <w:tabs>
              <w:tab w:val="left" w:pos="5594"/>
            </w:tabs>
            <w:ind w:left="3240" w:hanging="360"/>
          </w:pPr>
        </w:pPrChange>
      </w:pPr>
      <w:r w:rsidRPr="00461B58">
        <w:rPr>
          <w:rFonts w:eastAsiaTheme="minorEastAsia"/>
          <w:rPrChange w:id="3947" w:author="Ashwani Prabhakar" w:date="2019-07-26T16:07:00Z">
            <w:rPr/>
          </w:rPrChange>
        </w:rPr>
        <w:t>2</w:t>
      </w:r>
      <w:r w:rsidR="00B247DB" w:rsidRPr="00461B58">
        <w:rPr>
          <w:rFonts w:eastAsiaTheme="minorEastAsia"/>
          <w:rPrChange w:id="3948" w:author="Ashwani Prabhakar" w:date="2019-07-26T16:07:00Z">
            <w:rPr/>
          </w:rPrChange>
        </w:rPr>
        <w:t xml:space="preserve"> </w:t>
      </w:r>
      <m:oMath>
        <m:r>
          <w:rPr>
            <w:rFonts w:ascii="Cambria Math" w:eastAsiaTheme="minorEastAsia" w:hAnsi="Cambria Math"/>
            <w:rPrChange w:id="3949" w:author="Ashwani Prabhakar" w:date="2019-07-26T16:07:00Z">
              <w:rPr>
                <w:rFonts w:ascii="Cambria Math" w:hAnsi="Cambria Math"/>
              </w:rPr>
            </w:rPrChange>
          </w:rPr>
          <m:t>→</m:t>
        </m:r>
      </m:oMath>
      <w:r w:rsidRPr="00461B58">
        <w:rPr>
          <w:rFonts w:eastAsiaTheme="minorEastAsia"/>
          <w:rPrChange w:id="3950" w:author="Ashwani Prabhakar" w:date="2019-07-26T16:07:00Z">
            <w:rPr/>
          </w:rPrChange>
        </w:rPr>
        <w:t xml:space="preserve"> stands for Noddy</w:t>
      </w:r>
      <w:r w:rsidR="006F475B" w:rsidRPr="00461B58">
        <w:rPr>
          <w:rFonts w:eastAsiaTheme="minorEastAsia"/>
          <w:rPrChange w:id="3951" w:author="Ashwani Prabhakar" w:date="2019-07-26T16:07:00Z">
            <w:rPr/>
          </w:rPrChange>
        </w:rPr>
        <w:t xml:space="preserve"> data format</w:t>
      </w:r>
    </w:p>
    <w:p w14:paraId="4ACD0318" w14:textId="511F8CC4" w:rsidR="00FF6287" w:rsidRDefault="00FF6287">
      <w:pPr>
        <w:pStyle w:val="ListParagraph"/>
        <w:numPr>
          <w:ilvl w:val="0"/>
          <w:numId w:val="118"/>
        </w:numPr>
        <w:rPr>
          <w:ins w:id="3952" w:author="Ashwani Prabhakar" w:date="2019-07-26T16:09:00Z"/>
          <w:rFonts w:eastAsiaTheme="minorEastAsia"/>
        </w:rPr>
        <w:pPrChange w:id="3953" w:author="Ashwani Prabhakar" w:date="2019-07-26T16:08:00Z">
          <w:pPr>
            <w:pStyle w:val="ListParagraph"/>
            <w:numPr>
              <w:ilvl w:val="3"/>
              <w:numId w:val="49"/>
            </w:numPr>
            <w:tabs>
              <w:tab w:val="left" w:pos="5594"/>
            </w:tabs>
            <w:ind w:left="3240" w:hanging="360"/>
          </w:pPr>
        </w:pPrChange>
      </w:pPr>
      <w:r w:rsidRPr="00461B58">
        <w:rPr>
          <w:rFonts w:eastAsiaTheme="minorEastAsia"/>
          <w:rPrChange w:id="3954" w:author="Ashwani Prabhakar" w:date="2019-07-26T16:07:00Z">
            <w:rPr/>
          </w:rPrChange>
        </w:rPr>
        <w:lastRenderedPageBreak/>
        <w:t>3</w:t>
      </w:r>
      <w:r w:rsidR="00B247DB" w:rsidRPr="00461B58">
        <w:rPr>
          <w:rFonts w:eastAsiaTheme="minorEastAsia"/>
          <w:rPrChange w:id="3955" w:author="Ashwani Prabhakar" w:date="2019-07-26T16:07:00Z">
            <w:rPr/>
          </w:rPrChange>
        </w:rPr>
        <w:t xml:space="preserve"> </w:t>
      </w:r>
      <m:oMath>
        <m:r>
          <w:rPr>
            <w:rFonts w:ascii="Cambria Math" w:eastAsiaTheme="minorEastAsia" w:hAnsi="Cambria Math"/>
            <w:rPrChange w:id="3956" w:author="Ashwani Prabhakar" w:date="2019-07-26T16:07:00Z">
              <w:rPr>
                <w:rFonts w:ascii="Cambria Math" w:hAnsi="Cambria Math"/>
              </w:rPr>
            </w:rPrChange>
          </w:rPr>
          <m:t>→</m:t>
        </m:r>
      </m:oMath>
      <w:r w:rsidRPr="00461B58">
        <w:rPr>
          <w:rFonts w:eastAsiaTheme="minorEastAsia"/>
          <w:rPrChange w:id="3957" w:author="Ashwani Prabhakar" w:date="2019-07-26T16:07:00Z">
            <w:rPr/>
          </w:rPrChange>
        </w:rPr>
        <w:t xml:space="preserve"> stands for GeoModeller </w:t>
      </w:r>
      <w:r w:rsidR="006F475B" w:rsidRPr="00461B58">
        <w:rPr>
          <w:rFonts w:eastAsiaTheme="minorEastAsia"/>
          <w:rPrChange w:id="3958" w:author="Ashwani Prabhakar" w:date="2019-07-26T16:07:00Z">
            <w:rPr/>
          </w:rPrChange>
        </w:rPr>
        <w:t>data format</w:t>
      </w:r>
    </w:p>
    <w:p w14:paraId="42682E5E" w14:textId="64E06935" w:rsidR="00461B58" w:rsidRPr="00461B58" w:rsidRDefault="00461B58">
      <w:pPr>
        <w:ind w:left="720"/>
        <w:rPr>
          <w:rFonts w:eastAsiaTheme="minorEastAsia"/>
          <w:rPrChange w:id="3959" w:author="Ashwani Prabhakar" w:date="2019-07-26T16:09:00Z">
            <w:rPr/>
          </w:rPrChange>
        </w:rPr>
        <w:pPrChange w:id="3960" w:author="Ashwani Prabhakar" w:date="2019-07-26T16:10:00Z">
          <w:pPr>
            <w:pStyle w:val="ListParagraph"/>
            <w:numPr>
              <w:ilvl w:val="3"/>
              <w:numId w:val="49"/>
            </w:numPr>
            <w:tabs>
              <w:tab w:val="left" w:pos="5594"/>
            </w:tabs>
            <w:ind w:left="3240" w:hanging="360"/>
          </w:pPr>
        </w:pPrChange>
      </w:pPr>
      <w:ins w:id="3961" w:author="Ashwani Prabhakar" w:date="2019-07-26T16:09:00Z">
        <w:del w:id="3962" w:author="Jeremie Giraud" w:date="2019-08-08T12:19:00Z">
          <w:r w:rsidDel="009A5B53">
            <w:delText>User</w:delText>
          </w:r>
        </w:del>
        <w:del w:id="3963" w:author="Jeremie Giraud" w:date="2019-08-08T12:25:00Z">
          <w:r w:rsidDel="009A5B53">
            <w:delText xml:space="preserve"> </w:delText>
          </w:r>
        </w:del>
      </w:ins>
      <w:ins w:id="3964" w:author="Jeremie Giraud" w:date="2019-08-08T12:25:00Z">
        <w:r w:rsidR="009A5B53">
          <w:t xml:space="preserve">User </w:t>
        </w:r>
      </w:ins>
      <w:ins w:id="3965" w:author="Ashwani Prabhakar" w:date="2019-07-26T16:09:00Z">
        <w:r>
          <w:t xml:space="preserve">need not to change the input model file format in order to run TOMOFAST-x. Voxet </w:t>
        </w:r>
      </w:ins>
      <w:ins w:id="3966" w:author="Ashwani Prabhakar" w:date="2019-07-26T16:10:00Z">
        <w:r>
          <w:t>format has been set as a default for TOMOFAST-x.</w:t>
        </w:r>
      </w:ins>
      <w:ins w:id="3967" w:author="Jeremie Giraud" w:date="2019-08-08T12:28:00Z">
        <w:r w:rsidR="003E7120">
          <w:t xml:space="preserve"> </w:t>
        </w:r>
      </w:ins>
    </w:p>
    <w:p w14:paraId="4FD97DFC" w14:textId="37966D08" w:rsidR="00461B58" w:rsidRDefault="00796562">
      <w:pPr>
        <w:pStyle w:val="ListParagraph"/>
        <w:numPr>
          <w:ilvl w:val="0"/>
          <w:numId w:val="117"/>
        </w:numPr>
        <w:rPr>
          <w:ins w:id="3968" w:author="Ashwani Prabhakar" w:date="2019-07-26T16:11:00Z"/>
          <w:rFonts w:eastAsiaTheme="minorEastAsia"/>
        </w:rPr>
        <w:pPrChange w:id="3969" w:author="Ashwani Prabhakar" w:date="2019-07-26T16:11:00Z">
          <w:pPr>
            <w:pStyle w:val="ListParagraph"/>
            <w:numPr>
              <w:numId w:val="27"/>
            </w:numPr>
            <w:tabs>
              <w:tab w:val="left" w:pos="5594"/>
            </w:tabs>
            <w:ind w:left="1080" w:hanging="360"/>
          </w:pPr>
        </w:pPrChange>
      </w:pPr>
      <w:del w:id="3970" w:author="Jeremie Giraud" w:date="2019-08-08T12:19:00Z">
        <w:r w:rsidRPr="00461B58" w:rsidDel="009A5B53">
          <w:rPr>
            <w:rFonts w:eastAsiaTheme="minorEastAsia"/>
            <w:rPrChange w:id="3971" w:author="Ashwani Prabhakar" w:date="2019-07-26T16:07:00Z">
              <w:rPr/>
            </w:rPrChange>
          </w:rPr>
          <w:delText>User</w:delText>
        </w:r>
      </w:del>
      <w:del w:id="3972" w:author="Jeremie Giraud" w:date="2019-08-08T12:25:00Z">
        <w:r w:rsidRPr="00461B58" w:rsidDel="009A5B53">
          <w:rPr>
            <w:rFonts w:eastAsiaTheme="minorEastAsia"/>
            <w:rPrChange w:id="3973" w:author="Ashwani Prabhakar" w:date="2019-07-26T16:07:00Z">
              <w:rPr/>
            </w:rPrChange>
          </w:rPr>
          <w:delText xml:space="preserve"> </w:delText>
        </w:r>
      </w:del>
      <w:ins w:id="3974" w:author="Jeremie Giraud" w:date="2019-08-08T12:25:00Z">
        <w:r w:rsidR="009A5B53">
          <w:rPr>
            <w:rFonts w:eastAsiaTheme="minorEastAsia"/>
          </w:rPr>
          <w:t xml:space="preserve">User </w:t>
        </w:r>
      </w:ins>
      <w:r w:rsidRPr="00461B58">
        <w:rPr>
          <w:rFonts w:eastAsiaTheme="minorEastAsia"/>
          <w:rPrChange w:id="3975" w:author="Ashwani Prabhakar" w:date="2019-07-26T16:07:00Z">
            <w:rPr/>
          </w:rPrChange>
        </w:rPr>
        <w:t>can edit the coarse size of the data format</w:t>
      </w:r>
      <w:ins w:id="3976" w:author="Ashwani Prabhakar" w:date="2019-07-26T16:11:00Z">
        <w:r w:rsidR="00461B58">
          <w:rPr>
            <w:rFonts w:eastAsiaTheme="minorEastAsia"/>
          </w:rPr>
          <w:t>,</w:t>
        </w:r>
      </w:ins>
      <w:r w:rsidRPr="00461B58">
        <w:rPr>
          <w:rFonts w:eastAsiaTheme="minorEastAsia"/>
          <w:rPrChange w:id="3977" w:author="Ashwani Prabhakar" w:date="2019-07-26T16:07:00Z">
            <w:rPr/>
          </w:rPrChange>
        </w:rPr>
        <w:t xml:space="preserve"> if Noddy data format has been selected.</w:t>
      </w:r>
      <w:ins w:id="3978" w:author="Ashwani Prabhakar" w:date="2019-07-17T14:17:00Z">
        <w:r w:rsidR="00D81CEB" w:rsidRPr="00461B58">
          <w:rPr>
            <w:rFonts w:eastAsiaTheme="minorEastAsia"/>
            <w:rPrChange w:id="3979" w:author="Ashwani Prabhakar" w:date="2019-07-26T16:07:00Z">
              <w:rPr/>
            </w:rPrChange>
          </w:rPr>
          <w:t xml:space="preserve"> In order to run TOMOFAST-x, </w:t>
        </w:r>
      </w:ins>
      <w:ins w:id="3980" w:author="Ashwani Prabhakar" w:date="2019-07-26T16:11:00Z">
        <w:r w:rsidR="00461B58">
          <w:rPr>
            <w:rFonts w:eastAsiaTheme="minorEastAsia"/>
          </w:rPr>
          <w:t>u</w:t>
        </w:r>
      </w:ins>
      <w:del w:id="3981" w:author="Ashwani Prabhakar" w:date="2019-07-26T16:11:00Z">
        <w:r w:rsidR="00B61C0A" w:rsidRPr="00461B58" w:rsidDel="00461B58">
          <w:rPr>
            <w:rFonts w:eastAsiaTheme="minorEastAsia"/>
            <w:rPrChange w:id="3982" w:author="Ashwani Prabhakar" w:date="2019-07-26T16:07:00Z">
              <w:rPr/>
            </w:rPrChange>
          </w:rPr>
          <w:delText>U</w:delText>
        </w:r>
      </w:del>
      <w:r w:rsidR="00B61C0A" w:rsidRPr="00461B58">
        <w:rPr>
          <w:rFonts w:eastAsiaTheme="minorEastAsia"/>
          <w:rPrChange w:id="3983" w:author="Ashwani Prabhakar" w:date="2019-07-26T16:07:00Z">
            <w:rPr/>
          </w:rPrChange>
        </w:rPr>
        <w:t>ser</w:t>
      </w:r>
      <w:ins w:id="3984" w:author="Ashwani Prabhakar" w:date="2019-07-17T14:17:00Z">
        <w:r w:rsidR="00D81CEB" w:rsidRPr="00461B58">
          <w:rPr>
            <w:rFonts w:eastAsiaTheme="minorEastAsia"/>
            <w:rPrChange w:id="3985" w:author="Ashwani Prabhakar" w:date="2019-07-26T16:07:00Z">
              <w:rPr/>
            </w:rPrChange>
          </w:rPr>
          <w:t xml:space="preserve"> need not to look after Noddy data format.</w:t>
        </w:r>
      </w:ins>
    </w:p>
    <w:p w14:paraId="344A5757" w14:textId="77777777" w:rsidR="00461B58" w:rsidRPr="00461B58" w:rsidRDefault="00461B58">
      <w:pPr>
        <w:pStyle w:val="ListParagraph"/>
        <w:rPr>
          <w:rFonts w:eastAsiaTheme="minorEastAsia"/>
          <w:rPrChange w:id="3986" w:author="Ashwani Prabhakar" w:date="2019-07-26T16:11:00Z">
            <w:rPr/>
          </w:rPrChange>
        </w:rPr>
        <w:pPrChange w:id="3987" w:author="Ashwani Prabhakar" w:date="2019-07-26T16:11:00Z">
          <w:pPr>
            <w:pStyle w:val="ListParagraph"/>
            <w:numPr>
              <w:numId w:val="27"/>
            </w:numPr>
            <w:tabs>
              <w:tab w:val="left" w:pos="5594"/>
            </w:tabs>
            <w:ind w:left="1080" w:hanging="360"/>
          </w:pPr>
        </w:pPrChange>
      </w:pPr>
    </w:p>
    <w:p w14:paraId="37934FE7" w14:textId="0353FE64" w:rsidR="009E5461" w:rsidRDefault="00796562">
      <w:pPr>
        <w:pStyle w:val="ListParagraph"/>
        <w:numPr>
          <w:ilvl w:val="0"/>
          <w:numId w:val="117"/>
        </w:numPr>
        <w:rPr>
          <w:ins w:id="3988" w:author="Jeremie Giraud" w:date="2019-08-08T12:45:00Z"/>
          <w:rFonts w:eastAsiaTheme="minorEastAsia"/>
        </w:rPr>
        <w:pPrChange w:id="3989" w:author="Ashwani Prabhakar" w:date="2019-07-26T16:07:00Z">
          <w:pPr>
            <w:pStyle w:val="ListParagraph"/>
            <w:numPr>
              <w:numId w:val="27"/>
            </w:numPr>
            <w:tabs>
              <w:tab w:val="left" w:pos="5594"/>
            </w:tabs>
            <w:ind w:left="1080" w:hanging="360"/>
          </w:pPr>
        </w:pPrChange>
      </w:pPr>
      <w:del w:id="3990" w:author="Jeremie Giraud" w:date="2019-08-08T12:19:00Z">
        <w:r w:rsidRPr="00461B58" w:rsidDel="009A5B53">
          <w:rPr>
            <w:rFonts w:eastAsiaTheme="minorEastAsia"/>
            <w:rPrChange w:id="3991" w:author="Ashwani Prabhakar" w:date="2019-07-26T16:07:00Z">
              <w:rPr/>
            </w:rPrChange>
          </w:rPr>
          <w:delText>User</w:delText>
        </w:r>
      </w:del>
      <w:del w:id="3992" w:author="Jeremie Giraud" w:date="2019-08-08T12:25:00Z">
        <w:r w:rsidRPr="00461B58" w:rsidDel="009A5B53">
          <w:rPr>
            <w:rFonts w:eastAsiaTheme="minorEastAsia"/>
            <w:rPrChange w:id="3993" w:author="Ashwani Prabhakar" w:date="2019-07-26T16:07:00Z">
              <w:rPr/>
            </w:rPrChange>
          </w:rPr>
          <w:delText xml:space="preserve"> </w:delText>
        </w:r>
      </w:del>
      <w:ins w:id="3994" w:author="Jeremie Giraud" w:date="2019-08-08T12:25:00Z">
        <w:r w:rsidR="009A5B53">
          <w:rPr>
            <w:rFonts w:eastAsiaTheme="minorEastAsia"/>
          </w:rPr>
          <w:t xml:space="preserve">User </w:t>
        </w:r>
      </w:ins>
      <w:r w:rsidRPr="00461B58">
        <w:rPr>
          <w:rFonts w:eastAsiaTheme="minorEastAsia"/>
          <w:rPrChange w:id="3995" w:author="Ashwani Prabhakar" w:date="2019-07-26T16:07:00Z">
            <w:rPr/>
          </w:rPrChange>
        </w:rPr>
        <w:t>can put the locati</w:t>
      </w:r>
      <w:r w:rsidR="004E1D7E" w:rsidRPr="00461B58">
        <w:rPr>
          <w:rFonts w:eastAsiaTheme="minorEastAsia"/>
          <w:rPrChange w:id="3996" w:author="Ashwani Prabhakar" w:date="2019-07-26T16:07:00Z">
            <w:rPr/>
          </w:rPrChange>
        </w:rPr>
        <w:t xml:space="preserve">on of the gravity model and grid file/ magnetic model and grid file which can subsequently be used to generate the forward data set which will be stored in the </w:t>
      </w:r>
      <w:r w:rsidR="00CB47E9" w:rsidRPr="00461B58">
        <w:rPr>
          <w:rFonts w:eastAsiaTheme="minorEastAsia"/>
          <w:rPrChange w:id="3997" w:author="Ashwani Prabhakar" w:date="2019-07-26T16:07:00Z">
            <w:rPr/>
          </w:rPrChange>
        </w:rPr>
        <w:t>file as shown below</w:t>
      </w:r>
      <w:ins w:id="3998" w:author="Ashwani Prabhakar" w:date="2019-07-26T16:12:00Z">
        <w:r w:rsidR="00030CA9">
          <w:rPr>
            <w:rFonts w:eastAsiaTheme="minorEastAsia"/>
          </w:rPr>
          <w:t xml:space="preserve"> in the </w:t>
        </w:r>
        <w:r w:rsidR="00030CA9">
          <w:rPr>
            <w:rFonts w:eastAsiaTheme="minorEastAsia"/>
          </w:rPr>
          <w:fldChar w:fldCharType="begin"/>
        </w:r>
        <w:r w:rsidR="00030CA9">
          <w:rPr>
            <w:rFonts w:eastAsiaTheme="minorEastAsia"/>
          </w:rPr>
          <w:instrText xml:space="preserve"> REF _Ref15049951 \h </w:instrText>
        </w:r>
      </w:ins>
      <w:r w:rsidR="00030CA9">
        <w:rPr>
          <w:rFonts w:eastAsiaTheme="minorEastAsia"/>
        </w:rPr>
      </w:r>
      <w:r w:rsidR="00030CA9">
        <w:rPr>
          <w:rFonts w:eastAsiaTheme="minorEastAsia"/>
        </w:rPr>
        <w:fldChar w:fldCharType="separate"/>
      </w:r>
      <w:ins w:id="3999" w:author="Jeremie Giraud" w:date="2019-08-08T12:45:00Z">
        <w:r w:rsidR="009E5461">
          <w:t xml:space="preserve">Figure </w:t>
        </w:r>
        <w:r w:rsidR="009E5461">
          <w:rPr>
            <w:noProof/>
          </w:rPr>
          <w:t>11</w:t>
        </w:r>
      </w:ins>
      <w:ins w:id="4000" w:author="Ashwani Prabhakar" w:date="2019-07-26T16:12:00Z">
        <w:r w:rsidR="00030CA9">
          <w:rPr>
            <w:rFonts w:eastAsiaTheme="minorEastAsia"/>
          </w:rPr>
          <w:fldChar w:fldCharType="end"/>
        </w:r>
        <w:r w:rsidR="00030CA9">
          <w:rPr>
            <w:rFonts w:eastAsiaTheme="minorEastAsia"/>
          </w:rPr>
          <w:t>.</w:t>
        </w:r>
      </w:ins>
    </w:p>
    <w:p w14:paraId="3F0B794F" w14:textId="77777777" w:rsidR="009E5461" w:rsidRPr="009E5461" w:rsidRDefault="009E5461">
      <w:pPr>
        <w:pStyle w:val="ListParagraph"/>
        <w:rPr>
          <w:ins w:id="4001" w:author="Jeremie Giraud" w:date="2019-08-08T12:45:00Z"/>
          <w:rFonts w:eastAsiaTheme="minorEastAsia"/>
          <w:rPrChange w:id="4002" w:author="Jeremie Giraud" w:date="2019-08-08T12:45:00Z">
            <w:rPr>
              <w:ins w:id="4003" w:author="Jeremie Giraud" w:date="2019-08-08T12:45:00Z"/>
            </w:rPr>
          </w:rPrChange>
        </w:rPr>
        <w:pPrChange w:id="4004" w:author="Jeremie Giraud" w:date="2019-08-08T12:45:00Z">
          <w:pPr>
            <w:pStyle w:val="ListParagraph"/>
            <w:numPr>
              <w:numId w:val="117"/>
            </w:numPr>
            <w:ind w:hanging="360"/>
          </w:pPr>
        </w:pPrChange>
      </w:pPr>
    </w:p>
    <w:p w14:paraId="5BEB0930" w14:textId="2BCECCCB" w:rsidR="00BE1204" w:rsidRPr="009E5461" w:rsidRDefault="00CB47E9">
      <w:pPr>
        <w:rPr>
          <w:ins w:id="4005" w:author="Jeremie Giraud" w:date="2019-07-22T15:54:00Z"/>
          <w:rFonts w:eastAsiaTheme="minorEastAsia"/>
          <w:rPrChange w:id="4006" w:author="Jeremie Giraud" w:date="2019-08-08T12:45:00Z">
            <w:rPr>
              <w:ins w:id="4007" w:author="Jeremie Giraud" w:date="2019-07-22T15:54:00Z"/>
            </w:rPr>
          </w:rPrChange>
        </w:rPr>
        <w:pPrChange w:id="4008" w:author="Jeremie Giraud" w:date="2019-08-08T12:45:00Z">
          <w:pPr>
            <w:pStyle w:val="ListParagraph"/>
            <w:numPr>
              <w:numId w:val="27"/>
            </w:numPr>
            <w:tabs>
              <w:tab w:val="left" w:pos="5594"/>
            </w:tabs>
            <w:ind w:left="1080" w:hanging="360"/>
          </w:pPr>
        </w:pPrChange>
      </w:pPr>
      <w:del w:id="4009" w:author="Ashwani Prabhakar" w:date="2019-07-26T16:12:00Z">
        <w:r w:rsidRPr="009E5461" w:rsidDel="00030CA9">
          <w:rPr>
            <w:rFonts w:eastAsiaTheme="minorEastAsia"/>
            <w:rPrChange w:id="4010" w:author="Jeremie Giraud" w:date="2019-08-08T12:45:00Z">
              <w:rPr/>
            </w:rPrChange>
          </w:rPr>
          <w:delText xml:space="preserve">: </w:delText>
        </w:r>
        <w:r w:rsidR="004E1D7E" w:rsidRPr="009E5461" w:rsidDel="00030CA9">
          <w:rPr>
            <w:rFonts w:eastAsiaTheme="minorEastAsia"/>
            <w:rPrChange w:id="4011" w:author="Jeremie Giraud" w:date="2019-08-08T12:45:00Z">
              <w:rPr/>
            </w:rPrChange>
          </w:rPr>
          <w:delText xml:space="preserve"> </w:delText>
        </w:r>
        <w:r w:rsidR="00796562" w:rsidRPr="009E5461" w:rsidDel="00030CA9">
          <w:rPr>
            <w:rFonts w:eastAsiaTheme="minorEastAsia"/>
            <w:rPrChange w:id="4012" w:author="Jeremie Giraud" w:date="2019-08-08T12:45:00Z">
              <w:rPr/>
            </w:rPrChange>
          </w:rPr>
          <w:delText xml:space="preserve"> </w:delText>
        </w:r>
      </w:del>
    </w:p>
    <w:p w14:paraId="2F9780E7" w14:textId="77777777" w:rsidR="00030CA9" w:rsidRDefault="00CB47E9">
      <w:pPr>
        <w:jc w:val="center"/>
        <w:rPr>
          <w:ins w:id="4013" w:author="Ashwani Prabhakar" w:date="2019-07-26T16:12:00Z"/>
        </w:rPr>
        <w:pPrChange w:id="4014" w:author="Ashwani Prabhakar" w:date="2019-07-29T18:27:00Z">
          <w:pPr>
            <w:tabs>
              <w:tab w:val="left" w:pos="5594"/>
            </w:tabs>
            <w:ind w:left="720"/>
          </w:pPr>
        </w:pPrChange>
      </w:pPr>
      <w:r w:rsidRPr="00CB47E9">
        <w:rPr>
          <w:noProof/>
          <w:lang w:eastAsia="en-AU"/>
        </w:rPr>
        <w:drawing>
          <wp:inline distT="0" distB="0" distL="0" distR="0" wp14:anchorId="57EE354E" wp14:editId="29666BF8">
            <wp:extent cx="5640758" cy="1427599"/>
            <wp:effectExtent l="0" t="0" r="0" b="1270"/>
            <wp:docPr id="42" name="Picture 42" descr="C:\TOMOFASTx\documentation\gav and mag forward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OMOFASTx\documentation\gav and mag forward dat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5322" cy="1428754"/>
                    </a:xfrm>
                    <a:prstGeom prst="rect">
                      <a:avLst/>
                    </a:prstGeom>
                    <a:noFill/>
                    <a:ln>
                      <a:noFill/>
                    </a:ln>
                  </pic:spPr>
                </pic:pic>
              </a:graphicData>
            </a:graphic>
          </wp:inline>
        </w:drawing>
      </w:r>
    </w:p>
    <w:p w14:paraId="275CAA72" w14:textId="79A22636" w:rsidR="006F475B" w:rsidRDefault="00030CA9">
      <w:pPr>
        <w:pStyle w:val="Caption"/>
        <w:jc w:val="center"/>
        <w:rPr>
          <w:ins w:id="4015" w:author="Ashwani Prabhakar" w:date="2019-07-26T16:13:00Z"/>
        </w:rPr>
        <w:pPrChange w:id="4016" w:author="Ashwani Prabhakar" w:date="2019-07-26T16:12:00Z">
          <w:pPr>
            <w:pStyle w:val="ListParagraph"/>
            <w:numPr>
              <w:numId w:val="27"/>
            </w:numPr>
            <w:tabs>
              <w:tab w:val="left" w:pos="5594"/>
            </w:tabs>
            <w:ind w:left="1080" w:hanging="360"/>
          </w:pPr>
        </w:pPrChange>
      </w:pPr>
      <w:bookmarkStart w:id="4017" w:name="_Toc15299701"/>
      <w:bookmarkStart w:id="4018" w:name="_Ref15049951"/>
      <w:bookmarkStart w:id="4019" w:name="_Toc15328537"/>
      <w:bookmarkStart w:id="4020" w:name="_Toc15369124"/>
      <w:ins w:id="4021" w:author="Ashwani Prabhakar" w:date="2019-07-26T16:12:00Z">
        <w:r>
          <w:t xml:space="preserve">Figure </w:t>
        </w:r>
        <w:r>
          <w:fldChar w:fldCharType="begin"/>
        </w:r>
        <w:r>
          <w:instrText xml:space="preserve"> SEQ Figure \* ARABIC </w:instrText>
        </w:r>
      </w:ins>
      <w:r>
        <w:fldChar w:fldCharType="separate"/>
      </w:r>
      <w:ins w:id="4022" w:author="Jeremie Giraud" w:date="2019-08-08T12:43:00Z">
        <w:r w:rsidR="007D2A24">
          <w:rPr>
            <w:noProof/>
          </w:rPr>
          <w:t>11</w:t>
        </w:r>
      </w:ins>
      <w:bookmarkEnd w:id="4017"/>
      <w:ins w:id="4023" w:author="Ashwani Prabhakar" w:date="2019-07-26T16:12:00Z">
        <w:r>
          <w:fldChar w:fldCharType="end"/>
        </w:r>
      </w:ins>
      <w:bookmarkEnd w:id="4018"/>
      <w:ins w:id="4024" w:author="Ashwani Prabhakar" w:date="2019-07-29T17:44:00Z">
        <w:r w:rsidR="007D11C8">
          <w:t xml:space="preserve"> Section of Gravity and Magnetic Parameters</w:t>
        </w:r>
      </w:ins>
      <w:bookmarkEnd w:id="4019"/>
      <w:bookmarkEnd w:id="4020"/>
    </w:p>
    <w:p w14:paraId="19EE2E0E" w14:textId="77777777" w:rsidR="009E5461" w:rsidRPr="00030CA9" w:rsidRDefault="009E5461">
      <w:pPr>
        <w:rPr>
          <w:rPrChange w:id="4025" w:author="Ashwani Prabhakar" w:date="2019-07-26T16:13:00Z">
            <w:rPr>
              <w:rFonts w:eastAsiaTheme="minorEastAsia"/>
            </w:rPr>
          </w:rPrChange>
        </w:rPr>
        <w:pPrChange w:id="4026" w:author="Ashwani Prabhakar" w:date="2019-07-26T16:13:00Z">
          <w:pPr>
            <w:pStyle w:val="ListParagraph"/>
            <w:numPr>
              <w:numId w:val="27"/>
            </w:numPr>
            <w:tabs>
              <w:tab w:val="left" w:pos="5594"/>
            </w:tabs>
            <w:ind w:left="1080" w:hanging="360"/>
          </w:pPr>
        </w:pPrChange>
      </w:pPr>
    </w:p>
    <w:p w14:paraId="3FAF8116" w14:textId="718E4A3F" w:rsidR="00030CA9" w:rsidRDefault="000F428E">
      <w:pPr>
        <w:pStyle w:val="ListParagraph"/>
        <w:numPr>
          <w:ilvl w:val="0"/>
          <w:numId w:val="117"/>
        </w:numPr>
        <w:pPrChange w:id="4027" w:author="Ashwani Prabhakar" w:date="2019-07-26T16:13:00Z">
          <w:pPr>
            <w:pStyle w:val="ListParagraph"/>
            <w:numPr>
              <w:numId w:val="27"/>
            </w:numPr>
            <w:tabs>
              <w:tab w:val="left" w:pos="5594"/>
            </w:tabs>
            <w:ind w:left="1080" w:hanging="360"/>
          </w:pPr>
        </w:pPrChange>
      </w:pPr>
      <w:del w:id="4028" w:author="Jeremie Giraud" w:date="2019-08-08T12:19:00Z">
        <w:r w:rsidDel="009A5B53">
          <w:delText>User</w:delText>
        </w:r>
      </w:del>
      <w:del w:id="4029" w:author="Jeremie Giraud" w:date="2019-08-08T12:25:00Z">
        <w:r w:rsidDel="009A5B53">
          <w:delText xml:space="preserve"> </w:delText>
        </w:r>
      </w:del>
      <w:ins w:id="4030" w:author="Jeremie Giraud" w:date="2019-08-08T12:25:00Z">
        <w:r w:rsidR="009A5B53">
          <w:t xml:space="preserve">User </w:t>
        </w:r>
      </w:ins>
      <w:r>
        <w:t>can also chose D</w:t>
      </w:r>
      <w:r w:rsidR="00CB47E9">
        <w:t xml:space="preserve">epth </w:t>
      </w:r>
      <w:r>
        <w:t>W</w:t>
      </w:r>
      <w:r w:rsidR="00CB47E9">
        <w:t>eighting according to</w:t>
      </w:r>
      <w:r w:rsidR="00F715B5">
        <w:t xml:space="preserve"> – </w:t>
      </w:r>
    </w:p>
    <w:p w14:paraId="192D39A0" w14:textId="04F03880" w:rsidR="00F715B5" w:rsidRDefault="00523C6E">
      <w:pPr>
        <w:pStyle w:val="ListParagraph"/>
        <w:numPr>
          <w:ilvl w:val="0"/>
          <w:numId w:val="120"/>
        </w:numPr>
        <w:pPrChange w:id="4031" w:author="Ashwani Prabhakar" w:date="2019-07-26T16:14:00Z">
          <w:pPr>
            <w:pStyle w:val="ListParagraph"/>
            <w:numPr>
              <w:ilvl w:val="3"/>
              <w:numId w:val="27"/>
            </w:numPr>
            <w:tabs>
              <w:tab w:val="left" w:pos="5594"/>
            </w:tabs>
            <w:ind w:left="3240" w:hanging="360"/>
          </w:pPr>
        </w:pPrChange>
      </w:pPr>
      <w:r>
        <w:t>1</w:t>
      </w:r>
      <m:oMath>
        <m:r>
          <w:rPr>
            <w:rFonts w:ascii="Cambria Math" w:hAnsi="Cambria Math"/>
          </w:rPr>
          <m:t xml:space="preserve">→ </m:t>
        </m:r>
      </m:oMath>
      <w:r w:rsidR="00F715B5">
        <w:t xml:space="preserve">Power – Here, </w:t>
      </w:r>
      <w:r w:rsidR="00F715B5" w:rsidRPr="00F715B5">
        <w:t xml:space="preserve">weights are proportional </w:t>
      </w:r>
      <w:r w:rsidR="00F715B5">
        <w:t xml:space="preserve">to the inverse of the distance (i.e. </w:t>
      </w:r>
      <w:r w:rsidR="00F715B5" w:rsidRPr="00F715B5">
        <w:t>between the data poi</w:t>
      </w:r>
      <w:r w:rsidR="00F715B5">
        <w:t xml:space="preserve">nt and the prediction location) </w:t>
      </w:r>
      <w:r w:rsidR="00F715B5" w:rsidRPr="00F715B5">
        <w:t>raised to the power value p. As a result, as the distance increases, the weights decrease rapidly</w:t>
      </w:r>
      <w:r w:rsidR="00F715B5">
        <w:t xml:space="preserve">. For more information, please refer </w:t>
      </w:r>
      <w:ins w:id="4032" w:author="Jeremie Giraud" w:date="2019-07-22T15:56:00Z">
        <w:r w:rsidR="00E40A73">
          <w:t xml:space="preserve">to </w:t>
        </w:r>
        <w:r w:rsidR="00E40A73">
          <w:fldChar w:fldCharType="begin" w:fldLock="1"/>
        </w:r>
      </w:ins>
      <w:r w:rsidR="00B0426E">
        <w:instrText>ADDIN CSL_CITATION {"citationItems":[{"id":"ITEM-1","itemData":{"author":[{"dropping-particle":"","family":"Li","given":"Y[]","non-dropping-particle":"","parse-names":false,"suffix":""},{"dropping-particle":"","family":"Oldenburg","given":"D[] W[]","non-dropping-particle":"","parse-names":false,"suffix":""}],"container-title":"Geophysics","id":"ITEM-1","issue":"02","issued":{"date-parts":[["1996"]]},"page":"394-408","publisher":"Soc. of Expl. Geophys.","title":"3-{D} inversion of magnetic data","type":"article-journal","volume":"61"},"uris":["http://www.mendeley.com/documents/?uuid=989e9c1c-0b50-4f7f-8b2e-1f66f60a8f06"]},{"id":"ITEM-2","itemData":{"author":[{"dropping-particle":"","family":"Li","given":"Y[]","non-dropping-particle":"","parse-names":false,"suffix":""},{"dropping-particle":"","family":"Oldenburg","given":"D[] W[]","non-dropping-particle":"","parse-names":false,"suffix":""}],"container-title":"Geophysics","id":"ITEM-2","issue":"01","issued":{"date-parts":[["1998"]]},"page":"109-119","publisher":"Soc. of Expl. Geophys.","title":"3-{D} inversion of gravity data","type":"article-journal","volume":"63"},"uris":["http://www.mendeley.com/documents/?uuid=cf1c0f61-6f92-4df5-8394-92727763c4f9"]}],"mendeley":{"formattedCitation":"Li and Oldenburg (1996), (1998)","manualFormatting":"Li and Oldenburg (1996) &amp; (1998)","plainTextFormattedCitation":"Li and Oldenburg (1996), (1998)","previouslyFormattedCitation":"Li and Oldenburg (1996), (1998)"},"properties":{"noteIndex":0},"schema":"https://github.com/citation-style-language/schema/raw/master/csl-citation.json"}</w:instrText>
      </w:r>
      <w:r w:rsidR="00E40A73">
        <w:fldChar w:fldCharType="separate"/>
      </w:r>
      <w:r w:rsidR="00E40A73" w:rsidRPr="00E40A73">
        <w:rPr>
          <w:noProof/>
        </w:rPr>
        <w:t>Li and Oldenburg (1996)</w:t>
      </w:r>
      <w:ins w:id="4033" w:author="Ashwani Prabhakar" w:date="2019-07-26T16:14:00Z">
        <w:r w:rsidR="00030CA9">
          <w:rPr>
            <w:noProof/>
          </w:rPr>
          <w:t xml:space="preserve"> &amp;</w:t>
        </w:r>
      </w:ins>
      <w:del w:id="4034" w:author="Ashwani Prabhakar" w:date="2019-07-26T16:14:00Z">
        <w:r w:rsidR="00E40A73" w:rsidRPr="00E40A73" w:rsidDel="00030CA9">
          <w:rPr>
            <w:noProof/>
          </w:rPr>
          <w:delText>,</w:delText>
        </w:r>
      </w:del>
      <w:r w:rsidR="00E40A73" w:rsidRPr="00E40A73">
        <w:rPr>
          <w:noProof/>
        </w:rPr>
        <w:t xml:space="preserve"> (1998)</w:t>
      </w:r>
      <w:ins w:id="4035" w:author="Jeremie Giraud" w:date="2019-07-22T15:56:00Z">
        <w:r w:rsidR="00E40A73">
          <w:fldChar w:fldCharType="end"/>
        </w:r>
      </w:ins>
      <w:ins w:id="4036" w:author="Ashwani Prabhakar" w:date="2019-07-26T16:14:00Z">
        <w:r w:rsidR="00030CA9">
          <w:t xml:space="preserve"> respectively.</w:t>
        </w:r>
      </w:ins>
      <w:del w:id="4037" w:author="Jeremie Giraud" w:date="2019-07-22T15:56:00Z">
        <w:r w:rsidR="00F715B5" w:rsidDel="00E40A73">
          <w:delText>-</w:delText>
        </w:r>
      </w:del>
      <w:ins w:id="4038" w:author="Jeremie Giraud" w:date="2019-07-22T15:56:00Z">
        <w:r w:rsidR="00E40A73" w:rsidDel="00E40A73">
          <w:t xml:space="preserve"> </w:t>
        </w:r>
      </w:ins>
      <w:del w:id="4039" w:author="Jeremie Giraud" w:date="2019-07-22T15:56:00Z">
        <w:r w:rsidR="004B000F" w:rsidDel="00E40A73">
          <w:fldChar w:fldCharType="begin"/>
        </w:r>
        <w:r w:rsidR="004B000F" w:rsidDel="00E40A73">
          <w:delInstrText xml:space="preserve"> HYPERLINK "https://www.eoas.ubc.ca/ubcgif/pubs/papers/geop61-2-p394.pdf" </w:delInstrText>
        </w:r>
        <w:r w:rsidR="004B000F" w:rsidDel="00E40A73">
          <w:fldChar w:fldCharType="separate"/>
        </w:r>
        <w:r w:rsidR="00F715B5" w:rsidDel="00E40A73">
          <w:rPr>
            <w:rStyle w:val="Hyperlink"/>
          </w:rPr>
          <w:delText>https://www.eoas.ubc.ca/ubcgif/pubs/papers/geop61-2-p394.pdf</w:delText>
        </w:r>
        <w:r w:rsidR="004B000F" w:rsidDel="00E40A73">
          <w:rPr>
            <w:rStyle w:val="Hyperlink"/>
          </w:rPr>
          <w:fldChar w:fldCharType="end"/>
        </w:r>
      </w:del>
    </w:p>
    <w:p w14:paraId="5E0379E3" w14:textId="4507A9D5" w:rsidR="00F715B5" w:rsidRDefault="00523C6E">
      <w:pPr>
        <w:pStyle w:val="ListParagraph"/>
        <w:numPr>
          <w:ilvl w:val="0"/>
          <w:numId w:val="120"/>
        </w:numPr>
        <w:pPrChange w:id="4040" w:author="Ashwani Prabhakar" w:date="2019-07-26T16:14:00Z">
          <w:pPr>
            <w:pStyle w:val="ListParagraph"/>
            <w:numPr>
              <w:ilvl w:val="3"/>
              <w:numId w:val="27"/>
            </w:numPr>
            <w:tabs>
              <w:tab w:val="left" w:pos="5594"/>
            </w:tabs>
            <w:ind w:left="3240" w:hanging="360"/>
          </w:pPr>
        </w:pPrChange>
      </w:pPr>
      <w:r>
        <w:t>2</w:t>
      </w:r>
      <m:oMath>
        <m:r>
          <w:rPr>
            <w:rFonts w:ascii="Cambria Math" w:hAnsi="Cambria Math"/>
          </w:rPr>
          <m:t xml:space="preserve">→ </m:t>
        </m:r>
      </m:oMath>
      <w:r w:rsidR="00F715B5">
        <w:t xml:space="preserve">Sensitivity - </w:t>
      </w:r>
      <w:r w:rsidR="00F715B5" w:rsidRPr="00F715B5">
        <w:t xml:space="preserve">The </w:t>
      </w:r>
      <w:r w:rsidR="00F715B5">
        <w:t>depth weighting function is</w:t>
      </w:r>
      <w:r w:rsidR="00F715B5" w:rsidRPr="00F715B5">
        <w:t xml:space="preserve"> selected based on sensitivity analysis</w:t>
      </w:r>
      <w:r>
        <w:t xml:space="preserve">. For more info, please refer – </w:t>
      </w:r>
      <w:r w:rsidRPr="00523C6E">
        <w:t>http://dx.doi.org/10.1190/1.1512749</w:t>
      </w:r>
    </w:p>
    <w:p w14:paraId="7F1CE69F" w14:textId="38A43752" w:rsidR="00030CA9" w:rsidRDefault="00523C6E">
      <w:pPr>
        <w:pStyle w:val="ListParagraph"/>
        <w:numPr>
          <w:ilvl w:val="0"/>
          <w:numId w:val="120"/>
        </w:numPr>
        <w:rPr>
          <w:ins w:id="4041" w:author="Jeremie Giraud" w:date="2019-08-08T15:14:00Z"/>
        </w:rPr>
        <w:pPrChange w:id="4042" w:author="Ashwani Prabhakar" w:date="2019-07-26T16:14:00Z">
          <w:pPr>
            <w:pStyle w:val="ListParagraph"/>
            <w:tabs>
              <w:tab w:val="left" w:pos="5594"/>
            </w:tabs>
            <w:ind w:left="360"/>
          </w:pPr>
        </w:pPrChange>
      </w:pPr>
      <w:r w:rsidRPr="00BE1204">
        <w:t>3</w:t>
      </w:r>
      <m:oMath>
        <m:r>
          <w:rPr>
            <w:rFonts w:ascii="Cambria Math" w:hAnsi="Cambria Math"/>
          </w:rPr>
          <m:t xml:space="preserve">→ </m:t>
        </m:r>
      </m:oMath>
      <w:r w:rsidR="00270821" w:rsidRPr="00BE1204">
        <w:t xml:space="preserve">Integrated Sensitivity </w:t>
      </w:r>
      <w:r w:rsidR="00B247DB" w:rsidRPr="00BE1204">
        <w:t>technique</w:t>
      </w:r>
      <w:r w:rsidR="00270821" w:rsidRPr="00BE1204">
        <w:t xml:space="preserve"> </w:t>
      </w:r>
      <w:r w:rsidR="00B247DB" w:rsidRPr="00E40A73">
        <w:t>–</w:t>
      </w:r>
      <w:ins w:id="4043" w:author="Ashwani Prabhakar" w:date="2019-07-26T16:14:00Z">
        <w:r w:rsidR="00030CA9">
          <w:t xml:space="preserve"> For more information, please refer to</w:t>
        </w:r>
        <w:del w:id="4044" w:author="Jeremie Giraud" w:date="2019-07-29T21:25:00Z">
          <w:r w:rsidR="00030CA9" w:rsidDel="009C1EA6">
            <w:delText xml:space="preserve"> </w:delText>
          </w:r>
        </w:del>
      </w:ins>
      <w:del w:id="4045" w:author="Jeremie Giraud" w:date="2019-07-29T21:25:00Z">
        <w:r w:rsidR="00030CA9">
          <w:delText xml:space="preserve"> </w:delText>
        </w:r>
      </w:del>
      <w:ins w:id="4046" w:author="Jeremie Giraud" w:date="2019-07-29T21:25:00Z">
        <w:r w:rsidR="00270821" w:rsidRPr="00E40A73">
          <w:t xml:space="preserve"> </w:t>
        </w:r>
      </w:ins>
      <w:ins w:id="4047" w:author="Jeremie Giraud" w:date="2019-07-22T15:56:00Z">
        <w:r w:rsidR="00BE1204">
          <w:fldChar w:fldCharType="begin" w:fldLock="1"/>
        </w:r>
      </w:ins>
      <w:r w:rsidR="00E40A73">
        <w:instrText>ADDIN CSL_CITATION {"citationItems":[{"id":"ITEM-1","itemData":{"DOI":"10.1190/1.1512749","ISSN":"0016-8033","author":[{"dropping-particle":"","family":"Portniaguine","given":"Oleg","non-dropping-particle":"","parse-names":false,"suffix":""},{"dropping-particle":"","family":"Zhdanov","given":"Michael S[]","non-dropping-particle":"","parse-names":false,"suffix":""}],"container-title":"GEOPHYSICS","id":"ITEM-1","issue":"5","issued":{"date-parts":[["2002","9"]]},"page":"1532-1541","publisher":"Soc. of Expl. Geophys.","title":"3‐D magnetic inversion with data compression and image focusing","type":"article-journal","volume":"67"},"uris":["http://www.mendeley.com/documents/?uuid=76db565c-df18-4698-861c-5b1d0892dcd3"]}],"mendeley":{"formattedCitation":"Portniaguine and Zhdanov (2002)","plainTextFormattedCitation":"Portniaguine and Zhdanov (2002)","previouslyFormattedCitation":"Portniaguine and Zhdanov (2002)"},"properties":{"noteIndex":0},"schema":"https://github.com/citation-style-language/schema/raw/master/csl-citation.json"}</w:instrText>
      </w:r>
      <w:r w:rsidR="00BE1204">
        <w:fldChar w:fldCharType="separate"/>
      </w:r>
      <w:r w:rsidR="00BE1204" w:rsidRPr="00BE1204">
        <w:rPr>
          <w:noProof/>
        </w:rPr>
        <w:t>Portniaguine and Zhdanov (2002)</w:t>
      </w:r>
      <w:ins w:id="4048" w:author="Jeremie Giraud" w:date="2019-07-22T15:56:00Z">
        <w:r w:rsidR="00BE1204">
          <w:fldChar w:fldCharType="end"/>
        </w:r>
      </w:ins>
    </w:p>
    <w:p w14:paraId="0EEB17D0" w14:textId="77777777" w:rsidR="002B5C4F" w:rsidRDefault="002B5C4F">
      <w:pPr>
        <w:pStyle w:val="ListParagraph"/>
        <w:ind w:left="1080"/>
        <w:rPr>
          <w:ins w:id="4049" w:author="Ashwani Prabhakar" w:date="2019-07-26T16:13:00Z"/>
        </w:rPr>
        <w:pPrChange w:id="4050" w:author="Jeremie Giraud" w:date="2019-08-08T15:14:00Z">
          <w:pPr>
            <w:pStyle w:val="ListParagraph"/>
            <w:tabs>
              <w:tab w:val="left" w:pos="5594"/>
            </w:tabs>
            <w:ind w:left="360"/>
          </w:pPr>
        </w:pPrChange>
      </w:pPr>
    </w:p>
    <w:p w14:paraId="706053C0" w14:textId="60F02E80" w:rsidR="002B5C4F" w:rsidRDefault="002B5C4F">
      <w:pPr>
        <w:pStyle w:val="Caption"/>
        <w:rPr>
          <w:ins w:id="4051" w:author="Jeremie Giraud" w:date="2019-08-08T15:14:00Z"/>
        </w:rPr>
        <w:pPrChange w:id="4052" w:author="Jeremie Giraud" w:date="2019-08-08T15:15:00Z">
          <w:pPr>
            <w:pStyle w:val="Caption"/>
            <w:numPr>
              <w:numId w:val="120"/>
            </w:numPr>
            <w:ind w:left="1080" w:hanging="360"/>
          </w:pPr>
        </w:pPrChange>
      </w:pPr>
      <w:bookmarkStart w:id="4053" w:name="_Toc16160974"/>
      <w:ins w:id="4054" w:author="Jeremie Giraud" w:date="2019-08-08T15:14:00Z">
        <w:r>
          <w:t xml:space="preserve">Table </w:t>
        </w:r>
        <w:r>
          <w:fldChar w:fldCharType="begin"/>
        </w:r>
        <w:r>
          <w:instrText xml:space="preserve"> SEQ Table \* ARABIC </w:instrText>
        </w:r>
        <w:r>
          <w:fldChar w:fldCharType="separate"/>
        </w:r>
      </w:ins>
      <w:ins w:id="4055" w:author="Jeremie Giraud" w:date="2019-08-08T16:10:00Z">
        <w:r w:rsidR="00AF3C14">
          <w:rPr>
            <w:noProof/>
          </w:rPr>
          <w:t>6</w:t>
        </w:r>
      </w:ins>
      <w:ins w:id="4056" w:author="Jeremie Giraud" w:date="2019-08-08T15:14:00Z">
        <w:r>
          <w:fldChar w:fldCharType="end"/>
        </w:r>
        <w:r>
          <w:t xml:space="preserve">. </w:t>
        </w:r>
        <w:r w:rsidRPr="00F14A1C">
          <w:t xml:space="preserve">GRAVITY / MAGNETISM parameters </w:t>
        </w:r>
        <w:r>
          <w:t>section of parfile.</w:t>
        </w:r>
        <w:bookmarkEnd w:id="4053"/>
        <w:r>
          <w:t xml:space="preserve"> </w:t>
        </w:r>
      </w:ins>
    </w:p>
    <w:tbl>
      <w:tblPr>
        <w:tblW w:w="9016" w:type="dxa"/>
        <w:tblInd w:w="-10" w:type="dxa"/>
        <w:tblLook w:val="04A0" w:firstRow="1" w:lastRow="0" w:firstColumn="1" w:lastColumn="0" w:noHBand="0" w:noVBand="1"/>
      </w:tblPr>
      <w:tblGrid>
        <w:gridCol w:w="3024"/>
        <w:gridCol w:w="4191"/>
        <w:gridCol w:w="1801"/>
      </w:tblGrid>
      <w:tr w:rsidR="002B5C4F" w:rsidRPr="009E5461" w14:paraId="425374EE" w14:textId="77777777" w:rsidTr="00E80DE3">
        <w:trPr>
          <w:trHeight w:val="330"/>
          <w:ins w:id="4057" w:author="Jeremie Giraud" w:date="2019-08-08T15:14:00Z"/>
        </w:trPr>
        <w:tc>
          <w:tcPr>
            <w:tcW w:w="3544"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A79DAAC" w14:textId="77777777" w:rsidR="002B5C4F" w:rsidRPr="009E5461" w:rsidRDefault="002B5C4F" w:rsidP="00E80DE3">
            <w:pPr>
              <w:spacing w:after="0" w:line="240" w:lineRule="auto"/>
              <w:rPr>
                <w:ins w:id="4058" w:author="Jeremie Giraud" w:date="2019-08-08T15:14:00Z"/>
                <w:rFonts w:ascii="Times New Roman" w:eastAsia="Times New Roman" w:hAnsi="Times New Roman" w:cs="Times New Roman"/>
                <w:color w:val="000000"/>
                <w:sz w:val="24"/>
                <w:szCs w:val="24"/>
                <w:lang w:eastAsia="en-AU"/>
              </w:rPr>
            </w:pPr>
            <w:ins w:id="4059" w:author="Jeremie Giraud" w:date="2019-08-08T15:14:00Z">
              <w:r w:rsidRPr="009E5461">
                <w:rPr>
                  <w:rFonts w:ascii="Times New Roman" w:eastAsia="Times New Roman" w:hAnsi="Times New Roman" w:cs="Times New Roman"/>
                  <w:color w:val="000000"/>
                  <w:sz w:val="24"/>
                  <w:szCs w:val="24"/>
                  <w:lang w:eastAsia="en-AU"/>
                </w:rPr>
                <w:t>Parameter</w:t>
              </w:r>
            </w:ins>
          </w:p>
        </w:tc>
        <w:tc>
          <w:tcPr>
            <w:tcW w:w="3377" w:type="dxa"/>
            <w:tcBorders>
              <w:top w:val="single" w:sz="8" w:space="0" w:color="BFBFBF"/>
              <w:left w:val="nil"/>
              <w:bottom w:val="single" w:sz="8" w:space="0" w:color="BFBFBF"/>
              <w:right w:val="single" w:sz="8" w:space="0" w:color="BFBFBF"/>
            </w:tcBorders>
            <w:shd w:val="clear" w:color="auto" w:fill="auto"/>
            <w:noWrap/>
            <w:vAlign w:val="center"/>
            <w:hideMark/>
          </w:tcPr>
          <w:p w14:paraId="6FC6BDF1" w14:textId="2BDC694B" w:rsidR="002B5C4F" w:rsidRPr="009E5461" w:rsidRDefault="00971F1D" w:rsidP="00E80DE3">
            <w:pPr>
              <w:spacing w:after="0" w:line="240" w:lineRule="auto"/>
              <w:rPr>
                <w:ins w:id="4060" w:author="Jeremie Giraud" w:date="2019-08-08T15:14:00Z"/>
                <w:rFonts w:ascii="Times New Roman" w:eastAsia="Times New Roman" w:hAnsi="Times New Roman" w:cs="Times New Roman"/>
                <w:color w:val="000000"/>
                <w:sz w:val="24"/>
                <w:szCs w:val="24"/>
                <w:lang w:eastAsia="en-AU"/>
              </w:rPr>
            </w:pPr>
            <w:ins w:id="4061" w:author="Jeremie Giraud" w:date="2019-08-08T15:22:00Z">
              <w:r>
                <w:rPr>
                  <w:rFonts w:ascii="Times New Roman" w:eastAsia="Times New Roman" w:hAnsi="Times New Roman" w:cs="Times New Roman"/>
                  <w:color w:val="000000"/>
                  <w:sz w:val="24"/>
                  <w:szCs w:val="24"/>
                  <w:lang w:eastAsia="en-AU"/>
                </w:rPr>
                <w:t>Value for example case</w:t>
              </w:r>
            </w:ins>
          </w:p>
        </w:tc>
        <w:tc>
          <w:tcPr>
            <w:tcW w:w="2095" w:type="dxa"/>
            <w:tcBorders>
              <w:top w:val="single" w:sz="8" w:space="0" w:color="BFBFBF"/>
              <w:left w:val="nil"/>
              <w:bottom w:val="single" w:sz="8" w:space="0" w:color="BFBFBF"/>
              <w:right w:val="single" w:sz="8" w:space="0" w:color="BFBFBF"/>
            </w:tcBorders>
            <w:shd w:val="clear" w:color="auto" w:fill="auto"/>
            <w:noWrap/>
            <w:vAlign w:val="center"/>
            <w:hideMark/>
          </w:tcPr>
          <w:p w14:paraId="3671AF00" w14:textId="33FBB978" w:rsidR="002B5C4F" w:rsidRPr="009E5461" w:rsidRDefault="00F02884" w:rsidP="00E80DE3">
            <w:pPr>
              <w:spacing w:after="0" w:line="240" w:lineRule="auto"/>
              <w:rPr>
                <w:ins w:id="4062" w:author="Jeremie Giraud" w:date="2019-08-08T15:14:00Z"/>
                <w:rFonts w:ascii="Times New Roman" w:eastAsia="Times New Roman" w:hAnsi="Times New Roman" w:cs="Times New Roman"/>
                <w:color w:val="000000"/>
                <w:sz w:val="24"/>
                <w:szCs w:val="24"/>
                <w:lang w:eastAsia="en-AU"/>
              </w:rPr>
            </w:pPr>
            <w:ins w:id="4063" w:author="Jeremie Giraud" w:date="2019-08-08T15:52:00Z">
              <w:r>
                <w:rPr>
                  <w:rFonts w:ascii="Times New Roman" w:eastAsia="Times New Roman" w:hAnsi="Times New Roman" w:cs="Times New Roman"/>
                  <w:color w:val="000000"/>
                  <w:sz w:val="24"/>
                  <w:szCs w:val="24"/>
                  <w:lang w:eastAsia="en-AU"/>
                </w:rPr>
                <w:t>Range/remark</w:t>
              </w:r>
            </w:ins>
            <w:ins w:id="4064" w:author="Jeremie Giraud" w:date="2019-08-08T15:14:00Z">
              <w:r w:rsidR="002B5C4F" w:rsidRPr="009E5461">
                <w:rPr>
                  <w:rFonts w:ascii="Times New Roman" w:eastAsia="Times New Roman" w:hAnsi="Times New Roman" w:cs="Times New Roman"/>
                  <w:color w:val="000000"/>
                  <w:sz w:val="24"/>
                  <w:szCs w:val="24"/>
                  <w:lang w:eastAsia="en-AU"/>
                </w:rPr>
                <w:t xml:space="preserve"> </w:t>
              </w:r>
            </w:ins>
          </w:p>
        </w:tc>
      </w:tr>
      <w:tr w:rsidR="002B5C4F" w:rsidRPr="009E5461" w14:paraId="51758713" w14:textId="77777777" w:rsidTr="00E80DE3">
        <w:trPr>
          <w:trHeight w:val="330"/>
          <w:ins w:id="4065"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16B9B7D0" w14:textId="77777777" w:rsidR="002B5C4F" w:rsidRPr="009E5461" w:rsidRDefault="002B5C4F" w:rsidP="00E80DE3">
            <w:pPr>
              <w:spacing w:after="0" w:line="240" w:lineRule="auto"/>
              <w:rPr>
                <w:ins w:id="4066" w:author="Jeremie Giraud" w:date="2019-08-08T15:14:00Z"/>
                <w:rFonts w:ascii="Times New Roman" w:eastAsia="Times New Roman" w:hAnsi="Times New Roman" w:cs="Times New Roman"/>
                <w:color w:val="000000"/>
                <w:sz w:val="24"/>
                <w:szCs w:val="24"/>
                <w:lang w:eastAsia="en-AU"/>
              </w:rPr>
            </w:pPr>
            <w:ins w:id="4067" w:author="Jeremie Giraud" w:date="2019-08-08T15:14:00Z">
              <w:r w:rsidRPr="009E5461">
                <w:rPr>
                  <w:rFonts w:ascii="Times New Roman" w:eastAsia="Times New Roman" w:hAnsi="Times New Roman" w:cs="Times New Roman"/>
                  <w:color w:val="000000"/>
                  <w:sz w:val="24"/>
                  <w:szCs w:val="24"/>
                  <w:lang w:eastAsia="en-AU"/>
                </w:rPr>
                <w:t xml:space="preserve">******* GRAVITY / MAGNETISM parameters </w:t>
              </w:r>
            </w:ins>
          </w:p>
        </w:tc>
        <w:tc>
          <w:tcPr>
            <w:tcW w:w="3377" w:type="dxa"/>
            <w:tcBorders>
              <w:top w:val="nil"/>
              <w:left w:val="nil"/>
              <w:bottom w:val="single" w:sz="8" w:space="0" w:color="BFBFBF"/>
              <w:right w:val="single" w:sz="8" w:space="0" w:color="BFBFBF"/>
            </w:tcBorders>
            <w:shd w:val="clear" w:color="auto" w:fill="auto"/>
            <w:noWrap/>
            <w:vAlign w:val="center"/>
            <w:hideMark/>
          </w:tcPr>
          <w:p w14:paraId="6DCD68DF" w14:textId="77777777" w:rsidR="002B5C4F" w:rsidRPr="009E5461" w:rsidRDefault="002B5C4F" w:rsidP="00E80DE3">
            <w:pPr>
              <w:spacing w:after="0" w:line="240" w:lineRule="auto"/>
              <w:rPr>
                <w:ins w:id="4068" w:author="Jeremie Giraud" w:date="2019-08-08T15:14:00Z"/>
                <w:rFonts w:ascii="Times New Roman" w:eastAsia="Times New Roman" w:hAnsi="Times New Roman" w:cs="Times New Roman"/>
                <w:color w:val="000000"/>
                <w:sz w:val="24"/>
                <w:szCs w:val="24"/>
                <w:lang w:eastAsia="en-AU"/>
              </w:rPr>
            </w:pPr>
            <w:ins w:id="4069" w:author="Jeremie Giraud" w:date="2019-08-08T15:14:00Z">
              <w:r w:rsidRPr="009E5461">
                <w:rPr>
                  <w:rFonts w:ascii="Times New Roman" w:eastAsia="Times New Roman" w:hAnsi="Times New Roman" w:cs="Times New Roman"/>
                  <w:color w:val="000000"/>
                  <w:sz w:val="24"/>
                  <w:szCs w:val="24"/>
                  <w:lang w:eastAsia="en-AU"/>
                </w:rPr>
                <w:t> </w:t>
              </w:r>
            </w:ins>
          </w:p>
        </w:tc>
        <w:tc>
          <w:tcPr>
            <w:tcW w:w="2095" w:type="dxa"/>
            <w:tcBorders>
              <w:top w:val="nil"/>
              <w:left w:val="nil"/>
              <w:bottom w:val="single" w:sz="8" w:space="0" w:color="BFBFBF"/>
              <w:right w:val="single" w:sz="8" w:space="0" w:color="BFBFBF"/>
            </w:tcBorders>
            <w:shd w:val="clear" w:color="auto" w:fill="auto"/>
            <w:noWrap/>
            <w:vAlign w:val="center"/>
            <w:hideMark/>
          </w:tcPr>
          <w:p w14:paraId="7C3D29B2" w14:textId="77777777" w:rsidR="002B5C4F" w:rsidRPr="009E5461" w:rsidRDefault="002B5C4F" w:rsidP="00E80DE3">
            <w:pPr>
              <w:spacing w:after="0" w:line="240" w:lineRule="auto"/>
              <w:rPr>
                <w:ins w:id="4070" w:author="Jeremie Giraud" w:date="2019-08-08T15:14:00Z"/>
                <w:rFonts w:ascii="Times New Roman" w:eastAsia="Times New Roman" w:hAnsi="Times New Roman" w:cs="Times New Roman"/>
                <w:color w:val="000000"/>
                <w:sz w:val="24"/>
                <w:szCs w:val="24"/>
                <w:lang w:eastAsia="en-AU"/>
              </w:rPr>
            </w:pPr>
            <w:ins w:id="4071" w:author="Jeremie Giraud" w:date="2019-08-08T15:14:00Z">
              <w:r w:rsidRPr="007555D7">
                <w:rPr>
                  <w:rFonts w:ascii="Times New Roman" w:eastAsia="Times New Roman" w:hAnsi="Times New Roman" w:cs="Times New Roman"/>
                  <w:color w:val="000000"/>
                  <w:sz w:val="24"/>
                  <w:szCs w:val="24"/>
                  <w:lang w:eastAsia="en-AU"/>
                </w:rPr>
                <w:t> N/A</w:t>
              </w:r>
            </w:ins>
          </w:p>
        </w:tc>
      </w:tr>
      <w:tr w:rsidR="002B5C4F" w:rsidRPr="009E5461" w14:paraId="3293E202" w14:textId="77777777" w:rsidTr="00E80DE3">
        <w:trPr>
          <w:trHeight w:val="330"/>
          <w:ins w:id="4072"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24CBD605" w14:textId="77777777" w:rsidR="002B5C4F" w:rsidRPr="009E5461" w:rsidRDefault="002B5C4F" w:rsidP="00E80DE3">
            <w:pPr>
              <w:spacing w:after="0" w:line="240" w:lineRule="auto"/>
              <w:rPr>
                <w:ins w:id="4073" w:author="Jeremie Giraud" w:date="2019-08-08T15:14:00Z"/>
                <w:rFonts w:ascii="Times New Roman" w:eastAsia="Times New Roman" w:hAnsi="Times New Roman" w:cs="Times New Roman"/>
                <w:color w:val="000000"/>
                <w:sz w:val="24"/>
                <w:szCs w:val="24"/>
                <w:lang w:eastAsia="en-AU"/>
              </w:rPr>
            </w:pPr>
            <w:ins w:id="4074" w:author="Jeremie Giraud" w:date="2019-08-08T15:14:00Z">
              <w:r w:rsidRPr="009E5461">
                <w:rPr>
                  <w:rFonts w:ascii="Times New Roman" w:eastAsia="Times New Roman" w:hAnsi="Times New Roman" w:cs="Times New Roman"/>
                  <w:color w:val="000000"/>
                  <w:sz w:val="24"/>
                  <w:szCs w:val="24"/>
                  <w:lang w:eastAsia="en-AU"/>
                </w:rPr>
                <w:t xml:space="preserve">grid size (nx, ny, nz)                 </w:t>
              </w:r>
            </w:ins>
          </w:p>
        </w:tc>
        <w:tc>
          <w:tcPr>
            <w:tcW w:w="3377" w:type="dxa"/>
            <w:tcBorders>
              <w:top w:val="nil"/>
              <w:left w:val="nil"/>
              <w:bottom w:val="single" w:sz="8" w:space="0" w:color="BFBFBF"/>
              <w:right w:val="single" w:sz="8" w:space="0" w:color="BFBFBF"/>
            </w:tcBorders>
            <w:shd w:val="clear" w:color="auto" w:fill="auto"/>
            <w:noWrap/>
            <w:vAlign w:val="center"/>
            <w:hideMark/>
          </w:tcPr>
          <w:p w14:paraId="3ADE49CB" w14:textId="77777777" w:rsidR="002B5C4F" w:rsidRPr="009E5461" w:rsidRDefault="002B5C4F" w:rsidP="00E80DE3">
            <w:pPr>
              <w:spacing w:after="0" w:line="240" w:lineRule="auto"/>
              <w:rPr>
                <w:ins w:id="4075" w:author="Jeremie Giraud" w:date="2019-08-08T15:14:00Z"/>
                <w:rFonts w:ascii="Times New Roman" w:eastAsia="Times New Roman" w:hAnsi="Times New Roman" w:cs="Times New Roman"/>
                <w:color w:val="000000"/>
                <w:sz w:val="24"/>
                <w:szCs w:val="24"/>
                <w:lang w:eastAsia="en-AU"/>
              </w:rPr>
            </w:pPr>
            <w:ins w:id="4076" w:author="Jeremie Giraud" w:date="2019-08-08T15:14:00Z">
              <w:r w:rsidRPr="009E5461">
                <w:rPr>
                  <w:rFonts w:ascii="Times New Roman" w:eastAsia="Times New Roman" w:hAnsi="Times New Roman" w:cs="Times New Roman"/>
                  <w:color w:val="000000"/>
                  <w:sz w:val="24"/>
                  <w:szCs w:val="24"/>
                  <w:lang w:eastAsia="en-AU"/>
                </w:rPr>
                <w:t xml:space="preserve"> 2 128 32</w:t>
              </w:r>
            </w:ins>
          </w:p>
        </w:tc>
        <w:tc>
          <w:tcPr>
            <w:tcW w:w="2095" w:type="dxa"/>
            <w:tcBorders>
              <w:top w:val="nil"/>
              <w:left w:val="nil"/>
              <w:bottom w:val="single" w:sz="8" w:space="0" w:color="BFBFBF"/>
              <w:right w:val="single" w:sz="8" w:space="0" w:color="BFBFBF"/>
            </w:tcBorders>
            <w:shd w:val="clear" w:color="auto" w:fill="auto"/>
            <w:noWrap/>
            <w:vAlign w:val="center"/>
            <w:hideMark/>
          </w:tcPr>
          <w:p w14:paraId="7CC1D1A0" w14:textId="77777777" w:rsidR="002B5C4F" w:rsidRPr="009E5461" w:rsidRDefault="002B5C4F" w:rsidP="00E80DE3">
            <w:pPr>
              <w:spacing w:after="0" w:line="240" w:lineRule="auto"/>
              <w:rPr>
                <w:ins w:id="4077" w:author="Jeremie Giraud" w:date="2019-08-08T15:14:00Z"/>
                <w:rFonts w:ascii="Times New Roman" w:eastAsia="Times New Roman" w:hAnsi="Times New Roman" w:cs="Times New Roman"/>
                <w:color w:val="000000"/>
                <w:sz w:val="24"/>
                <w:szCs w:val="24"/>
                <w:lang w:eastAsia="en-AU"/>
              </w:rPr>
            </w:pPr>
            <w:ins w:id="4078" w:author="Jeremie Giraud" w:date="2019-08-08T15:14: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2B5C4F" w:rsidRPr="009E5461" w14:paraId="0B10FAD2" w14:textId="77777777" w:rsidTr="00E80DE3">
        <w:trPr>
          <w:trHeight w:val="330"/>
          <w:ins w:id="4079"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6E523C5E" w14:textId="77777777" w:rsidR="002B5C4F" w:rsidRPr="009E5461" w:rsidRDefault="002B5C4F" w:rsidP="00E80DE3">
            <w:pPr>
              <w:spacing w:after="0" w:line="240" w:lineRule="auto"/>
              <w:rPr>
                <w:ins w:id="4080" w:author="Jeremie Giraud" w:date="2019-08-08T15:14:00Z"/>
                <w:rFonts w:ascii="Times New Roman" w:eastAsia="Times New Roman" w:hAnsi="Times New Roman" w:cs="Times New Roman"/>
                <w:color w:val="000000"/>
                <w:sz w:val="24"/>
                <w:szCs w:val="24"/>
                <w:lang w:eastAsia="en-AU"/>
              </w:rPr>
            </w:pPr>
            <w:ins w:id="4081" w:author="Jeremie Giraud" w:date="2019-08-08T15:14:00Z">
              <w:r w:rsidRPr="009E5461">
                <w:rPr>
                  <w:rFonts w:ascii="Times New Roman" w:eastAsia="Times New Roman" w:hAnsi="Times New Roman" w:cs="Times New Roman"/>
                  <w:color w:val="000000"/>
                  <w:sz w:val="24"/>
                  <w:szCs w:val="24"/>
                  <w:lang w:eastAsia="en-AU"/>
                </w:rPr>
                <w:t xml:space="preserve">model format (1-vox,2-Noddy,3-GeoMod)  </w:t>
              </w:r>
            </w:ins>
          </w:p>
        </w:tc>
        <w:tc>
          <w:tcPr>
            <w:tcW w:w="3377" w:type="dxa"/>
            <w:tcBorders>
              <w:top w:val="nil"/>
              <w:left w:val="nil"/>
              <w:bottom w:val="single" w:sz="8" w:space="0" w:color="BFBFBF"/>
              <w:right w:val="single" w:sz="8" w:space="0" w:color="BFBFBF"/>
            </w:tcBorders>
            <w:shd w:val="clear" w:color="auto" w:fill="auto"/>
            <w:noWrap/>
            <w:vAlign w:val="center"/>
            <w:hideMark/>
          </w:tcPr>
          <w:p w14:paraId="63E2D397" w14:textId="77777777" w:rsidR="002B5C4F" w:rsidRPr="009E5461" w:rsidRDefault="002B5C4F" w:rsidP="00E80DE3">
            <w:pPr>
              <w:spacing w:after="0" w:line="240" w:lineRule="auto"/>
              <w:rPr>
                <w:ins w:id="4082" w:author="Jeremie Giraud" w:date="2019-08-08T15:14:00Z"/>
                <w:rFonts w:ascii="Times New Roman" w:eastAsia="Times New Roman" w:hAnsi="Times New Roman" w:cs="Times New Roman"/>
                <w:color w:val="000000"/>
                <w:sz w:val="24"/>
                <w:szCs w:val="24"/>
                <w:lang w:eastAsia="en-AU"/>
              </w:rPr>
            </w:pPr>
            <w:ins w:id="4083" w:author="Jeremie Giraud" w:date="2019-08-08T15:14:00Z">
              <w:r w:rsidRPr="009E5461">
                <w:rPr>
                  <w:rFonts w:ascii="Times New Roman" w:eastAsia="Times New Roman" w:hAnsi="Times New Roman" w:cs="Times New Roman"/>
                  <w:color w:val="000000"/>
                  <w:sz w:val="24"/>
                  <w:szCs w:val="24"/>
                  <w:lang w:eastAsia="en-AU"/>
                </w:rPr>
                <w:t>1</w:t>
              </w:r>
            </w:ins>
          </w:p>
        </w:tc>
        <w:tc>
          <w:tcPr>
            <w:tcW w:w="2095" w:type="dxa"/>
            <w:tcBorders>
              <w:top w:val="nil"/>
              <w:left w:val="nil"/>
              <w:bottom w:val="single" w:sz="8" w:space="0" w:color="BFBFBF"/>
              <w:right w:val="single" w:sz="8" w:space="0" w:color="BFBFBF"/>
            </w:tcBorders>
            <w:shd w:val="clear" w:color="auto" w:fill="auto"/>
            <w:noWrap/>
            <w:vAlign w:val="center"/>
            <w:hideMark/>
          </w:tcPr>
          <w:p w14:paraId="0FDC21FF" w14:textId="77777777" w:rsidR="002B5C4F" w:rsidRPr="009E5461" w:rsidRDefault="002B5C4F" w:rsidP="00E80DE3">
            <w:pPr>
              <w:spacing w:after="0" w:line="240" w:lineRule="auto"/>
              <w:rPr>
                <w:ins w:id="4084" w:author="Jeremie Giraud" w:date="2019-08-08T15:14:00Z"/>
                <w:rFonts w:ascii="Times New Roman" w:eastAsia="Times New Roman" w:hAnsi="Times New Roman" w:cs="Times New Roman"/>
                <w:color w:val="000000"/>
                <w:sz w:val="24"/>
                <w:szCs w:val="24"/>
                <w:lang w:eastAsia="en-AU"/>
              </w:rPr>
            </w:pPr>
            <w:ins w:id="4085" w:author="Jeremie Giraud" w:date="2019-08-08T15:14:00Z">
              <w:r>
                <w:rPr>
                  <w:rFonts w:ascii="Times New Roman" w:eastAsia="Times New Roman" w:hAnsi="Times New Roman" w:cs="Times New Roman"/>
                  <w:color w:val="000000"/>
                  <w:sz w:val="24"/>
                  <w:szCs w:val="24"/>
                  <w:lang w:eastAsia="en-AU"/>
                </w:rPr>
                <w:t>1-3</w:t>
              </w:r>
            </w:ins>
          </w:p>
        </w:tc>
      </w:tr>
      <w:tr w:rsidR="002B5C4F" w:rsidRPr="009E5461" w14:paraId="6F7AEA6B" w14:textId="77777777" w:rsidTr="00E80DE3">
        <w:trPr>
          <w:trHeight w:val="330"/>
          <w:ins w:id="4086"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25731332" w14:textId="77777777" w:rsidR="002B5C4F" w:rsidRPr="009E5461" w:rsidRDefault="002B5C4F" w:rsidP="00E80DE3">
            <w:pPr>
              <w:spacing w:after="0" w:line="240" w:lineRule="auto"/>
              <w:rPr>
                <w:ins w:id="4087" w:author="Jeremie Giraud" w:date="2019-08-08T15:14:00Z"/>
                <w:rFonts w:ascii="Times New Roman" w:eastAsia="Times New Roman" w:hAnsi="Times New Roman" w:cs="Times New Roman"/>
                <w:color w:val="000000"/>
                <w:sz w:val="24"/>
                <w:szCs w:val="24"/>
                <w:lang w:eastAsia="en-AU"/>
              </w:rPr>
            </w:pPr>
            <w:ins w:id="4088" w:author="Jeremie Giraud" w:date="2019-08-08T15:14:00Z">
              <w:r w:rsidRPr="009E5461">
                <w:rPr>
                  <w:rFonts w:ascii="Times New Roman" w:eastAsia="Times New Roman" w:hAnsi="Times New Roman" w:cs="Times New Roman"/>
                  <w:color w:val="000000"/>
                  <w:sz w:val="24"/>
                  <w:szCs w:val="24"/>
                  <w:lang w:eastAsia="en-AU"/>
                </w:rPr>
                <w:t xml:space="preserve">coarse size x y z (for Noddy models)   </w:t>
              </w:r>
            </w:ins>
          </w:p>
        </w:tc>
        <w:tc>
          <w:tcPr>
            <w:tcW w:w="3377" w:type="dxa"/>
            <w:tcBorders>
              <w:top w:val="nil"/>
              <w:left w:val="nil"/>
              <w:bottom w:val="single" w:sz="8" w:space="0" w:color="BFBFBF"/>
              <w:right w:val="single" w:sz="8" w:space="0" w:color="BFBFBF"/>
            </w:tcBorders>
            <w:shd w:val="clear" w:color="auto" w:fill="auto"/>
            <w:noWrap/>
            <w:vAlign w:val="center"/>
            <w:hideMark/>
          </w:tcPr>
          <w:p w14:paraId="4AB434E3" w14:textId="77777777" w:rsidR="002B5C4F" w:rsidRPr="009E5461" w:rsidRDefault="002B5C4F" w:rsidP="00E80DE3">
            <w:pPr>
              <w:spacing w:after="0" w:line="240" w:lineRule="auto"/>
              <w:rPr>
                <w:ins w:id="4089" w:author="Jeremie Giraud" w:date="2019-08-08T15:14:00Z"/>
                <w:rFonts w:ascii="Times New Roman" w:eastAsia="Times New Roman" w:hAnsi="Times New Roman" w:cs="Times New Roman"/>
                <w:color w:val="000000"/>
                <w:sz w:val="24"/>
                <w:szCs w:val="24"/>
                <w:lang w:eastAsia="en-AU"/>
              </w:rPr>
            </w:pPr>
            <w:ins w:id="4090" w:author="Jeremie Giraud" w:date="2019-08-08T15:14:00Z">
              <w:r w:rsidRPr="009E5461">
                <w:rPr>
                  <w:rFonts w:ascii="Times New Roman" w:eastAsia="Times New Roman" w:hAnsi="Times New Roman" w:cs="Times New Roman"/>
                  <w:color w:val="000000"/>
                  <w:sz w:val="24"/>
                  <w:szCs w:val="24"/>
                  <w:lang w:eastAsia="en-AU"/>
                </w:rPr>
                <w:t xml:space="preserve"> 1 1 1</w:t>
              </w:r>
            </w:ins>
          </w:p>
        </w:tc>
        <w:tc>
          <w:tcPr>
            <w:tcW w:w="2095" w:type="dxa"/>
            <w:tcBorders>
              <w:top w:val="nil"/>
              <w:left w:val="nil"/>
              <w:bottom w:val="single" w:sz="8" w:space="0" w:color="BFBFBF"/>
              <w:right w:val="single" w:sz="8" w:space="0" w:color="BFBFBF"/>
            </w:tcBorders>
            <w:shd w:val="clear" w:color="auto" w:fill="auto"/>
            <w:noWrap/>
            <w:vAlign w:val="center"/>
            <w:hideMark/>
          </w:tcPr>
          <w:p w14:paraId="7E5DCC7E" w14:textId="77777777" w:rsidR="002B5C4F" w:rsidRPr="009E5461" w:rsidRDefault="002B5C4F" w:rsidP="00E80DE3">
            <w:pPr>
              <w:spacing w:after="0" w:line="240" w:lineRule="auto"/>
              <w:rPr>
                <w:ins w:id="4091" w:author="Jeremie Giraud" w:date="2019-08-08T15:14:00Z"/>
                <w:rFonts w:ascii="Times New Roman" w:eastAsia="Times New Roman" w:hAnsi="Times New Roman" w:cs="Times New Roman"/>
                <w:color w:val="000000"/>
                <w:sz w:val="24"/>
                <w:szCs w:val="24"/>
                <w:lang w:eastAsia="en-AU"/>
              </w:rPr>
            </w:pPr>
            <w:ins w:id="4092" w:author="Jeremie Giraud" w:date="2019-08-08T15:14:00Z">
              <w:r w:rsidRPr="007555D7">
                <w:rPr>
                  <w:rFonts w:ascii="Times New Roman" w:eastAsia="Times New Roman" w:hAnsi="Times New Roman" w:cs="Times New Roman"/>
                  <w:color w:val="000000"/>
                  <w:sz w:val="24"/>
                  <w:szCs w:val="24"/>
                  <w:lang w:eastAsia="en-AU"/>
                </w:rPr>
                <w:t>N/A</w:t>
              </w:r>
            </w:ins>
          </w:p>
        </w:tc>
      </w:tr>
      <w:tr w:rsidR="002B5C4F" w:rsidRPr="009E5461" w14:paraId="7F10B4C9" w14:textId="77777777" w:rsidTr="00E80DE3">
        <w:trPr>
          <w:trHeight w:val="330"/>
          <w:ins w:id="4093"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597FF365" w14:textId="77777777" w:rsidR="002B5C4F" w:rsidRPr="009E5461" w:rsidRDefault="002B5C4F" w:rsidP="00E80DE3">
            <w:pPr>
              <w:spacing w:after="0" w:line="240" w:lineRule="auto"/>
              <w:rPr>
                <w:ins w:id="4094" w:author="Jeremie Giraud" w:date="2019-08-08T15:14:00Z"/>
                <w:rFonts w:ascii="Times New Roman" w:eastAsia="Times New Roman" w:hAnsi="Times New Roman" w:cs="Times New Roman"/>
                <w:color w:val="000000"/>
                <w:sz w:val="24"/>
                <w:szCs w:val="24"/>
                <w:lang w:eastAsia="en-AU"/>
              </w:rPr>
            </w:pPr>
            <w:ins w:id="4095" w:author="Jeremie Giraud" w:date="2019-08-08T15:14:00Z">
              <w:r w:rsidRPr="009E5461">
                <w:rPr>
                  <w:rFonts w:ascii="Times New Roman" w:eastAsia="Times New Roman" w:hAnsi="Times New Roman" w:cs="Times New Roman"/>
                  <w:color w:val="000000"/>
                  <w:sz w:val="24"/>
                  <w:szCs w:val="24"/>
                  <w:lang w:eastAsia="en-AU"/>
                </w:rPr>
                <w:lastRenderedPageBreak/>
                <w:t xml:space="preserve">model section beginning (Noddy) x y z  </w:t>
              </w:r>
            </w:ins>
          </w:p>
        </w:tc>
        <w:tc>
          <w:tcPr>
            <w:tcW w:w="3377" w:type="dxa"/>
            <w:tcBorders>
              <w:top w:val="nil"/>
              <w:left w:val="nil"/>
              <w:bottom w:val="single" w:sz="8" w:space="0" w:color="BFBFBF"/>
              <w:right w:val="single" w:sz="8" w:space="0" w:color="BFBFBF"/>
            </w:tcBorders>
            <w:shd w:val="clear" w:color="auto" w:fill="auto"/>
            <w:noWrap/>
            <w:vAlign w:val="center"/>
            <w:hideMark/>
          </w:tcPr>
          <w:p w14:paraId="1CA95285" w14:textId="77777777" w:rsidR="002B5C4F" w:rsidRPr="009E5461" w:rsidRDefault="002B5C4F" w:rsidP="00E80DE3">
            <w:pPr>
              <w:spacing w:after="0" w:line="240" w:lineRule="auto"/>
              <w:rPr>
                <w:ins w:id="4096" w:author="Jeremie Giraud" w:date="2019-08-08T15:14:00Z"/>
                <w:rFonts w:ascii="Times New Roman" w:eastAsia="Times New Roman" w:hAnsi="Times New Roman" w:cs="Times New Roman"/>
                <w:color w:val="000000"/>
                <w:sz w:val="24"/>
                <w:szCs w:val="24"/>
                <w:lang w:eastAsia="en-AU"/>
              </w:rPr>
            </w:pPr>
            <w:ins w:id="4097" w:author="Jeremie Giraud" w:date="2019-08-08T15:14:00Z">
              <w:r w:rsidRPr="009E5461">
                <w:rPr>
                  <w:rFonts w:ascii="Times New Roman" w:eastAsia="Times New Roman" w:hAnsi="Times New Roman" w:cs="Times New Roman"/>
                  <w:color w:val="000000"/>
                  <w:sz w:val="24"/>
                  <w:szCs w:val="24"/>
                  <w:lang w:eastAsia="en-AU"/>
                </w:rPr>
                <w:t xml:space="preserve"> 0.d0 0.d0 0.d0</w:t>
              </w:r>
            </w:ins>
          </w:p>
        </w:tc>
        <w:tc>
          <w:tcPr>
            <w:tcW w:w="2095" w:type="dxa"/>
            <w:tcBorders>
              <w:top w:val="nil"/>
              <w:left w:val="nil"/>
              <w:bottom w:val="single" w:sz="8" w:space="0" w:color="BFBFBF"/>
              <w:right w:val="single" w:sz="8" w:space="0" w:color="BFBFBF"/>
            </w:tcBorders>
            <w:shd w:val="clear" w:color="auto" w:fill="auto"/>
            <w:noWrap/>
            <w:vAlign w:val="center"/>
            <w:hideMark/>
          </w:tcPr>
          <w:p w14:paraId="26CF7037" w14:textId="77777777" w:rsidR="002B5C4F" w:rsidRPr="009E5461" w:rsidRDefault="002B5C4F" w:rsidP="00E80DE3">
            <w:pPr>
              <w:spacing w:after="0" w:line="240" w:lineRule="auto"/>
              <w:rPr>
                <w:ins w:id="4098" w:author="Jeremie Giraud" w:date="2019-08-08T15:14:00Z"/>
                <w:rFonts w:ascii="Times New Roman" w:eastAsia="Times New Roman" w:hAnsi="Times New Roman" w:cs="Times New Roman"/>
                <w:color w:val="000000"/>
                <w:sz w:val="24"/>
                <w:szCs w:val="24"/>
                <w:lang w:eastAsia="en-AU"/>
              </w:rPr>
            </w:pPr>
            <w:ins w:id="4099" w:author="Jeremie Giraud" w:date="2019-08-08T15:14:00Z">
              <w:r w:rsidRPr="007555D7">
                <w:rPr>
                  <w:rFonts w:ascii="Times New Roman" w:eastAsia="Times New Roman" w:hAnsi="Times New Roman" w:cs="Times New Roman"/>
                  <w:color w:val="000000"/>
                  <w:sz w:val="24"/>
                  <w:szCs w:val="24"/>
                  <w:lang w:eastAsia="en-AU"/>
                </w:rPr>
                <w:t>N/A</w:t>
              </w:r>
            </w:ins>
          </w:p>
        </w:tc>
      </w:tr>
      <w:tr w:rsidR="002B5C4F" w:rsidRPr="009E5461" w14:paraId="1D173F6C" w14:textId="77777777" w:rsidTr="00E80DE3">
        <w:trPr>
          <w:trHeight w:val="330"/>
          <w:ins w:id="4100"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3EF475CF" w14:textId="77777777" w:rsidR="002B5C4F" w:rsidRPr="009E5461" w:rsidRDefault="002B5C4F" w:rsidP="00E80DE3">
            <w:pPr>
              <w:spacing w:after="0" w:line="240" w:lineRule="auto"/>
              <w:rPr>
                <w:ins w:id="4101" w:author="Jeremie Giraud" w:date="2019-08-08T15:14:00Z"/>
                <w:rFonts w:ascii="Times New Roman" w:eastAsia="Times New Roman" w:hAnsi="Times New Roman" w:cs="Times New Roman"/>
                <w:color w:val="000000"/>
                <w:sz w:val="24"/>
                <w:szCs w:val="24"/>
                <w:lang w:eastAsia="en-AU"/>
              </w:rPr>
            </w:pPr>
            <w:ins w:id="4102" w:author="Jeremie Giraud" w:date="2019-08-08T15:14:00Z">
              <w:r w:rsidRPr="009E5461">
                <w:rPr>
                  <w:rFonts w:ascii="Times New Roman" w:eastAsia="Times New Roman" w:hAnsi="Times New Roman" w:cs="Times New Roman"/>
                  <w:color w:val="000000"/>
                  <w:sz w:val="24"/>
                  <w:szCs w:val="24"/>
                  <w:lang w:eastAsia="en-AU"/>
                </w:rPr>
                <w:t xml:space="preserve">grav model and grid file               </w:t>
              </w:r>
            </w:ins>
          </w:p>
        </w:tc>
        <w:tc>
          <w:tcPr>
            <w:tcW w:w="3377" w:type="dxa"/>
            <w:tcBorders>
              <w:top w:val="nil"/>
              <w:left w:val="nil"/>
              <w:bottom w:val="single" w:sz="8" w:space="0" w:color="BFBFBF"/>
              <w:right w:val="single" w:sz="8" w:space="0" w:color="BFBFBF"/>
            </w:tcBorders>
            <w:shd w:val="clear" w:color="auto" w:fill="auto"/>
            <w:noWrap/>
            <w:vAlign w:val="center"/>
            <w:hideMark/>
          </w:tcPr>
          <w:p w14:paraId="43586A87" w14:textId="77777777" w:rsidR="002B5C4F" w:rsidRPr="009E5461" w:rsidRDefault="002B5C4F" w:rsidP="00E80DE3">
            <w:pPr>
              <w:spacing w:after="0" w:line="240" w:lineRule="auto"/>
              <w:rPr>
                <w:ins w:id="4103" w:author="Jeremie Giraud" w:date="2019-08-08T15:14:00Z"/>
                <w:rFonts w:ascii="Times New Roman" w:eastAsia="Times New Roman" w:hAnsi="Times New Roman" w:cs="Times New Roman"/>
                <w:color w:val="000000"/>
                <w:sz w:val="24"/>
                <w:szCs w:val="24"/>
                <w:lang w:eastAsia="en-AU"/>
              </w:rPr>
            </w:pPr>
            <w:ins w:id="4104" w:author="Jeremie Giraud" w:date="2019-08-08T15:14:00Z">
              <w:r w:rsidRPr="009E5461">
                <w:rPr>
                  <w:rFonts w:ascii="Times New Roman" w:eastAsia="Times New Roman" w:hAnsi="Times New Roman" w:cs="Times New Roman"/>
                  <w:color w:val="000000"/>
                  <w:sz w:val="24"/>
                  <w:szCs w:val="24"/>
                  <w:lang w:eastAsia="en-AU"/>
                </w:rPr>
                <w:t>mansf_slice_input/true_model_grav.txt</w:t>
              </w:r>
            </w:ins>
          </w:p>
        </w:tc>
        <w:tc>
          <w:tcPr>
            <w:tcW w:w="2095" w:type="dxa"/>
            <w:tcBorders>
              <w:top w:val="nil"/>
              <w:left w:val="nil"/>
              <w:bottom w:val="single" w:sz="8" w:space="0" w:color="BFBFBF"/>
              <w:right w:val="single" w:sz="8" w:space="0" w:color="BFBFBF"/>
            </w:tcBorders>
            <w:shd w:val="clear" w:color="auto" w:fill="auto"/>
            <w:noWrap/>
            <w:vAlign w:val="center"/>
            <w:hideMark/>
          </w:tcPr>
          <w:p w14:paraId="31FB9F33" w14:textId="77777777" w:rsidR="002B5C4F" w:rsidRPr="009E5461" w:rsidRDefault="002B5C4F" w:rsidP="00E80DE3">
            <w:pPr>
              <w:spacing w:after="0" w:line="240" w:lineRule="auto"/>
              <w:rPr>
                <w:ins w:id="4105" w:author="Jeremie Giraud" w:date="2019-08-08T15:14:00Z"/>
                <w:rFonts w:ascii="Times New Roman" w:eastAsia="Times New Roman" w:hAnsi="Times New Roman" w:cs="Times New Roman"/>
                <w:color w:val="000000"/>
                <w:sz w:val="24"/>
                <w:szCs w:val="24"/>
                <w:lang w:eastAsia="en-AU"/>
              </w:rPr>
            </w:pPr>
            <w:ins w:id="4106" w:author="Jeremie Giraud" w:date="2019-08-08T15:14: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2B5C4F" w:rsidRPr="009E5461" w14:paraId="3A079ED9" w14:textId="77777777" w:rsidTr="00E80DE3">
        <w:trPr>
          <w:trHeight w:val="330"/>
          <w:ins w:id="4107"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1FE8C82F" w14:textId="77777777" w:rsidR="002B5C4F" w:rsidRPr="009E5461" w:rsidRDefault="002B5C4F" w:rsidP="00E80DE3">
            <w:pPr>
              <w:spacing w:after="0" w:line="240" w:lineRule="auto"/>
              <w:rPr>
                <w:ins w:id="4108" w:author="Jeremie Giraud" w:date="2019-08-08T15:14:00Z"/>
                <w:rFonts w:ascii="Times New Roman" w:eastAsia="Times New Roman" w:hAnsi="Times New Roman" w:cs="Times New Roman"/>
                <w:color w:val="000000"/>
                <w:sz w:val="24"/>
                <w:szCs w:val="24"/>
                <w:lang w:eastAsia="en-AU"/>
              </w:rPr>
            </w:pPr>
            <w:ins w:id="4109" w:author="Jeremie Giraud" w:date="2019-08-08T15:14:00Z">
              <w:r w:rsidRPr="009E5461">
                <w:rPr>
                  <w:rFonts w:ascii="Times New Roman" w:eastAsia="Times New Roman" w:hAnsi="Times New Roman" w:cs="Times New Roman"/>
                  <w:color w:val="000000"/>
                  <w:sz w:val="24"/>
                  <w:szCs w:val="24"/>
                  <w:lang w:eastAsia="en-AU"/>
                </w:rPr>
                <w:t xml:space="preserve">mag  model and grid file               </w:t>
              </w:r>
            </w:ins>
          </w:p>
        </w:tc>
        <w:tc>
          <w:tcPr>
            <w:tcW w:w="3377" w:type="dxa"/>
            <w:tcBorders>
              <w:top w:val="nil"/>
              <w:left w:val="nil"/>
              <w:bottom w:val="single" w:sz="8" w:space="0" w:color="BFBFBF"/>
              <w:right w:val="single" w:sz="8" w:space="0" w:color="BFBFBF"/>
            </w:tcBorders>
            <w:shd w:val="clear" w:color="auto" w:fill="auto"/>
            <w:noWrap/>
            <w:vAlign w:val="center"/>
            <w:hideMark/>
          </w:tcPr>
          <w:p w14:paraId="40548486" w14:textId="77777777" w:rsidR="002B5C4F" w:rsidRPr="009E5461" w:rsidRDefault="002B5C4F" w:rsidP="00E80DE3">
            <w:pPr>
              <w:spacing w:after="0" w:line="240" w:lineRule="auto"/>
              <w:rPr>
                <w:ins w:id="4110" w:author="Jeremie Giraud" w:date="2019-08-08T15:14:00Z"/>
                <w:rFonts w:ascii="Times New Roman" w:eastAsia="Times New Roman" w:hAnsi="Times New Roman" w:cs="Times New Roman"/>
                <w:color w:val="000000"/>
                <w:sz w:val="24"/>
                <w:szCs w:val="24"/>
                <w:lang w:eastAsia="en-AU"/>
              </w:rPr>
            </w:pPr>
            <w:ins w:id="4111" w:author="Jeremie Giraud" w:date="2019-08-08T15:14:00Z">
              <w:r w:rsidRPr="009E5461">
                <w:rPr>
                  <w:rFonts w:ascii="Times New Roman" w:eastAsia="Times New Roman" w:hAnsi="Times New Roman" w:cs="Times New Roman"/>
                  <w:color w:val="000000"/>
                  <w:sz w:val="24"/>
                  <w:szCs w:val="24"/>
                  <w:lang w:eastAsia="en-AU"/>
                </w:rPr>
                <w:t>mansf_slice_input/true_model_grav_replaced.txt</w:t>
              </w:r>
            </w:ins>
          </w:p>
        </w:tc>
        <w:tc>
          <w:tcPr>
            <w:tcW w:w="2095" w:type="dxa"/>
            <w:tcBorders>
              <w:top w:val="nil"/>
              <w:left w:val="nil"/>
              <w:bottom w:val="single" w:sz="8" w:space="0" w:color="BFBFBF"/>
              <w:right w:val="single" w:sz="8" w:space="0" w:color="BFBFBF"/>
            </w:tcBorders>
            <w:shd w:val="clear" w:color="auto" w:fill="auto"/>
            <w:noWrap/>
            <w:vAlign w:val="center"/>
            <w:hideMark/>
          </w:tcPr>
          <w:p w14:paraId="056CCD2B" w14:textId="77777777" w:rsidR="002B5C4F" w:rsidRPr="009E5461" w:rsidRDefault="002B5C4F" w:rsidP="00E80DE3">
            <w:pPr>
              <w:spacing w:after="0" w:line="240" w:lineRule="auto"/>
              <w:rPr>
                <w:ins w:id="4112" w:author="Jeremie Giraud" w:date="2019-08-08T15:14:00Z"/>
                <w:rFonts w:ascii="Times New Roman" w:eastAsia="Times New Roman" w:hAnsi="Times New Roman" w:cs="Times New Roman"/>
                <w:color w:val="000000"/>
                <w:sz w:val="24"/>
                <w:szCs w:val="24"/>
                <w:lang w:eastAsia="en-AU"/>
              </w:rPr>
            </w:pPr>
            <w:ins w:id="4113" w:author="Jeremie Giraud" w:date="2019-08-08T15:14:00Z">
              <w:r>
                <w:rPr>
                  <w:rFonts w:ascii="Times New Roman" w:eastAsia="Times New Roman" w:hAnsi="Times New Roman" w:cs="Times New Roman"/>
                  <w:color w:val="000000"/>
                  <w:sz w:val="24"/>
                  <w:szCs w:val="24"/>
                  <w:lang w:eastAsia="en-AU"/>
                </w:rPr>
                <w:t xml:space="preserve">Survey dependant </w:t>
              </w:r>
              <w:r w:rsidRPr="007555D7">
                <w:rPr>
                  <w:rFonts w:ascii="Times New Roman" w:eastAsia="Times New Roman" w:hAnsi="Times New Roman" w:cs="Times New Roman"/>
                  <w:color w:val="000000"/>
                  <w:sz w:val="24"/>
                  <w:szCs w:val="24"/>
                  <w:lang w:eastAsia="en-AU"/>
                </w:rPr>
                <w:t> </w:t>
              </w:r>
            </w:ins>
          </w:p>
        </w:tc>
      </w:tr>
      <w:tr w:rsidR="002B5C4F" w:rsidRPr="009E5461" w14:paraId="7B10D9CB" w14:textId="77777777" w:rsidTr="00E80DE3">
        <w:trPr>
          <w:trHeight w:val="330"/>
          <w:ins w:id="4114"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5165B576" w14:textId="77777777" w:rsidR="002B5C4F" w:rsidRPr="009E5461" w:rsidRDefault="002B5C4F" w:rsidP="00E80DE3">
            <w:pPr>
              <w:spacing w:after="0" w:line="240" w:lineRule="auto"/>
              <w:rPr>
                <w:ins w:id="4115" w:author="Jeremie Giraud" w:date="2019-08-08T15:14:00Z"/>
                <w:rFonts w:ascii="Times New Roman" w:eastAsia="Times New Roman" w:hAnsi="Times New Roman" w:cs="Times New Roman"/>
                <w:color w:val="000000"/>
                <w:sz w:val="24"/>
                <w:szCs w:val="24"/>
                <w:lang w:eastAsia="en-AU"/>
              </w:rPr>
            </w:pPr>
            <w:ins w:id="4116" w:author="Jeremie Giraud" w:date="2019-08-08T15:14:00Z">
              <w:r w:rsidRPr="009E5461">
                <w:rPr>
                  <w:rFonts w:ascii="Times New Roman" w:eastAsia="Times New Roman" w:hAnsi="Times New Roman" w:cs="Times New Roman"/>
                  <w:color w:val="000000"/>
                  <w:sz w:val="24"/>
                  <w:szCs w:val="24"/>
                  <w:lang w:eastAsia="en-AU"/>
                </w:rPr>
                <w:t xml:space="preserve">Noddy model .g00 file                  </w:t>
              </w:r>
            </w:ins>
          </w:p>
        </w:tc>
        <w:tc>
          <w:tcPr>
            <w:tcW w:w="3377" w:type="dxa"/>
            <w:tcBorders>
              <w:top w:val="nil"/>
              <w:left w:val="nil"/>
              <w:bottom w:val="single" w:sz="8" w:space="0" w:color="BFBFBF"/>
              <w:right w:val="single" w:sz="8" w:space="0" w:color="BFBFBF"/>
            </w:tcBorders>
            <w:shd w:val="clear" w:color="auto" w:fill="auto"/>
            <w:noWrap/>
            <w:vAlign w:val="center"/>
            <w:hideMark/>
          </w:tcPr>
          <w:p w14:paraId="45EF4669" w14:textId="77777777" w:rsidR="002B5C4F" w:rsidRPr="009E5461" w:rsidRDefault="002B5C4F" w:rsidP="00E80DE3">
            <w:pPr>
              <w:spacing w:after="0" w:line="240" w:lineRule="auto"/>
              <w:rPr>
                <w:ins w:id="4117" w:author="Jeremie Giraud" w:date="2019-08-08T15:14:00Z"/>
                <w:rFonts w:ascii="Times New Roman" w:eastAsia="Times New Roman" w:hAnsi="Times New Roman" w:cs="Times New Roman"/>
                <w:color w:val="000000"/>
                <w:sz w:val="24"/>
                <w:szCs w:val="24"/>
                <w:lang w:eastAsia="en-AU"/>
              </w:rPr>
            </w:pPr>
            <w:ins w:id="4118" w:author="Jeremie Giraud" w:date="2019-08-08T15:14:00Z">
              <w:r w:rsidRPr="009E5461">
                <w:rPr>
                  <w:rFonts w:ascii="Times New Roman" w:eastAsia="Times New Roman" w:hAnsi="Times New Roman" w:cs="Times New Roman"/>
                  <w:color w:val="000000"/>
                  <w:sz w:val="24"/>
                  <w:szCs w:val="24"/>
                  <w:lang w:eastAsia="en-AU"/>
                </w:rPr>
                <w:t>NILL</w:t>
              </w:r>
            </w:ins>
          </w:p>
        </w:tc>
        <w:tc>
          <w:tcPr>
            <w:tcW w:w="2095" w:type="dxa"/>
            <w:tcBorders>
              <w:top w:val="nil"/>
              <w:left w:val="nil"/>
              <w:bottom w:val="single" w:sz="8" w:space="0" w:color="BFBFBF"/>
              <w:right w:val="single" w:sz="8" w:space="0" w:color="BFBFBF"/>
            </w:tcBorders>
            <w:shd w:val="clear" w:color="auto" w:fill="auto"/>
            <w:noWrap/>
            <w:hideMark/>
          </w:tcPr>
          <w:p w14:paraId="076CFC1F" w14:textId="77777777" w:rsidR="002B5C4F" w:rsidRPr="009E5461" w:rsidRDefault="002B5C4F" w:rsidP="00E80DE3">
            <w:pPr>
              <w:spacing w:after="0" w:line="240" w:lineRule="auto"/>
              <w:rPr>
                <w:ins w:id="4119" w:author="Jeremie Giraud" w:date="2019-08-08T15:14:00Z"/>
                <w:rFonts w:ascii="Times New Roman" w:eastAsia="Times New Roman" w:hAnsi="Times New Roman" w:cs="Times New Roman"/>
                <w:color w:val="000000"/>
                <w:sz w:val="24"/>
                <w:szCs w:val="24"/>
                <w:lang w:eastAsia="en-AU"/>
              </w:rPr>
            </w:pPr>
            <w:ins w:id="4120" w:author="Jeremie Giraud" w:date="2019-08-08T15:14:00Z">
              <w:r w:rsidRPr="007555D7">
                <w:rPr>
                  <w:rFonts w:ascii="Times New Roman" w:eastAsia="Times New Roman" w:hAnsi="Times New Roman" w:cs="Times New Roman"/>
                  <w:color w:val="000000"/>
                  <w:sz w:val="24"/>
                  <w:szCs w:val="24"/>
                  <w:lang w:eastAsia="en-AU"/>
                </w:rPr>
                <w:t>N/A</w:t>
              </w:r>
            </w:ins>
          </w:p>
        </w:tc>
      </w:tr>
      <w:tr w:rsidR="002B5C4F" w:rsidRPr="009E5461" w14:paraId="4B8C4420" w14:textId="77777777" w:rsidTr="00E80DE3">
        <w:trPr>
          <w:trHeight w:val="330"/>
          <w:ins w:id="4121"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50804B36" w14:textId="77777777" w:rsidR="002B5C4F" w:rsidRPr="009E5461" w:rsidRDefault="002B5C4F" w:rsidP="00E80DE3">
            <w:pPr>
              <w:spacing w:after="0" w:line="240" w:lineRule="auto"/>
              <w:rPr>
                <w:ins w:id="4122" w:author="Jeremie Giraud" w:date="2019-08-08T15:14:00Z"/>
                <w:rFonts w:ascii="Times New Roman" w:eastAsia="Times New Roman" w:hAnsi="Times New Roman" w:cs="Times New Roman"/>
                <w:color w:val="000000"/>
                <w:sz w:val="24"/>
                <w:szCs w:val="24"/>
                <w:lang w:eastAsia="en-AU"/>
              </w:rPr>
            </w:pPr>
            <w:ins w:id="4123" w:author="Jeremie Giraud" w:date="2019-08-08T15:14:00Z">
              <w:r w:rsidRPr="009E5461">
                <w:rPr>
                  <w:rFonts w:ascii="Times New Roman" w:eastAsia="Times New Roman" w:hAnsi="Times New Roman" w:cs="Times New Roman"/>
                  <w:color w:val="000000"/>
                  <w:sz w:val="24"/>
                  <w:szCs w:val="24"/>
                  <w:lang w:eastAsia="en-AU"/>
                </w:rPr>
                <w:t xml:space="preserve">Noddy model .g12 file                  </w:t>
              </w:r>
            </w:ins>
          </w:p>
        </w:tc>
        <w:tc>
          <w:tcPr>
            <w:tcW w:w="3377" w:type="dxa"/>
            <w:tcBorders>
              <w:top w:val="nil"/>
              <w:left w:val="nil"/>
              <w:bottom w:val="single" w:sz="8" w:space="0" w:color="BFBFBF"/>
              <w:right w:val="single" w:sz="8" w:space="0" w:color="BFBFBF"/>
            </w:tcBorders>
            <w:shd w:val="clear" w:color="auto" w:fill="auto"/>
            <w:noWrap/>
            <w:vAlign w:val="center"/>
            <w:hideMark/>
          </w:tcPr>
          <w:p w14:paraId="64D24A3B" w14:textId="77777777" w:rsidR="002B5C4F" w:rsidRPr="009E5461" w:rsidRDefault="002B5C4F" w:rsidP="00E80DE3">
            <w:pPr>
              <w:spacing w:after="0" w:line="240" w:lineRule="auto"/>
              <w:rPr>
                <w:ins w:id="4124" w:author="Jeremie Giraud" w:date="2019-08-08T15:14:00Z"/>
                <w:rFonts w:ascii="Times New Roman" w:eastAsia="Times New Roman" w:hAnsi="Times New Roman" w:cs="Times New Roman"/>
                <w:color w:val="000000"/>
                <w:sz w:val="24"/>
                <w:szCs w:val="24"/>
                <w:lang w:eastAsia="en-AU"/>
              </w:rPr>
            </w:pPr>
            <w:ins w:id="4125" w:author="Jeremie Giraud" w:date="2019-08-08T15:14:00Z">
              <w:r w:rsidRPr="009E5461">
                <w:rPr>
                  <w:rFonts w:ascii="Times New Roman" w:eastAsia="Times New Roman" w:hAnsi="Times New Roman" w:cs="Times New Roman"/>
                  <w:color w:val="000000"/>
                  <w:sz w:val="24"/>
                  <w:szCs w:val="24"/>
                  <w:lang w:eastAsia="en-AU"/>
                </w:rPr>
                <w:t>NILL</w:t>
              </w:r>
            </w:ins>
          </w:p>
        </w:tc>
        <w:tc>
          <w:tcPr>
            <w:tcW w:w="2095" w:type="dxa"/>
            <w:tcBorders>
              <w:top w:val="nil"/>
              <w:left w:val="nil"/>
              <w:bottom w:val="single" w:sz="8" w:space="0" w:color="BFBFBF"/>
              <w:right w:val="single" w:sz="8" w:space="0" w:color="BFBFBF"/>
            </w:tcBorders>
            <w:shd w:val="clear" w:color="auto" w:fill="auto"/>
            <w:noWrap/>
            <w:hideMark/>
          </w:tcPr>
          <w:p w14:paraId="72769DAF" w14:textId="77777777" w:rsidR="002B5C4F" w:rsidRPr="009E5461" w:rsidRDefault="002B5C4F" w:rsidP="00E80DE3">
            <w:pPr>
              <w:spacing w:after="0" w:line="240" w:lineRule="auto"/>
              <w:rPr>
                <w:ins w:id="4126" w:author="Jeremie Giraud" w:date="2019-08-08T15:14:00Z"/>
                <w:rFonts w:ascii="Times New Roman" w:eastAsia="Times New Roman" w:hAnsi="Times New Roman" w:cs="Times New Roman"/>
                <w:color w:val="000000"/>
                <w:sz w:val="24"/>
                <w:szCs w:val="24"/>
                <w:lang w:eastAsia="en-AU"/>
              </w:rPr>
            </w:pPr>
            <w:ins w:id="4127" w:author="Jeremie Giraud" w:date="2019-08-08T15:14:00Z">
              <w:r w:rsidRPr="007555D7">
                <w:rPr>
                  <w:rFonts w:ascii="Times New Roman" w:eastAsia="Times New Roman" w:hAnsi="Times New Roman" w:cs="Times New Roman"/>
                  <w:color w:val="000000"/>
                  <w:sz w:val="24"/>
                  <w:szCs w:val="24"/>
                  <w:lang w:eastAsia="en-AU"/>
                </w:rPr>
                <w:t>N/A</w:t>
              </w:r>
            </w:ins>
          </w:p>
        </w:tc>
      </w:tr>
      <w:tr w:rsidR="002B5C4F" w:rsidRPr="009E5461" w14:paraId="1BB05903" w14:textId="77777777" w:rsidTr="00E80DE3">
        <w:trPr>
          <w:trHeight w:val="330"/>
          <w:ins w:id="4128" w:author="Jeremie Giraud" w:date="2019-08-08T15:14: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5F1E5BB6" w14:textId="77777777" w:rsidR="002B5C4F" w:rsidRPr="009E5461" w:rsidRDefault="002B5C4F" w:rsidP="00E80DE3">
            <w:pPr>
              <w:spacing w:after="0" w:line="240" w:lineRule="auto"/>
              <w:rPr>
                <w:ins w:id="4129" w:author="Jeremie Giraud" w:date="2019-08-08T15:14:00Z"/>
                <w:rFonts w:ascii="Times New Roman" w:eastAsia="Times New Roman" w:hAnsi="Times New Roman" w:cs="Times New Roman"/>
                <w:color w:val="000000"/>
                <w:sz w:val="24"/>
                <w:szCs w:val="24"/>
                <w:lang w:eastAsia="en-AU"/>
              </w:rPr>
            </w:pPr>
            <w:ins w:id="4130" w:author="Jeremie Giraud" w:date="2019-08-08T15:14:00Z">
              <w:r w:rsidRPr="009E5461">
                <w:rPr>
                  <w:rFonts w:ascii="Times New Roman" w:eastAsia="Times New Roman" w:hAnsi="Times New Roman" w:cs="Times New Roman"/>
                  <w:color w:val="000000"/>
                  <w:sz w:val="24"/>
                  <w:szCs w:val="24"/>
                  <w:lang w:eastAsia="en-AU"/>
                </w:rPr>
                <w:t xml:space="preserve">Depth weighting (1-pow,2-sens,3-isens) </w:t>
              </w:r>
            </w:ins>
          </w:p>
        </w:tc>
        <w:tc>
          <w:tcPr>
            <w:tcW w:w="3377" w:type="dxa"/>
            <w:tcBorders>
              <w:top w:val="nil"/>
              <w:left w:val="nil"/>
              <w:bottom w:val="single" w:sz="8" w:space="0" w:color="BFBFBF"/>
              <w:right w:val="single" w:sz="8" w:space="0" w:color="BFBFBF"/>
            </w:tcBorders>
            <w:shd w:val="clear" w:color="auto" w:fill="auto"/>
            <w:noWrap/>
            <w:vAlign w:val="center"/>
            <w:hideMark/>
          </w:tcPr>
          <w:p w14:paraId="2AB13806" w14:textId="77777777" w:rsidR="002B5C4F" w:rsidRPr="009E5461" w:rsidRDefault="002B5C4F" w:rsidP="00E80DE3">
            <w:pPr>
              <w:spacing w:after="0" w:line="240" w:lineRule="auto"/>
              <w:rPr>
                <w:ins w:id="4131" w:author="Jeremie Giraud" w:date="2019-08-08T15:14:00Z"/>
                <w:rFonts w:ascii="Times New Roman" w:eastAsia="Times New Roman" w:hAnsi="Times New Roman" w:cs="Times New Roman"/>
                <w:color w:val="000000"/>
                <w:sz w:val="24"/>
                <w:szCs w:val="24"/>
                <w:lang w:eastAsia="en-AU"/>
              </w:rPr>
            </w:pPr>
            <w:ins w:id="4132" w:author="Jeremie Giraud" w:date="2019-08-08T15:14:00Z">
              <w:r w:rsidRPr="009E5461">
                <w:rPr>
                  <w:rFonts w:ascii="Times New Roman" w:eastAsia="Times New Roman" w:hAnsi="Times New Roman" w:cs="Times New Roman"/>
                  <w:color w:val="000000"/>
                  <w:sz w:val="24"/>
                  <w:szCs w:val="24"/>
                  <w:lang w:eastAsia="en-AU"/>
                </w:rPr>
                <w:t>3</w:t>
              </w:r>
            </w:ins>
          </w:p>
        </w:tc>
        <w:tc>
          <w:tcPr>
            <w:tcW w:w="2095" w:type="dxa"/>
            <w:tcBorders>
              <w:top w:val="nil"/>
              <w:left w:val="nil"/>
              <w:bottom w:val="single" w:sz="8" w:space="0" w:color="BFBFBF"/>
              <w:right w:val="single" w:sz="8" w:space="0" w:color="BFBFBF"/>
            </w:tcBorders>
            <w:shd w:val="clear" w:color="auto" w:fill="auto"/>
            <w:noWrap/>
            <w:vAlign w:val="center"/>
            <w:hideMark/>
          </w:tcPr>
          <w:p w14:paraId="6BBF0F06" w14:textId="77777777" w:rsidR="002B5C4F" w:rsidRPr="009E5461" w:rsidRDefault="002B5C4F" w:rsidP="00E80DE3">
            <w:pPr>
              <w:spacing w:after="0" w:line="240" w:lineRule="auto"/>
              <w:rPr>
                <w:ins w:id="4133" w:author="Jeremie Giraud" w:date="2019-08-08T15:14:00Z"/>
                <w:rFonts w:ascii="Times New Roman" w:eastAsia="Times New Roman" w:hAnsi="Times New Roman" w:cs="Times New Roman"/>
                <w:color w:val="000000"/>
                <w:sz w:val="24"/>
                <w:szCs w:val="24"/>
                <w:lang w:eastAsia="en-AU"/>
              </w:rPr>
            </w:pPr>
            <w:ins w:id="4134" w:author="Jeremie Giraud" w:date="2019-08-08T15:14:00Z">
              <w:r>
                <w:rPr>
                  <w:rFonts w:ascii="Times New Roman" w:eastAsia="Times New Roman" w:hAnsi="Times New Roman" w:cs="Times New Roman"/>
                  <w:color w:val="000000"/>
                  <w:sz w:val="24"/>
                  <w:szCs w:val="24"/>
                  <w:lang w:eastAsia="en-AU"/>
                </w:rPr>
                <w:t xml:space="preserve">1-3 </w:t>
              </w:r>
              <w:r w:rsidRPr="007555D7">
                <w:rPr>
                  <w:rFonts w:ascii="Times New Roman" w:eastAsia="Times New Roman" w:hAnsi="Times New Roman" w:cs="Times New Roman"/>
                  <w:color w:val="000000"/>
                  <w:sz w:val="24"/>
                  <w:szCs w:val="24"/>
                  <w:lang w:eastAsia="en-AU"/>
                </w:rPr>
                <w:t> </w:t>
              </w:r>
            </w:ins>
          </w:p>
        </w:tc>
      </w:tr>
    </w:tbl>
    <w:p w14:paraId="5E29D3A1" w14:textId="2BAC4B9A" w:rsidR="008541AA" w:rsidRDefault="008541AA">
      <w:pPr>
        <w:rPr>
          <w:ins w:id="4135" w:author="Jeremie Giraud" w:date="2019-08-08T15:14:00Z"/>
        </w:rPr>
        <w:pPrChange w:id="4136" w:author="Jeremie Giraud" w:date="2019-08-08T13:13:00Z">
          <w:pPr>
            <w:pStyle w:val="ListParagraph"/>
            <w:tabs>
              <w:tab w:val="left" w:pos="5594"/>
            </w:tabs>
            <w:ind w:left="360"/>
          </w:pPr>
        </w:pPrChange>
      </w:pPr>
    </w:p>
    <w:p w14:paraId="0BDD2106" w14:textId="77777777" w:rsidR="002B5C4F" w:rsidRDefault="002B5C4F">
      <w:pPr>
        <w:rPr>
          <w:ins w:id="4137" w:author="Jeremie Giraud" w:date="2019-08-08T13:13:00Z"/>
        </w:rPr>
        <w:pPrChange w:id="4138" w:author="Jeremie Giraud" w:date="2019-08-08T13:13:00Z">
          <w:pPr>
            <w:pStyle w:val="ListParagraph"/>
            <w:tabs>
              <w:tab w:val="left" w:pos="5594"/>
            </w:tabs>
            <w:ind w:left="360"/>
          </w:pPr>
        </w:pPrChange>
      </w:pPr>
    </w:p>
    <w:p w14:paraId="4A40EEF8" w14:textId="400DAE7C" w:rsidR="00523C6E" w:rsidRPr="003D6535" w:rsidRDefault="00B247DB">
      <w:pPr>
        <w:pStyle w:val="Heading2"/>
        <w:rPr>
          <w:del w:id="4139" w:author="Jeremie Giraud" w:date="2019-07-22T15:56:00Z"/>
        </w:rPr>
        <w:pPrChange w:id="4140" w:author="Jeremie Giraud" w:date="2019-08-08T13:13:00Z">
          <w:pPr>
            <w:pStyle w:val="ListParagraph"/>
            <w:numPr>
              <w:ilvl w:val="3"/>
              <w:numId w:val="27"/>
            </w:numPr>
            <w:tabs>
              <w:tab w:val="left" w:pos="5594"/>
            </w:tabs>
            <w:ind w:left="3240" w:hanging="360"/>
          </w:pPr>
        </w:pPrChange>
      </w:pPr>
      <w:del w:id="4141" w:author="Jeremie Giraud" w:date="2019-07-22T15:56:00Z">
        <w:r w:rsidDel="00BE1204">
          <w:delText>Portniaguine and Zhdanov (2002)</w:delText>
        </w:r>
        <w:r>
          <w:rPr>
            <w:rStyle w:val="CommentReference"/>
          </w:rPr>
          <w:commentReference w:id="4142"/>
        </w:r>
      </w:del>
    </w:p>
    <w:p w14:paraId="2E3532FA" w14:textId="677F271A" w:rsidR="00FF6287" w:rsidRPr="006F475B" w:rsidRDefault="008541AA">
      <w:pPr>
        <w:pStyle w:val="Heading2"/>
        <w:pPrChange w:id="4143" w:author="Jeremie Giraud" w:date="2019-08-08T13:13:00Z">
          <w:pPr>
            <w:pStyle w:val="ListParagraph"/>
            <w:tabs>
              <w:tab w:val="left" w:pos="5594"/>
            </w:tabs>
            <w:ind w:left="360"/>
          </w:pPr>
        </w:pPrChange>
      </w:pPr>
      <w:ins w:id="4144" w:author="Jeremie Giraud" w:date="2019-08-08T13:13:00Z">
        <w:r>
          <w:t xml:space="preserve">Second part of parameter file </w:t>
        </w:r>
      </w:ins>
      <w:del w:id="4145" w:author="Ashwani Prabhakar" w:date="2019-07-26T16:12:00Z">
        <w:r w:rsidR="00FF6287" w:rsidDel="00030CA9">
          <w:tab/>
          <w:delText xml:space="preserve"> </w:delText>
        </w:r>
      </w:del>
    </w:p>
    <w:p w14:paraId="2DD6B777" w14:textId="013D0D63" w:rsidR="00A74E8B" w:rsidDel="004B1590" w:rsidRDefault="00A74E8B" w:rsidP="003D6535">
      <w:pPr>
        <w:pStyle w:val="ListParagraph"/>
        <w:tabs>
          <w:tab w:val="left" w:pos="5594"/>
        </w:tabs>
        <w:rPr>
          <w:del w:id="4146" w:author="Jeremie Giraud" w:date="2019-08-08T12:50:00Z"/>
        </w:rPr>
      </w:pPr>
    </w:p>
    <w:p w14:paraId="705D7A5C" w14:textId="22938886" w:rsidR="006E4686" w:rsidDel="004B1590" w:rsidRDefault="006E4686" w:rsidP="003D6535">
      <w:pPr>
        <w:tabs>
          <w:tab w:val="left" w:pos="5594"/>
        </w:tabs>
        <w:rPr>
          <w:del w:id="4147" w:author="Jeremie Giraud" w:date="2019-08-08T12:50:00Z"/>
        </w:rPr>
      </w:pPr>
    </w:p>
    <w:p w14:paraId="0D1E60A1" w14:textId="159DD74F" w:rsidR="008C53B3" w:rsidDel="004B1590" w:rsidRDefault="008C53B3" w:rsidP="003D6535">
      <w:pPr>
        <w:tabs>
          <w:tab w:val="left" w:pos="5594"/>
        </w:tabs>
        <w:rPr>
          <w:del w:id="4148" w:author="Jeremie Giraud" w:date="2019-08-08T12:50:00Z"/>
        </w:rPr>
      </w:pPr>
    </w:p>
    <w:p w14:paraId="73DCE454" w14:textId="7A4CE319" w:rsidR="00A15626" w:rsidDel="004B1590" w:rsidRDefault="00A15626" w:rsidP="003D6535">
      <w:pPr>
        <w:tabs>
          <w:tab w:val="left" w:pos="5594"/>
        </w:tabs>
        <w:rPr>
          <w:del w:id="4149" w:author="Jeremie Giraud" w:date="2019-08-08T12:50:00Z"/>
        </w:rPr>
      </w:pPr>
    </w:p>
    <w:p w14:paraId="1CD4E542" w14:textId="64A9D323" w:rsidR="00A15626" w:rsidDel="004B1590" w:rsidRDefault="00A15626" w:rsidP="003D6535">
      <w:pPr>
        <w:tabs>
          <w:tab w:val="left" w:pos="5594"/>
        </w:tabs>
        <w:rPr>
          <w:del w:id="4150" w:author="Jeremie Giraud" w:date="2019-08-08T12:50:00Z"/>
        </w:rPr>
      </w:pPr>
    </w:p>
    <w:p w14:paraId="1811945A" w14:textId="77777777" w:rsidR="00D94D88" w:rsidRDefault="00A15626" w:rsidP="003D6535">
      <w:pPr>
        <w:tabs>
          <w:tab w:val="left" w:pos="5594"/>
        </w:tabs>
        <w:rPr>
          <w:ins w:id="4151" w:author="Jeremie Giraud" w:date="2019-08-08T13:51:00Z"/>
        </w:rPr>
      </w:pPr>
      <w:del w:id="4152" w:author="Jeremie Giraud" w:date="2019-07-29T21:25:00Z">
        <w:r>
          <w:delText xml:space="preserve">        </w:delText>
        </w:r>
      </w:del>
      <w:ins w:id="4153" w:author="Jeremie Giraud" w:date="2019-07-29T21:25:00Z">
        <w:r>
          <w:t xml:space="preserve"> </w:t>
        </w:r>
      </w:ins>
      <w:del w:id="4154" w:author="Jeremie Giraud" w:date="2019-07-29T21:25:00Z">
        <w:r>
          <w:delText xml:space="preserve">  </w:delText>
        </w:r>
      </w:del>
      <w:ins w:id="4155" w:author="Jeremie Giraud" w:date="2019-07-29T21:25:00Z">
        <w:r>
          <w:t xml:space="preserve"> </w:t>
        </w:r>
      </w:ins>
      <w:del w:id="4156" w:author="Jeremie Giraud" w:date="2019-07-29T21:25:00Z">
        <w:r>
          <w:delText xml:space="preserve">  </w:delText>
        </w:r>
      </w:del>
      <w:ins w:id="4157" w:author="Jeremie Giraud" w:date="2019-07-29T21:25:00Z">
        <w:r>
          <w:t xml:space="preserve"> </w:t>
        </w:r>
      </w:ins>
      <w:del w:id="4158" w:author="Jeremie Giraud" w:date="2019-07-29T21:25:00Z">
        <w:r>
          <w:delText xml:space="preserve">  </w:delText>
        </w:r>
      </w:del>
      <w:ins w:id="4159" w:author="Jeremie Giraud" w:date="2019-07-29T21:25:00Z">
        <w:r>
          <w:t xml:space="preserve"> </w:t>
        </w:r>
      </w:ins>
      <w:del w:id="4160" w:author="Jeremie Giraud" w:date="2019-07-29T21:25:00Z">
        <w:r>
          <w:delText xml:space="preserve">  </w:delText>
        </w:r>
      </w:del>
      <w:ins w:id="4161" w:author="Jeremie Giraud" w:date="2019-07-29T21:25:00Z">
        <w:r>
          <w:t xml:space="preserve"> </w:t>
        </w:r>
      </w:ins>
      <w:del w:id="4162" w:author="Jeremie Giraud" w:date="2019-07-29T21:25:00Z">
        <w:r>
          <w:delText xml:space="preserve">  </w:delText>
        </w:r>
      </w:del>
      <w:ins w:id="4163" w:author="Jeremie Giraud" w:date="2019-07-29T21:25:00Z">
        <w:r>
          <w:t xml:space="preserve"> </w:t>
        </w:r>
      </w:ins>
      <w:del w:id="4164" w:author="Jeremie Giraud" w:date="2019-07-29T21:25:00Z">
        <w:r>
          <w:delText xml:space="preserve">  </w:delText>
        </w:r>
      </w:del>
      <w:ins w:id="4165" w:author="Jeremie Giraud" w:date="2019-07-29T21:25:00Z">
        <w:r>
          <w:t xml:space="preserve"> </w:t>
        </w:r>
      </w:ins>
      <w:del w:id="4166" w:author="Jeremie Giraud" w:date="2019-07-29T21:25:00Z">
        <w:r>
          <w:delText xml:space="preserve">  </w:delText>
        </w:r>
      </w:del>
      <w:ins w:id="4167" w:author="Jeremie Giraud" w:date="2019-07-29T21:25:00Z">
        <w:r>
          <w:t xml:space="preserve"> </w:t>
        </w:r>
      </w:ins>
      <w:del w:id="4168" w:author="Jeremie Giraud" w:date="2019-07-29T21:25:00Z">
        <w:r>
          <w:delText xml:space="preserve">  </w:delText>
        </w:r>
      </w:del>
      <w:ins w:id="4169" w:author="Jeremie Giraud" w:date="2019-07-29T21:25:00Z">
        <w:r>
          <w:t xml:space="preserve"> </w:t>
        </w:r>
      </w:ins>
      <w:del w:id="4170" w:author="Jeremie Giraud" w:date="2019-07-29T21:25:00Z">
        <w:r>
          <w:delText xml:space="preserve">  </w:delText>
        </w:r>
      </w:del>
      <w:ins w:id="4171" w:author="Jeremie Giraud" w:date="2019-07-29T21:25:00Z">
        <w:r>
          <w:t xml:space="preserve"> </w:t>
        </w:r>
      </w:ins>
      <w:del w:id="4172" w:author="Jeremie Giraud" w:date="2019-07-29T21:25:00Z">
        <w:r>
          <w:delText xml:space="preserve">  </w:delText>
        </w:r>
      </w:del>
      <w:ins w:id="4173" w:author="Jeremie Giraud" w:date="2019-07-29T21:25:00Z">
        <w:r>
          <w:t xml:space="preserve"> </w:t>
        </w:r>
      </w:ins>
      <w:del w:id="4174" w:author="Jeremie Giraud" w:date="2019-07-29T21:25:00Z">
        <w:r>
          <w:delText xml:space="preserve">  </w:delText>
        </w:r>
      </w:del>
      <w:ins w:id="4175" w:author="Jeremie Giraud" w:date="2019-07-29T21:25:00Z">
        <w:r>
          <w:t xml:space="preserve"> </w:t>
        </w:r>
      </w:ins>
      <w:del w:id="4176" w:author="Jeremie Giraud" w:date="2019-07-29T21:25:00Z">
        <w:r>
          <w:delText xml:space="preserve">  </w:delText>
        </w:r>
      </w:del>
      <w:ins w:id="4177" w:author="Jeremie Giraud" w:date="2019-07-29T21:25:00Z">
        <w:r>
          <w:t xml:space="preserve"> </w:t>
        </w:r>
      </w:ins>
      <w:del w:id="4178" w:author="Jeremie Giraud" w:date="2019-07-29T21:25:00Z">
        <w:r>
          <w:delText xml:space="preserve">  </w:delText>
        </w:r>
      </w:del>
      <w:ins w:id="4179" w:author="Jeremie Giraud" w:date="2019-07-29T21:25:00Z">
        <w:r>
          <w:t xml:space="preserve"> </w:t>
        </w:r>
      </w:ins>
      <w:del w:id="4180" w:author="Jeremie Giraud" w:date="2019-07-29T21:25:00Z">
        <w:r>
          <w:delText xml:space="preserve">  </w:delText>
        </w:r>
      </w:del>
      <w:ins w:id="4181" w:author="Jeremie Giraud" w:date="2019-07-29T21:25:00Z">
        <w:r>
          <w:t xml:space="preserve"> </w:t>
        </w:r>
      </w:ins>
      <w:del w:id="4182" w:author="Jeremie Giraud" w:date="2019-07-29T21:25:00Z">
        <w:r>
          <w:delText xml:space="preserve">  </w:delText>
        </w:r>
      </w:del>
      <w:ins w:id="4183" w:author="Jeremie Giraud" w:date="2019-07-29T21:25:00Z">
        <w:r>
          <w:t xml:space="preserve"> </w:t>
        </w:r>
      </w:ins>
      <w:del w:id="4184" w:author="Jeremie Giraud" w:date="2019-07-29T21:25:00Z">
        <w:r>
          <w:delText xml:space="preserve">  </w:delText>
        </w:r>
      </w:del>
      <w:ins w:id="4185" w:author="Jeremie Giraud" w:date="2019-07-29T21:25:00Z">
        <w:r>
          <w:t xml:space="preserve"> </w:t>
        </w:r>
      </w:ins>
      <w:del w:id="4186" w:author="Jeremie Giraud" w:date="2019-07-29T21:25:00Z">
        <w:r>
          <w:delText xml:space="preserve">  </w:delText>
        </w:r>
      </w:del>
      <w:ins w:id="4187" w:author="Jeremie Giraud" w:date="2019-07-29T21:25:00Z">
        <w:r>
          <w:t xml:space="preserve"> </w:t>
        </w:r>
      </w:ins>
      <w:del w:id="4188" w:author="Jeremie Giraud" w:date="2019-07-29T21:25:00Z">
        <w:r>
          <w:delText xml:space="preserve">  </w:delText>
        </w:r>
      </w:del>
      <w:ins w:id="4189" w:author="Jeremie Giraud" w:date="2019-07-29T21:25:00Z">
        <w:r>
          <w:t xml:space="preserve"> </w:t>
        </w:r>
      </w:ins>
      <w:del w:id="4190" w:author="Jeremie Giraud" w:date="2019-07-29T21:25:00Z">
        <w:r>
          <w:delText xml:space="preserve">  </w:delText>
        </w:r>
      </w:del>
      <w:ins w:id="4191" w:author="Jeremie Giraud" w:date="2019-07-29T21:25:00Z">
        <w:r>
          <w:t xml:space="preserve"> </w:t>
        </w:r>
      </w:ins>
      <w:del w:id="4192" w:author="Jeremie Giraud" w:date="2019-07-29T21:25:00Z">
        <w:r>
          <w:delText xml:space="preserve">  </w:delText>
        </w:r>
      </w:del>
      <w:ins w:id="4193" w:author="Jeremie Giraud" w:date="2019-07-29T21:25:00Z">
        <w:r>
          <w:t xml:space="preserve"> </w:t>
        </w:r>
      </w:ins>
      <w:del w:id="4194" w:author="Jeremie Giraud" w:date="2019-07-29T21:25:00Z">
        <w:r>
          <w:delText xml:space="preserve">  </w:delText>
        </w:r>
      </w:del>
      <w:ins w:id="4195" w:author="Jeremie Giraud" w:date="2019-07-29T21:25:00Z">
        <w:r>
          <w:t xml:space="preserve"> </w:t>
        </w:r>
      </w:ins>
      <w:del w:id="4196" w:author="Jeremie Giraud" w:date="2019-07-29T21:25:00Z">
        <w:r>
          <w:delText xml:space="preserve">  </w:delText>
        </w:r>
      </w:del>
      <w:ins w:id="4197" w:author="Jeremie Giraud" w:date="2019-07-29T21:25:00Z">
        <w:r>
          <w:t xml:space="preserve"> </w:t>
        </w:r>
      </w:ins>
      <w:del w:id="4198" w:author="Jeremie Giraud" w:date="2019-07-29T21:25:00Z">
        <w:r>
          <w:delText xml:space="preserve">  </w:delText>
        </w:r>
      </w:del>
      <w:ins w:id="4199" w:author="Jeremie Giraud" w:date="2019-07-29T21:25:00Z">
        <w:r>
          <w:t xml:space="preserve"> </w:t>
        </w:r>
      </w:ins>
      <w:del w:id="4200" w:author="Jeremie Giraud" w:date="2019-07-29T21:25:00Z">
        <w:r>
          <w:delText xml:space="preserve">  </w:delText>
        </w:r>
      </w:del>
      <w:ins w:id="4201" w:author="Jeremie Giraud" w:date="2019-07-29T21:25:00Z">
        <w:r>
          <w:t xml:space="preserve"> </w:t>
        </w:r>
      </w:ins>
      <w:del w:id="4202" w:author="Jeremie Giraud" w:date="2019-07-29T21:25:00Z">
        <w:r>
          <w:delText xml:space="preserve">  </w:delText>
        </w:r>
      </w:del>
      <w:ins w:id="4203" w:author="Jeremie Giraud" w:date="2019-07-29T21:25:00Z">
        <w:r>
          <w:t xml:space="preserve"> </w:t>
        </w:r>
      </w:ins>
      <w:del w:id="4204" w:author="Jeremie Giraud" w:date="2019-07-29T21:25:00Z">
        <w:r>
          <w:delText xml:space="preserve">  </w:delText>
        </w:r>
      </w:del>
      <w:ins w:id="4205" w:author="Jeremie Giraud" w:date="2019-07-29T21:25:00Z">
        <w:r>
          <w:t xml:space="preserve"> </w:t>
        </w:r>
      </w:ins>
      <w:del w:id="4206" w:author="Jeremie Giraud" w:date="2019-07-29T21:25:00Z">
        <w:r>
          <w:delText xml:space="preserve">  </w:delText>
        </w:r>
      </w:del>
      <w:ins w:id="4207" w:author="Jeremie Giraud" w:date="2019-07-29T21:25:00Z">
        <w:r>
          <w:t xml:space="preserve"> </w:t>
        </w:r>
      </w:ins>
      <w:del w:id="4208" w:author="Jeremie Giraud" w:date="2019-07-29T21:25:00Z">
        <w:r>
          <w:delText xml:space="preserve">  </w:delText>
        </w:r>
      </w:del>
      <w:ins w:id="4209" w:author="Jeremie Giraud" w:date="2019-07-29T21:25:00Z">
        <w:r>
          <w:t xml:space="preserve"> </w:t>
        </w:r>
      </w:ins>
      <w:del w:id="4210" w:author="Jeremie Giraud" w:date="2019-07-29T21:25:00Z">
        <w:r>
          <w:delText xml:space="preserve">  </w:delText>
        </w:r>
      </w:del>
      <w:ins w:id="4211" w:author="Jeremie Giraud" w:date="2019-07-29T21:25:00Z">
        <w:r>
          <w:t xml:space="preserve"> </w:t>
        </w:r>
      </w:ins>
      <w:del w:id="4212" w:author="Jeremie Giraud" w:date="2019-07-29T21:25:00Z">
        <w:r>
          <w:delText xml:space="preserve">  </w:delText>
        </w:r>
      </w:del>
      <w:ins w:id="4213" w:author="Jeremie Giraud" w:date="2019-07-29T21:25:00Z">
        <w:r>
          <w:t xml:space="preserve"> </w:t>
        </w:r>
      </w:ins>
      <w:del w:id="4214" w:author="Jeremie Giraud" w:date="2019-07-29T21:25:00Z">
        <w:r>
          <w:delText xml:space="preserve">  </w:delText>
        </w:r>
      </w:del>
      <w:ins w:id="4215" w:author="Jeremie Giraud" w:date="2019-07-29T21:25:00Z">
        <w:r>
          <w:t xml:space="preserve"> </w:t>
        </w:r>
      </w:ins>
      <w:del w:id="4216" w:author="Jeremie Giraud" w:date="2019-07-29T21:25:00Z">
        <w:r>
          <w:delText xml:space="preserve">  </w:delText>
        </w:r>
      </w:del>
      <w:ins w:id="4217" w:author="Jeremie Giraud" w:date="2019-07-29T21:25:00Z">
        <w:r>
          <w:t xml:space="preserve"> </w:t>
        </w:r>
      </w:ins>
      <w:del w:id="4218" w:author="Jeremie Giraud" w:date="2019-07-29T21:25:00Z">
        <w:r>
          <w:delText xml:space="preserve">  </w:delText>
        </w:r>
      </w:del>
      <w:ins w:id="4219" w:author="Jeremie Giraud" w:date="2019-07-29T21:25:00Z">
        <w:r>
          <w:t xml:space="preserve"> </w:t>
        </w:r>
      </w:ins>
      <w:del w:id="4220" w:author="Jeremie Giraud" w:date="2019-07-29T21:25:00Z">
        <w:r>
          <w:delText xml:space="preserve">  </w:delText>
        </w:r>
      </w:del>
      <w:ins w:id="4221" w:author="Jeremie Giraud" w:date="2019-07-29T21:25:00Z">
        <w:r>
          <w:t xml:space="preserve"> </w:t>
        </w:r>
      </w:ins>
      <w:del w:id="4222" w:author="Jeremie Giraud" w:date="2019-07-29T21:25:00Z">
        <w:r>
          <w:delText xml:space="preserve">  </w:delText>
        </w:r>
      </w:del>
      <w:ins w:id="4223" w:author="Jeremie Giraud" w:date="2019-07-29T21:25:00Z">
        <w:r>
          <w:t xml:space="preserve"> </w:t>
        </w:r>
      </w:ins>
      <w:del w:id="4224" w:author="Jeremie Giraud" w:date="2019-07-29T21:25:00Z">
        <w:r>
          <w:delText xml:space="preserve">  </w:delText>
        </w:r>
      </w:del>
      <w:ins w:id="4225" w:author="Jeremie Giraud" w:date="2019-07-29T21:25:00Z">
        <w:r>
          <w:t xml:space="preserve"> </w:t>
        </w:r>
      </w:ins>
      <w:del w:id="4226" w:author="Jeremie Giraud" w:date="2019-07-29T21:25:00Z">
        <w:r>
          <w:delText xml:space="preserve">  </w:delText>
        </w:r>
      </w:del>
      <w:ins w:id="4227" w:author="Jeremie Giraud" w:date="2019-07-29T21:25:00Z">
        <w:r>
          <w:t xml:space="preserve"> </w:t>
        </w:r>
      </w:ins>
      <w:del w:id="4228" w:author="Jeremie Giraud" w:date="2019-07-29T21:25:00Z">
        <w:r>
          <w:delText xml:space="preserve">  </w:delText>
        </w:r>
      </w:del>
      <w:ins w:id="4229" w:author="Jeremie Giraud" w:date="2019-07-29T21:25:00Z">
        <w:r>
          <w:t xml:space="preserve"> </w:t>
        </w:r>
      </w:ins>
      <w:del w:id="4230" w:author="Jeremie Giraud" w:date="2019-07-29T21:25:00Z">
        <w:r>
          <w:delText xml:space="preserve">  </w:delText>
        </w:r>
      </w:del>
      <w:ins w:id="4231" w:author="Jeremie Giraud" w:date="2019-07-29T21:25:00Z">
        <w:r>
          <w:t xml:space="preserve"> </w:t>
        </w:r>
      </w:ins>
      <w:del w:id="4232" w:author="Jeremie Giraud" w:date="2019-07-29T21:25:00Z">
        <w:r>
          <w:delText xml:space="preserve">  </w:delText>
        </w:r>
      </w:del>
      <w:ins w:id="4233" w:author="Jeremie Giraud" w:date="2019-07-29T21:25:00Z">
        <w:r>
          <w:t xml:space="preserve"> </w:t>
        </w:r>
      </w:ins>
      <w:del w:id="4234" w:author="Jeremie Giraud" w:date="2019-07-29T21:25:00Z">
        <w:r>
          <w:delText xml:space="preserve">  </w:delText>
        </w:r>
      </w:del>
      <w:ins w:id="4235" w:author="Jeremie Giraud" w:date="2019-07-29T21:25:00Z">
        <w:r>
          <w:t xml:space="preserve"> </w:t>
        </w:r>
      </w:ins>
      <w:del w:id="4236" w:author="Jeremie Giraud" w:date="2019-07-29T21:25:00Z">
        <w:r>
          <w:delText xml:space="preserve">  </w:delText>
        </w:r>
      </w:del>
      <w:ins w:id="4237" w:author="Jeremie Giraud" w:date="2019-07-29T21:25:00Z">
        <w:r>
          <w:t xml:space="preserve"> </w:t>
        </w:r>
      </w:ins>
      <w:del w:id="4238" w:author="Jeremie Giraud" w:date="2019-07-29T21:25:00Z">
        <w:r>
          <w:delText xml:space="preserve">  </w:delText>
        </w:r>
      </w:del>
      <w:ins w:id="4239" w:author="Jeremie Giraud" w:date="2019-07-29T21:25:00Z">
        <w:r>
          <w:t xml:space="preserve"> </w:t>
        </w:r>
      </w:ins>
      <w:del w:id="4240" w:author="Jeremie Giraud" w:date="2019-07-29T21:25:00Z">
        <w:r>
          <w:delText xml:space="preserve">  </w:delText>
        </w:r>
      </w:del>
      <w:ins w:id="4241" w:author="Jeremie Giraud" w:date="2019-07-29T21:25:00Z">
        <w:r>
          <w:t xml:space="preserve"> </w:t>
        </w:r>
      </w:ins>
      <w:del w:id="4242" w:author="Jeremie Giraud" w:date="2019-07-29T21:25:00Z">
        <w:r>
          <w:delText xml:space="preserve">  </w:delText>
        </w:r>
      </w:del>
      <w:ins w:id="4243" w:author="Jeremie Giraud" w:date="2019-07-29T21:25:00Z">
        <w:r>
          <w:t xml:space="preserve"> </w:t>
        </w:r>
      </w:ins>
      <w:del w:id="4244" w:author="Jeremie Giraud" w:date="2019-07-29T21:25:00Z">
        <w:r>
          <w:delText xml:space="preserve">  </w:delText>
        </w:r>
      </w:del>
      <w:ins w:id="4245" w:author="Jeremie Giraud" w:date="2019-07-29T21:25:00Z">
        <w:r>
          <w:t xml:space="preserve"> </w:t>
        </w:r>
      </w:ins>
      <w:del w:id="4246" w:author="Jeremie Giraud" w:date="2019-07-29T21:25:00Z">
        <w:r>
          <w:delText xml:space="preserve">  </w:delText>
        </w:r>
      </w:del>
      <w:ins w:id="4247" w:author="Jeremie Giraud" w:date="2019-07-29T21:25:00Z">
        <w:r>
          <w:t xml:space="preserve"> </w:t>
        </w:r>
      </w:ins>
      <w:del w:id="4248" w:author="Jeremie Giraud" w:date="2019-07-29T21:25:00Z">
        <w:r>
          <w:delText xml:space="preserve">  </w:delText>
        </w:r>
      </w:del>
      <w:ins w:id="4249" w:author="Jeremie Giraud" w:date="2019-07-29T21:25:00Z">
        <w:r>
          <w:t xml:space="preserve"> </w:t>
        </w:r>
      </w:ins>
      <w:del w:id="4250" w:author="Jeremie Giraud" w:date="2019-07-29T21:25:00Z">
        <w:r>
          <w:delText xml:space="preserve">  </w:delText>
        </w:r>
      </w:del>
      <w:ins w:id="4251" w:author="Jeremie Giraud" w:date="2019-07-29T21:25:00Z">
        <w:r>
          <w:t xml:space="preserve"> </w:t>
        </w:r>
      </w:ins>
      <w:del w:id="4252" w:author="Jeremie Giraud" w:date="2019-07-29T21:25:00Z">
        <w:r>
          <w:delText xml:space="preserve">  </w:delText>
        </w:r>
      </w:del>
      <w:ins w:id="4253" w:author="Jeremie Giraud" w:date="2019-07-29T21:25:00Z">
        <w:r>
          <w:t xml:space="preserve"> </w:t>
        </w:r>
      </w:ins>
      <w:del w:id="4254" w:author="Jeremie Giraud" w:date="2019-07-29T21:25:00Z">
        <w:r>
          <w:delText xml:space="preserve">  </w:delText>
        </w:r>
      </w:del>
      <w:ins w:id="4255" w:author="Jeremie Giraud" w:date="2019-07-29T21:25:00Z">
        <w:r>
          <w:t xml:space="preserve"> </w:t>
        </w:r>
      </w:ins>
      <w:del w:id="4256" w:author="Jeremie Giraud" w:date="2019-07-29T21:25:00Z">
        <w:r>
          <w:delText xml:space="preserve">  </w:delText>
        </w:r>
      </w:del>
      <w:ins w:id="4257" w:author="Jeremie Giraud" w:date="2019-07-29T21:25:00Z">
        <w:r>
          <w:t xml:space="preserve"> </w:t>
        </w:r>
      </w:ins>
      <w:del w:id="4258" w:author="Jeremie Giraud" w:date="2019-07-29T21:25:00Z">
        <w:r>
          <w:delText xml:space="preserve">  </w:delText>
        </w:r>
      </w:del>
      <w:ins w:id="4259" w:author="Jeremie Giraud" w:date="2019-07-29T21:25:00Z">
        <w:r w:rsidR="009C1EA6">
          <w:t xml:space="preserve"> </w:t>
        </w:r>
      </w:ins>
      <w:del w:id="4260" w:author="Jeremie Giraud" w:date="2019-07-29T21:25:00Z">
        <w:r w:rsidDel="009C1EA6">
          <w:delText xml:space="preserve">  </w:delText>
        </w:r>
      </w:del>
      <w:ins w:id="4261" w:author="Jeremie Giraud" w:date="2019-07-29T21:25:00Z">
        <w:r w:rsidR="009C1EA6">
          <w:t xml:space="preserve"> </w:t>
        </w:r>
      </w:ins>
      <w:del w:id="4262" w:author="Jeremie Giraud" w:date="2019-07-29T21:25:00Z">
        <w:r w:rsidDel="009C1EA6">
          <w:delText xml:space="preserve">  </w:delText>
        </w:r>
      </w:del>
      <w:ins w:id="4263" w:author="Jeremie Giraud" w:date="2019-07-29T21:25:00Z">
        <w:r w:rsidR="009C1EA6">
          <w:t xml:space="preserve"> </w:t>
        </w:r>
      </w:ins>
      <w:del w:id="4264" w:author="Jeremie Giraud" w:date="2019-07-29T21:25:00Z">
        <w:r w:rsidDel="009C1EA6">
          <w:delText xml:space="preserve">  </w:delText>
        </w:r>
      </w:del>
      <w:ins w:id="4265" w:author="Jeremie Giraud" w:date="2019-07-29T21:25:00Z">
        <w:r w:rsidR="009C1EA6">
          <w:t xml:space="preserve"> </w:t>
        </w:r>
      </w:ins>
      <w:del w:id="4266" w:author="Jeremie Giraud" w:date="2019-07-29T21:25:00Z">
        <w:r w:rsidDel="009C1EA6">
          <w:delText xml:space="preserve">  </w:delText>
        </w:r>
      </w:del>
      <w:ins w:id="4267" w:author="Jeremie Giraud" w:date="2019-07-29T21:25:00Z">
        <w:r w:rsidR="009C1EA6">
          <w:t xml:space="preserve"> </w:t>
        </w:r>
      </w:ins>
      <w:del w:id="4268" w:author="Jeremie Giraud" w:date="2019-07-29T21:25:00Z">
        <w:r w:rsidDel="009C1EA6">
          <w:delText xml:space="preserve">  </w:delText>
        </w:r>
      </w:del>
      <w:ins w:id="4269" w:author="Jeremie Giraud" w:date="2019-07-29T21:25:00Z">
        <w:r w:rsidR="009C1EA6">
          <w:t xml:space="preserve"> </w:t>
        </w:r>
      </w:ins>
      <w:del w:id="4270" w:author="Jeremie Giraud" w:date="2019-07-29T21:25:00Z">
        <w:r w:rsidDel="009C1EA6">
          <w:delText xml:space="preserve">  </w:delText>
        </w:r>
      </w:del>
      <w:ins w:id="4271" w:author="Jeremie Giraud" w:date="2019-07-29T21:25:00Z">
        <w:r w:rsidR="009C1EA6">
          <w:t xml:space="preserve"> </w:t>
        </w:r>
      </w:ins>
      <w:del w:id="4272" w:author="Jeremie Giraud" w:date="2019-07-29T21:25:00Z">
        <w:r w:rsidDel="009C1EA6">
          <w:delText xml:space="preserve">  </w:delText>
        </w:r>
      </w:del>
      <w:ins w:id="4273" w:author="Jeremie Giraud" w:date="2019-07-29T21:25:00Z">
        <w:r w:rsidR="009C1EA6">
          <w:t xml:space="preserve"> </w:t>
        </w:r>
      </w:ins>
      <w:del w:id="4274" w:author="Jeremie Giraud" w:date="2019-07-29T21:25:00Z">
        <w:r w:rsidDel="009C1EA6">
          <w:delText xml:space="preserve">  </w:delText>
        </w:r>
      </w:del>
      <w:ins w:id="4275" w:author="Jeremie Giraud" w:date="2019-07-29T21:25:00Z">
        <w:r w:rsidR="009C1EA6">
          <w:t xml:space="preserve"> </w:t>
        </w:r>
      </w:ins>
      <w:del w:id="4276" w:author="Jeremie Giraud" w:date="2019-07-29T21:25:00Z">
        <w:r w:rsidDel="009C1EA6">
          <w:delText xml:space="preserve">  </w:delText>
        </w:r>
      </w:del>
      <w:ins w:id="4277" w:author="Jeremie Giraud" w:date="2019-07-29T21:25:00Z">
        <w:r w:rsidR="009C1EA6">
          <w:t xml:space="preserve"> </w:t>
        </w:r>
      </w:ins>
      <w:del w:id="4278" w:author="Jeremie Giraud" w:date="2019-07-29T21:25:00Z">
        <w:r w:rsidDel="009C1EA6">
          <w:delText xml:space="preserve">  </w:delText>
        </w:r>
      </w:del>
      <w:ins w:id="4279" w:author="Jeremie Giraud" w:date="2019-07-29T21:25:00Z">
        <w:r w:rsidR="009C1EA6">
          <w:t xml:space="preserve"> </w:t>
        </w:r>
      </w:ins>
      <w:del w:id="4280" w:author="Jeremie Giraud" w:date="2019-07-29T21:25:00Z">
        <w:r w:rsidDel="009C1EA6">
          <w:delText xml:space="preserve">  </w:delText>
        </w:r>
      </w:del>
      <w:ins w:id="4281" w:author="Jeremie Giraud" w:date="2019-07-29T21:25:00Z">
        <w:r w:rsidR="009C1EA6">
          <w:t xml:space="preserve"> </w:t>
        </w:r>
      </w:ins>
      <w:del w:id="4282" w:author="Jeremie Giraud" w:date="2019-07-29T21:25:00Z">
        <w:r w:rsidDel="009C1EA6">
          <w:delText xml:space="preserve">  </w:delText>
        </w:r>
      </w:del>
      <w:ins w:id="4283" w:author="Jeremie Giraud" w:date="2019-07-29T21:25:00Z">
        <w:r w:rsidR="009C1EA6">
          <w:t xml:space="preserve"> </w:t>
        </w:r>
      </w:ins>
    </w:p>
    <w:p w14:paraId="09DF52B1" w14:textId="77777777" w:rsidR="00CB0C4B" w:rsidRDefault="00D94D88" w:rsidP="003D6535">
      <w:pPr>
        <w:tabs>
          <w:tab w:val="left" w:pos="5594"/>
        </w:tabs>
        <w:rPr>
          <w:ins w:id="4284" w:author="Jeremie Giraud" w:date="2019-08-08T13:51:00Z"/>
        </w:rPr>
      </w:pPr>
      <w:ins w:id="4285" w:author="Jeremie Giraud" w:date="2019-08-08T13:51:00Z">
        <w:r>
          <w:t xml:space="preserve">The second part of the parameter file is given in </w:t>
        </w:r>
      </w:ins>
      <w:del w:id="4286" w:author="Jeremie Giraud" w:date="2019-07-29T21:25:00Z">
        <w:r w:rsidR="00A15626" w:rsidDel="009C1EA6">
          <w:delText xml:space="preserve">        </w:delText>
        </w:r>
      </w:del>
      <w:ins w:id="4287" w:author="Jeremie Giraud" w:date="2019-08-08T13:51:00Z">
        <w:r>
          <w:fldChar w:fldCharType="begin"/>
        </w:r>
        <w:r>
          <w:instrText xml:space="preserve"> REF _Ref15050158 \h </w:instrText>
        </w:r>
      </w:ins>
      <w:ins w:id="4288" w:author="Jeremie Giraud" w:date="2019-08-08T13:51:00Z">
        <w:r>
          <w:fldChar w:fldCharType="separate"/>
        </w:r>
        <w:r>
          <w:t xml:space="preserve">Figure </w:t>
        </w:r>
        <w:r>
          <w:rPr>
            <w:noProof/>
          </w:rPr>
          <w:t>12</w:t>
        </w:r>
        <w:r>
          <w:fldChar w:fldCharType="end"/>
        </w:r>
        <w:r>
          <w:t>.</w:t>
        </w:r>
      </w:ins>
    </w:p>
    <w:p w14:paraId="1B65DBA6" w14:textId="377FA9C3" w:rsidR="007B4B0B" w:rsidDel="00CB0C4B" w:rsidRDefault="00A15626" w:rsidP="003D6535">
      <w:pPr>
        <w:tabs>
          <w:tab w:val="left" w:pos="5594"/>
        </w:tabs>
        <w:rPr>
          <w:del w:id="4289" w:author="Jeremie Giraud" w:date="2019-08-08T13:51:00Z"/>
        </w:rPr>
      </w:pPr>
      <w:del w:id="4290" w:author="Jeremie Giraud" w:date="2019-07-29T21:25:00Z">
        <w:r w:rsidDel="009C1EA6">
          <w:delText xml:space="preserve">                        </w:delText>
        </w:r>
      </w:del>
    </w:p>
    <w:p w14:paraId="0C01879D" w14:textId="72030144" w:rsidR="00030CA9" w:rsidRDefault="00CB0C4B">
      <w:pPr>
        <w:tabs>
          <w:tab w:val="left" w:pos="5594"/>
        </w:tabs>
        <w:rPr>
          <w:ins w:id="4291" w:author="Ashwani Prabhakar" w:date="2019-07-26T16:15:00Z"/>
        </w:rPr>
        <w:pPrChange w:id="4292" w:author="Jeremie Giraud" w:date="2019-08-08T13:51:00Z">
          <w:pPr>
            <w:pStyle w:val="ListParagraph"/>
            <w:jc w:val="center"/>
          </w:pPr>
        </w:pPrChange>
      </w:pPr>
      <w:ins w:id="4293" w:author="Jeremie Giraud" w:date="2019-08-08T13:51:00Z">
        <w:r>
          <w:br/>
        </w:r>
      </w:ins>
      <w:commentRangeStart w:id="4294"/>
      <w:r w:rsidR="00F25215" w:rsidRPr="005A7E00">
        <w:rPr>
          <w:noProof/>
          <w:lang w:eastAsia="en-AU"/>
        </w:rPr>
        <w:drawing>
          <wp:inline distT="0" distB="0" distL="0" distR="0" wp14:anchorId="2527A8C2" wp14:editId="3E3B8953">
            <wp:extent cx="5731510" cy="4351702"/>
            <wp:effectExtent l="0" t="0" r="2540" b="0"/>
            <wp:docPr id="11" name="Picture 11" descr="C:\TOMOFASTx\documentation\par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OMOFASTx\documentation\parfile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351702"/>
                    </a:xfrm>
                    <a:prstGeom prst="rect">
                      <a:avLst/>
                    </a:prstGeom>
                    <a:noFill/>
                    <a:ln>
                      <a:noFill/>
                    </a:ln>
                  </pic:spPr>
                </pic:pic>
              </a:graphicData>
            </a:graphic>
          </wp:inline>
        </w:drawing>
      </w:r>
      <w:commentRangeEnd w:id="4294"/>
    </w:p>
    <w:p w14:paraId="31BC570C" w14:textId="2C936D48" w:rsidR="00030CA9" w:rsidRDefault="00030CA9">
      <w:pPr>
        <w:pStyle w:val="Caption"/>
        <w:jc w:val="center"/>
        <w:rPr>
          <w:ins w:id="4295" w:author="Ashwani Prabhakar" w:date="2019-07-26T16:15:00Z"/>
        </w:rPr>
        <w:pPrChange w:id="4296" w:author="Ashwani Prabhakar" w:date="2019-07-26T16:15:00Z">
          <w:pPr>
            <w:pStyle w:val="Caption"/>
          </w:pPr>
        </w:pPrChange>
      </w:pPr>
      <w:bookmarkStart w:id="4297" w:name="_Toc15299702"/>
      <w:bookmarkStart w:id="4298" w:name="_Ref15050158"/>
      <w:bookmarkStart w:id="4299" w:name="_Toc15328538"/>
      <w:bookmarkStart w:id="4300" w:name="_Toc15369125"/>
      <w:ins w:id="4301" w:author="Ashwani Prabhakar" w:date="2019-07-26T16:15:00Z">
        <w:r>
          <w:t xml:space="preserve">Figure </w:t>
        </w:r>
        <w:r>
          <w:fldChar w:fldCharType="begin"/>
        </w:r>
        <w:r>
          <w:instrText xml:space="preserve"> SEQ Figure \* ARABIC </w:instrText>
        </w:r>
      </w:ins>
      <w:r>
        <w:fldChar w:fldCharType="separate"/>
      </w:r>
      <w:ins w:id="4302" w:author="Jeremie Giraud" w:date="2019-08-08T12:43:00Z">
        <w:r w:rsidR="007D2A24">
          <w:rPr>
            <w:noProof/>
          </w:rPr>
          <w:t>12</w:t>
        </w:r>
      </w:ins>
      <w:bookmarkEnd w:id="4297"/>
      <w:ins w:id="4303" w:author="Ashwani Prabhakar" w:date="2019-07-26T16:15:00Z">
        <w:r>
          <w:fldChar w:fldCharType="end"/>
        </w:r>
      </w:ins>
      <w:bookmarkEnd w:id="4298"/>
      <w:ins w:id="4304" w:author="Ashwani Prabhakar" w:date="2019-07-29T17:45:00Z">
        <w:r w:rsidR="0055054B">
          <w:t xml:space="preserve"> Snapshot of the Parfile (Parameter)</w:t>
        </w:r>
      </w:ins>
      <w:bookmarkEnd w:id="4299"/>
      <w:bookmarkEnd w:id="4300"/>
    </w:p>
    <w:p w14:paraId="6372C031" w14:textId="5A7AC9CB" w:rsidR="00F25215" w:rsidRPr="005A7E00" w:rsidDel="004B1590" w:rsidRDefault="00B16473">
      <w:pPr>
        <w:pStyle w:val="ListParagraph"/>
        <w:jc w:val="center"/>
        <w:rPr>
          <w:del w:id="4305" w:author="Jeremie Giraud" w:date="2019-08-08T12:50:00Z"/>
          <w:rFonts w:cstheme="minorHAnsi"/>
        </w:rPr>
        <w:pPrChange w:id="4306" w:author="Ashwani Prabhakar" w:date="2019-07-26T16:15:00Z">
          <w:pPr>
            <w:pStyle w:val="ListParagraph"/>
          </w:pPr>
        </w:pPrChange>
      </w:pPr>
      <w:r>
        <w:rPr>
          <w:rStyle w:val="CommentReference"/>
        </w:rPr>
        <w:commentReference w:id="4294"/>
      </w:r>
    </w:p>
    <w:p w14:paraId="342DE8E2" w14:textId="71B8B363" w:rsidR="009D116F" w:rsidRPr="00CB13D0" w:rsidDel="004B1590" w:rsidRDefault="00D22C5F">
      <w:pPr>
        <w:pStyle w:val="ListParagraph"/>
        <w:jc w:val="center"/>
        <w:rPr>
          <w:del w:id="4307" w:author="Jeremie Giraud" w:date="2019-08-08T12:50:00Z"/>
          <w:rFonts w:cstheme="minorHAnsi"/>
        </w:rPr>
        <w:pPrChange w:id="4308" w:author="Jeremie Giraud" w:date="2019-08-08T12:50:00Z">
          <w:pPr/>
        </w:pPrChange>
      </w:pPr>
      <w:del w:id="4309" w:author="Jeremie Giraud" w:date="2019-08-08T12:50:00Z">
        <w:r w:rsidDel="004B1590">
          <w:rPr>
            <w:rFonts w:cstheme="minorHAnsi"/>
          </w:rPr>
          <w:tab/>
        </w:r>
        <w:r w:rsidDel="004B1590">
          <w:rPr>
            <w:rFonts w:cstheme="minorHAnsi"/>
          </w:rPr>
          <w:tab/>
        </w:r>
        <w:r w:rsidDel="004B1590">
          <w:rPr>
            <w:rFonts w:cstheme="minorHAnsi"/>
          </w:rPr>
          <w:tab/>
        </w:r>
        <w:r w:rsidDel="004B1590">
          <w:rPr>
            <w:rFonts w:cstheme="minorHAnsi"/>
          </w:rPr>
          <w:tab/>
        </w:r>
      </w:del>
      <w:del w:id="4310" w:author="Ashwani Prabhakar" w:date="2019-07-26T16:15:00Z">
        <w:r w:rsidDel="00030CA9">
          <w:rPr>
            <w:rFonts w:cstheme="minorHAnsi"/>
          </w:rPr>
          <w:tab/>
          <w:delText xml:space="preserve">Figure </w:delText>
        </w:r>
        <w:r w:rsidR="00270821" w:rsidDel="00030CA9">
          <w:rPr>
            <w:rFonts w:cstheme="minorHAnsi"/>
          </w:rPr>
          <w:delText xml:space="preserve">5.2 </w:delText>
        </w:r>
      </w:del>
    </w:p>
    <w:p w14:paraId="5D592139" w14:textId="627F7770" w:rsidR="009D116F" w:rsidDel="002B5C4F" w:rsidRDefault="009D116F">
      <w:pPr>
        <w:pStyle w:val="ListParagraph"/>
        <w:jc w:val="center"/>
        <w:rPr>
          <w:del w:id="4311" w:author="Jeremie Giraud" w:date="2019-08-08T15:12:00Z"/>
          <w:rFonts w:cstheme="minorHAnsi"/>
        </w:rPr>
        <w:pPrChange w:id="4312" w:author="Jeremie Giraud" w:date="2019-08-08T12:50:00Z">
          <w:pPr>
            <w:pStyle w:val="ListParagraph"/>
          </w:pPr>
        </w:pPrChange>
      </w:pPr>
    </w:p>
    <w:p w14:paraId="52F17E48" w14:textId="77777777" w:rsidR="00AE3E37" w:rsidRDefault="00AE3E37">
      <w:pPr>
        <w:rPr>
          <w:ins w:id="4313" w:author="Jeremie Giraud" w:date="2019-08-08T13:50:00Z"/>
        </w:rPr>
        <w:pPrChange w:id="4314" w:author="Ashwani Prabhakar" w:date="2019-07-26T16:15:00Z">
          <w:pPr>
            <w:pStyle w:val="ListParagraph"/>
          </w:pPr>
        </w:pPrChange>
      </w:pPr>
    </w:p>
    <w:p w14:paraId="6F03136B" w14:textId="51383454" w:rsidR="00D22C5F" w:rsidRDefault="00AE3E37">
      <w:pPr>
        <w:pPrChange w:id="4315" w:author="Ashwani Prabhakar" w:date="2019-07-26T16:15:00Z">
          <w:pPr>
            <w:pStyle w:val="ListParagraph"/>
          </w:pPr>
        </w:pPrChange>
      </w:pPr>
      <w:ins w:id="4316" w:author="Jeremie Giraud" w:date="2019-08-08T13:51:00Z">
        <w:r>
          <w:lastRenderedPageBreak/>
          <w:t xml:space="preserve">The </w:t>
        </w:r>
      </w:ins>
      <w:del w:id="4317" w:author="Jeremie Giraud" w:date="2019-08-08T13:51:00Z">
        <w:r w:rsidR="00270821" w:rsidDel="00AE3E37">
          <w:delText>E</w:delText>
        </w:r>
      </w:del>
      <w:ins w:id="4318" w:author="Jeremie Giraud" w:date="2019-08-08T13:51:00Z">
        <w:r>
          <w:t>e</w:t>
        </w:r>
      </w:ins>
      <w:r w:rsidR="00270821">
        <w:t xml:space="preserve">xplanation of </w:t>
      </w:r>
      <w:del w:id="4319" w:author="Ashwani Prabhakar" w:date="2019-07-26T16:15:00Z">
        <w:r w:rsidR="00270821" w:rsidDel="00030CA9">
          <w:delText>figure 5.2</w:delText>
        </w:r>
      </w:del>
      <w:ins w:id="4320" w:author="Ashwani Prabhakar" w:date="2019-07-26T16:15:00Z">
        <w:r w:rsidR="00030CA9">
          <w:fldChar w:fldCharType="begin"/>
        </w:r>
        <w:r w:rsidR="00030CA9">
          <w:instrText xml:space="preserve"> REF _Ref15050158 \h </w:instrText>
        </w:r>
      </w:ins>
      <w:r w:rsidR="00030CA9">
        <w:fldChar w:fldCharType="separate"/>
      </w:r>
      <w:ins w:id="4321" w:author="Jeremie Giraud" w:date="2019-08-08T12:43:00Z">
        <w:r w:rsidR="007D2A24">
          <w:t xml:space="preserve">Figure </w:t>
        </w:r>
        <w:r w:rsidR="007D2A24">
          <w:rPr>
            <w:noProof/>
          </w:rPr>
          <w:t>12</w:t>
        </w:r>
      </w:ins>
      <w:ins w:id="4322" w:author="Ashwani Prabhakar" w:date="2019-07-26T16:15:00Z">
        <w:r w:rsidR="00030CA9">
          <w:fldChar w:fldCharType="end"/>
        </w:r>
      </w:ins>
      <w:ins w:id="4323" w:author="Jeremie Giraud" w:date="2019-08-08T13:51:00Z">
        <w:r>
          <w:t xml:space="preserve"> follows</w:t>
        </w:r>
      </w:ins>
      <w:ins w:id="4324" w:author="Jeremie Giraud" w:date="2019-08-08T13:50:00Z">
        <w:r>
          <w:t>.</w:t>
        </w:r>
      </w:ins>
    </w:p>
    <w:p w14:paraId="7134425A" w14:textId="77777777" w:rsidR="00D22C5F" w:rsidRPr="005A7E00" w:rsidRDefault="00D22C5F" w:rsidP="00AA2D85">
      <w:pPr>
        <w:pStyle w:val="ListParagraph"/>
        <w:rPr>
          <w:rFonts w:cstheme="minorHAnsi"/>
        </w:rPr>
      </w:pPr>
    </w:p>
    <w:p w14:paraId="5D9295C6" w14:textId="30F87EA7" w:rsidR="009D116F" w:rsidRDefault="00D22C5F">
      <w:pPr>
        <w:pStyle w:val="Heading3"/>
        <w:pPrChange w:id="4325" w:author="Ashwani Prabhakar" w:date="2019-07-24T17:38:00Z">
          <w:pPr>
            <w:pStyle w:val="ListParagraph"/>
          </w:pPr>
        </w:pPrChange>
      </w:pPr>
      <w:del w:id="4326" w:author="Ashwani Prabhakar" w:date="2019-07-24T17:38:00Z">
        <w:r w:rsidDel="00EC61A3">
          <w:delText>5</w:delText>
        </w:r>
        <w:r w:rsidR="00FC6E48" w:rsidDel="00EC61A3">
          <w:delText xml:space="preserve">.2.1.7 </w:delText>
        </w:r>
      </w:del>
      <w:bookmarkStart w:id="4327" w:name="_Toc15055939"/>
      <w:bookmarkStart w:id="4328" w:name="_Toc15299755"/>
      <w:bookmarkStart w:id="4329" w:name="_Toc15328591"/>
      <w:bookmarkStart w:id="4330" w:name="_Toc16161023"/>
      <w:r w:rsidR="00FC6E48">
        <w:t>GRAV/ MAG DATA parameters</w:t>
      </w:r>
      <w:bookmarkEnd w:id="4327"/>
      <w:bookmarkEnd w:id="4328"/>
      <w:bookmarkEnd w:id="4329"/>
      <w:bookmarkEnd w:id="4330"/>
    </w:p>
    <w:p w14:paraId="3E871447" w14:textId="0B7F969D" w:rsidR="00D22C5F" w:rsidRDefault="00D22C5F">
      <w:pPr>
        <w:pStyle w:val="ListParagraph"/>
        <w:numPr>
          <w:ilvl w:val="0"/>
          <w:numId w:val="121"/>
        </w:numPr>
        <w:rPr>
          <w:ins w:id="4331" w:author="Ashwani Prabhakar" w:date="2019-07-26T16:17:00Z"/>
        </w:rPr>
        <w:pPrChange w:id="4332" w:author="Ashwani Prabhakar" w:date="2019-07-26T16:16:00Z">
          <w:pPr>
            <w:pStyle w:val="ListParagraph"/>
            <w:numPr>
              <w:numId w:val="31"/>
            </w:numPr>
            <w:ind w:left="2164" w:hanging="360"/>
          </w:pPr>
        </w:pPrChange>
      </w:pPr>
      <w:r>
        <w:t>Th</w:t>
      </w:r>
      <w:r w:rsidR="00082486">
        <w:t xml:space="preserve">is section includes some of the </w:t>
      </w:r>
      <w:r>
        <w:t xml:space="preserve">features where </w:t>
      </w:r>
      <w:del w:id="4333" w:author="Ashwani Prabhakar" w:date="2019-07-26T16:16:00Z">
        <w:r w:rsidDel="00030CA9">
          <w:delText xml:space="preserve">the </w:delText>
        </w:r>
      </w:del>
      <w:ins w:id="4334" w:author="Ashwani Prabhakar" w:date="2019-07-26T16:16:00Z">
        <w:r w:rsidR="00030CA9">
          <w:t>u</w:t>
        </w:r>
      </w:ins>
      <w:del w:id="4335" w:author="Ashwani Prabhakar" w:date="2019-07-26T16:16:00Z">
        <w:r w:rsidR="00B61C0A" w:rsidDel="00030CA9">
          <w:delText>U</w:delText>
        </w:r>
      </w:del>
      <w:r w:rsidR="00B61C0A">
        <w:t>ser</w:t>
      </w:r>
      <w:r>
        <w:t xml:space="preserve"> can edit the </w:t>
      </w:r>
      <w:r w:rsidR="00082486">
        <w:t>gravity and magnetic data parameters.</w:t>
      </w:r>
    </w:p>
    <w:p w14:paraId="38C1B66A" w14:textId="77777777" w:rsidR="00030CA9" w:rsidRDefault="00030CA9">
      <w:pPr>
        <w:pStyle w:val="ListParagraph"/>
        <w:pPrChange w:id="4336" w:author="Ashwani Prabhakar" w:date="2019-07-26T16:17:00Z">
          <w:pPr>
            <w:pStyle w:val="ListParagraph"/>
            <w:numPr>
              <w:numId w:val="31"/>
            </w:numPr>
            <w:ind w:left="2164" w:hanging="360"/>
          </w:pPr>
        </w:pPrChange>
      </w:pPr>
    </w:p>
    <w:p w14:paraId="452264B5" w14:textId="2ED0D3B6" w:rsidR="00082486" w:rsidRDefault="00082486">
      <w:pPr>
        <w:pStyle w:val="ListParagraph"/>
        <w:numPr>
          <w:ilvl w:val="0"/>
          <w:numId w:val="121"/>
        </w:numPr>
        <w:rPr>
          <w:ins w:id="4337" w:author="Ashwani Prabhakar" w:date="2019-07-26T16:17:00Z"/>
        </w:rPr>
        <w:pPrChange w:id="4338" w:author="Ashwani Prabhakar" w:date="2019-07-26T16:16:00Z">
          <w:pPr>
            <w:pStyle w:val="ListParagraph"/>
            <w:numPr>
              <w:numId w:val="31"/>
            </w:numPr>
            <w:ind w:left="2164" w:hanging="360"/>
          </w:pPr>
        </w:pPrChange>
      </w:pPr>
      <w:del w:id="4339" w:author="Jeremie Giraud" w:date="2019-08-08T12:19:00Z">
        <w:r w:rsidDel="009A5B53">
          <w:delText>User</w:delText>
        </w:r>
      </w:del>
      <w:del w:id="4340" w:author="Jeremie Giraud" w:date="2019-08-08T12:25:00Z">
        <w:r w:rsidDel="009A5B53">
          <w:delText xml:space="preserve"> </w:delText>
        </w:r>
      </w:del>
      <w:ins w:id="4341" w:author="Jeremie Giraud" w:date="2019-08-08T12:25:00Z">
        <w:r w:rsidR="009A5B53">
          <w:t xml:space="preserve">User </w:t>
        </w:r>
      </w:ins>
      <w:r>
        <w:t>can edit the gravity/ magnetic number of data according to their respective model.</w:t>
      </w:r>
    </w:p>
    <w:p w14:paraId="2753C582" w14:textId="12D6A949" w:rsidR="00030CA9" w:rsidRDefault="00030CA9">
      <w:pPr>
        <w:pStyle w:val="ListParagraph"/>
        <w:pPrChange w:id="4342" w:author="Ashwani Prabhakar" w:date="2019-07-26T16:17:00Z">
          <w:pPr>
            <w:pStyle w:val="ListParagraph"/>
            <w:numPr>
              <w:numId w:val="31"/>
            </w:numPr>
            <w:ind w:left="2164" w:hanging="360"/>
          </w:pPr>
        </w:pPrChange>
      </w:pPr>
    </w:p>
    <w:p w14:paraId="26662A3B" w14:textId="478BBD24" w:rsidR="00082486" w:rsidRDefault="00082486">
      <w:pPr>
        <w:pStyle w:val="ListParagraph"/>
        <w:numPr>
          <w:ilvl w:val="0"/>
          <w:numId w:val="121"/>
        </w:numPr>
        <w:rPr>
          <w:ins w:id="4343" w:author="Ashwani Prabhakar" w:date="2019-07-26T16:17:00Z"/>
        </w:rPr>
        <w:pPrChange w:id="4344" w:author="Ashwani Prabhakar" w:date="2019-07-26T16:16:00Z">
          <w:pPr>
            <w:pStyle w:val="ListParagraph"/>
            <w:numPr>
              <w:numId w:val="31"/>
            </w:numPr>
            <w:ind w:left="2164" w:hanging="360"/>
          </w:pPr>
        </w:pPrChange>
      </w:pPr>
      <w:del w:id="4345" w:author="Jeremie Giraud" w:date="2019-08-08T12:19:00Z">
        <w:r w:rsidDel="009A5B53">
          <w:delText>User</w:delText>
        </w:r>
      </w:del>
      <w:del w:id="4346" w:author="Jeremie Giraud" w:date="2019-08-08T12:25:00Z">
        <w:r w:rsidDel="009A5B53">
          <w:delText xml:space="preserve"> </w:delText>
        </w:r>
      </w:del>
      <w:ins w:id="4347" w:author="Jeremie Giraud" w:date="2019-08-08T12:25:00Z">
        <w:r w:rsidR="009A5B53">
          <w:t xml:space="preserve">User </w:t>
        </w:r>
      </w:ins>
      <w:r>
        <w:t xml:space="preserve">can vary the type of the data format in the parameter file according to their </w:t>
      </w:r>
      <w:del w:id="4348" w:author="Jeremie Giraud" w:date="2019-07-22T15:59:00Z">
        <w:r>
          <w:delText>respective data format</w:delText>
        </w:r>
      </w:del>
      <w:ins w:id="4349" w:author="Jeremie Giraud" w:date="2019-07-22T15:59:00Z">
        <w:r w:rsidR="00E40A73">
          <w:t>preference</w:t>
        </w:r>
      </w:ins>
      <w:r w:rsidR="00270821">
        <w:t xml:space="preserve">. </w:t>
      </w:r>
      <w:ins w:id="4350" w:author="Jeremie Giraud" w:date="2019-07-22T16:00:00Z">
        <w:r w:rsidR="00E40A73">
          <w:t>For the inversion scheme described in this manual,</w:t>
        </w:r>
        <w:r w:rsidR="00270821">
          <w:t xml:space="preserve"> </w:t>
        </w:r>
      </w:ins>
      <w:del w:id="4351" w:author="Jeremie Giraud" w:date="2019-07-22T16:00:00Z">
        <w:r w:rsidR="00270821">
          <w:delText>But i</w:delText>
        </w:r>
        <w:r>
          <w:delText xml:space="preserve">n </w:delText>
        </w:r>
        <w:r w:rsidR="00270821">
          <w:delText xml:space="preserve">order to run </w:delText>
        </w:r>
        <w:r>
          <w:delText xml:space="preserve">TOMOFAST-x, </w:delText>
        </w:r>
      </w:del>
      <w:r>
        <w:t>‘points data format’</w:t>
      </w:r>
      <w:r w:rsidR="00270821">
        <w:t xml:space="preserve"> should be </w:t>
      </w:r>
      <w:r>
        <w:t xml:space="preserve">used. </w:t>
      </w:r>
    </w:p>
    <w:p w14:paraId="12B22DD4" w14:textId="72DE1688" w:rsidR="00030CA9" w:rsidRDefault="00030CA9">
      <w:pPr>
        <w:pStyle w:val="ListParagraph"/>
        <w:pPrChange w:id="4352" w:author="Ashwani Prabhakar" w:date="2019-07-26T16:17:00Z">
          <w:pPr>
            <w:pStyle w:val="ListParagraph"/>
            <w:numPr>
              <w:numId w:val="31"/>
            </w:numPr>
            <w:ind w:left="2164" w:hanging="360"/>
          </w:pPr>
        </w:pPrChange>
      </w:pPr>
    </w:p>
    <w:p w14:paraId="79D9C63B" w14:textId="0255DC40" w:rsidR="00270821" w:rsidRDefault="00270821">
      <w:pPr>
        <w:pStyle w:val="ListParagraph"/>
        <w:numPr>
          <w:ilvl w:val="0"/>
          <w:numId w:val="121"/>
        </w:numPr>
        <w:pPrChange w:id="4353" w:author="Ashwani Prabhakar" w:date="2019-07-26T16:16:00Z">
          <w:pPr>
            <w:pStyle w:val="ListParagraph"/>
            <w:numPr>
              <w:numId w:val="31"/>
            </w:numPr>
            <w:ind w:left="2164" w:hanging="360"/>
          </w:pPr>
        </w:pPrChange>
      </w:pPr>
      <w:del w:id="4354" w:author="Jeremie Giraud" w:date="2019-07-22T16:00:00Z">
        <w:r>
          <w:delText>For your information</w:delText>
        </w:r>
        <w:r w:rsidR="008309F7">
          <w:delText xml:space="preserve">, </w:delText>
        </w:r>
      </w:del>
      <w:r w:rsidR="008309F7">
        <w:t>GDA stands for</w:t>
      </w:r>
      <w:r w:rsidR="00EA5FA3">
        <w:t xml:space="preserve"> </w:t>
      </w:r>
      <w:r w:rsidR="008309F7" w:rsidRPr="008309F7">
        <w:t>Geocentric Datum of Australia (GDA)</w:t>
      </w:r>
      <w:r w:rsidR="008309F7">
        <w:t xml:space="preserve">. </w:t>
      </w:r>
      <w:ins w:id="4355" w:author="Jeremie Giraud" w:date="2019-07-22T16:00:00Z">
        <w:r w:rsidR="00E40A73">
          <w:t>For the inversion scheme described in this manual,</w:t>
        </w:r>
      </w:ins>
      <w:ins w:id="4356" w:author="Jeremie Giraud" w:date="2019-07-22T16:01:00Z">
        <w:r w:rsidR="00E40A73">
          <w:t xml:space="preserve"> </w:t>
        </w:r>
      </w:ins>
      <w:r w:rsidR="008309F7">
        <w:t>GDA data format</w:t>
      </w:r>
      <w:ins w:id="4357" w:author="Ashwani Prabhakar" w:date="2019-07-22T16:11:00Z">
        <w:r w:rsidR="006C1946">
          <w:t xml:space="preserve"> </w:t>
        </w:r>
      </w:ins>
      <w:del w:id="4358" w:author="Jeremie Giraud" w:date="2019-07-22T16:00:00Z">
        <w:r w:rsidR="008309F7">
          <w:delText xml:space="preserve"> is something different which </w:delText>
        </w:r>
      </w:del>
      <w:r w:rsidR="008309F7">
        <w:t>is not required at this stage. For running TOMOFAST-x,</w:t>
      </w:r>
      <w:del w:id="4359" w:author="Jeremie Giraud" w:date="2019-07-29T21:26:00Z">
        <w:r w:rsidR="008309F7">
          <w:delText xml:space="preserve"> </w:delText>
        </w:r>
        <w:r w:rsidR="00B61C0A">
          <w:delText>User</w:delText>
        </w:r>
      </w:del>
      <w:del w:id="4360" w:author="Jeremie Giraud" w:date="2019-08-08T12:25:00Z">
        <w:r w:rsidR="008309F7" w:rsidDel="009A5B53">
          <w:delText xml:space="preserve"> </w:delText>
        </w:r>
      </w:del>
      <w:ins w:id="4361" w:author="Jeremie Giraud" w:date="2019-08-08T12:25:00Z">
        <w:r w:rsidR="009A5B53">
          <w:t xml:space="preserve">User </w:t>
        </w:r>
      </w:ins>
      <w:r w:rsidR="008309F7">
        <w:t xml:space="preserve">need not to change the data format. Keep </w:t>
      </w:r>
      <w:del w:id="4362" w:author="Jeremie Giraud" w:date="2019-07-22T16:02:00Z">
        <w:r w:rsidR="008309F7" w:rsidDel="00E40A73">
          <w:delText xml:space="preserve">it </w:delText>
        </w:r>
      </w:del>
      <w:ins w:id="4363" w:author="Jeremie Giraud" w:date="2019-07-22T16:02:00Z">
        <w:r w:rsidR="00E40A73">
          <w:t xml:space="preserve">the corresponding parameter </w:t>
        </w:r>
      </w:ins>
      <w:r w:rsidR="008309F7">
        <w:t>as 1.</w:t>
      </w:r>
    </w:p>
    <w:p w14:paraId="0D4490EA" w14:textId="1F5B0081" w:rsidR="008309F7" w:rsidRDefault="008309F7">
      <w:pPr>
        <w:pStyle w:val="ListParagraph"/>
        <w:numPr>
          <w:ilvl w:val="0"/>
          <w:numId w:val="121"/>
        </w:numPr>
        <w:pPrChange w:id="4364" w:author="Ashwani Prabhakar" w:date="2019-07-26T16:16:00Z">
          <w:pPr>
            <w:pStyle w:val="ListParagraph"/>
            <w:numPr>
              <w:numId w:val="31"/>
            </w:numPr>
            <w:ind w:left="2164" w:hanging="360"/>
          </w:pPr>
        </w:pPrChange>
      </w:pPr>
      <w:del w:id="4365" w:author="Jeremie Giraud" w:date="2019-08-08T12:19:00Z">
        <w:r w:rsidDel="009A5B53">
          <w:delText>User</w:delText>
        </w:r>
      </w:del>
      <w:del w:id="4366" w:author="Jeremie Giraud" w:date="2019-08-08T12:25:00Z">
        <w:r w:rsidDel="009A5B53">
          <w:delText xml:space="preserve"> </w:delText>
        </w:r>
      </w:del>
      <w:ins w:id="4367" w:author="Jeremie Giraud" w:date="2019-08-08T12:25:00Z">
        <w:r w:rsidR="009A5B53">
          <w:t xml:space="preserve">User </w:t>
        </w:r>
      </w:ins>
      <w:r>
        <w:t>can change the grids based on the grid file or model file.</w:t>
      </w:r>
    </w:p>
    <w:p w14:paraId="070F2D9C" w14:textId="6B2683C7" w:rsidR="008309F7" w:rsidRPr="003D6535" w:rsidRDefault="008309F7">
      <w:pPr>
        <w:pStyle w:val="ListParagraph"/>
        <w:numPr>
          <w:ilvl w:val="0"/>
          <w:numId w:val="122"/>
        </w:numPr>
        <w:pPrChange w:id="4368" w:author="Ashwani Prabhakar" w:date="2019-07-26T16:16:00Z">
          <w:pPr>
            <w:pStyle w:val="ListParagraph"/>
            <w:numPr>
              <w:ilvl w:val="3"/>
              <w:numId w:val="50"/>
            </w:numPr>
            <w:ind w:left="4324" w:hanging="360"/>
          </w:pPr>
        </w:pPrChange>
      </w:pPr>
      <w:r>
        <w:t>1</w:t>
      </w:r>
      <m:oMath>
        <m:r>
          <w:rPr>
            <w:rFonts w:ascii="Cambria Math" w:hAnsi="Cambria Math"/>
          </w:rPr>
          <m:t xml:space="preserve">→ </m:t>
        </m:r>
      </m:oMath>
      <w:r>
        <w:t>Grid based on grid file</w:t>
      </w:r>
    </w:p>
    <w:p w14:paraId="3F9A4861" w14:textId="644A5CE7" w:rsidR="008309F7" w:rsidRDefault="008309F7">
      <w:pPr>
        <w:pStyle w:val="ListParagraph"/>
        <w:numPr>
          <w:ilvl w:val="0"/>
          <w:numId w:val="122"/>
        </w:numPr>
        <w:rPr>
          <w:ins w:id="4369" w:author="Ashwani Prabhakar" w:date="2019-07-26T16:17:00Z"/>
        </w:rPr>
        <w:pPrChange w:id="4370" w:author="Ashwani Prabhakar" w:date="2019-07-26T16:16:00Z">
          <w:pPr>
            <w:pStyle w:val="ListParagraph"/>
            <w:numPr>
              <w:ilvl w:val="3"/>
              <w:numId w:val="50"/>
            </w:numPr>
            <w:ind w:left="4324" w:hanging="360"/>
          </w:pPr>
        </w:pPrChange>
      </w:pPr>
      <w:r>
        <w:t>2</w:t>
      </w:r>
      <m:oMath>
        <m:r>
          <w:rPr>
            <w:rFonts w:ascii="Cambria Math" w:hAnsi="Cambria Math"/>
          </w:rPr>
          <m:t>→</m:t>
        </m:r>
      </m:oMath>
      <w:r>
        <w:t xml:space="preserve"> Grid based on model file</w:t>
      </w:r>
    </w:p>
    <w:p w14:paraId="13DAF9A4" w14:textId="77777777" w:rsidR="00030CA9" w:rsidRPr="003D6535" w:rsidRDefault="00030CA9">
      <w:pPr>
        <w:pStyle w:val="ListParagraph"/>
        <w:ind w:left="1080"/>
        <w:pPrChange w:id="4371" w:author="Ashwani Prabhakar" w:date="2019-07-26T16:17:00Z">
          <w:pPr>
            <w:pStyle w:val="ListParagraph"/>
            <w:numPr>
              <w:ilvl w:val="3"/>
              <w:numId w:val="50"/>
            </w:numPr>
            <w:ind w:left="4324" w:hanging="360"/>
          </w:pPr>
        </w:pPrChange>
      </w:pPr>
    </w:p>
    <w:p w14:paraId="1B29FED0" w14:textId="0656CCA6" w:rsidR="008411CF" w:rsidRDefault="008411CF">
      <w:pPr>
        <w:pStyle w:val="ListParagraph"/>
        <w:numPr>
          <w:ilvl w:val="0"/>
          <w:numId w:val="121"/>
        </w:numPr>
        <w:rPr>
          <w:ins w:id="4372" w:author="Ashwani Prabhakar" w:date="2019-07-26T16:17:00Z"/>
        </w:rPr>
        <w:pPrChange w:id="4373" w:author="Ashwani Prabhakar" w:date="2019-07-26T16:17:00Z">
          <w:pPr>
            <w:pStyle w:val="ListParagraph"/>
            <w:numPr>
              <w:numId w:val="31"/>
            </w:numPr>
            <w:ind w:left="2164" w:hanging="360"/>
          </w:pPr>
        </w:pPrChange>
      </w:pPr>
      <w:del w:id="4374" w:author="Jeremie Giraud" w:date="2019-08-08T12:19:00Z">
        <w:r w:rsidDel="009A5B53">
          <w:delText>User</w:delText>
        </w:r>
      </w:del>
      <w:del w:id="4375" w:author="Jeremie Giraud" w:date="2019-08-08T12:25:00Z">
        <w:r w:rsidDel="009A5B53">
          <w:delText xml:space="preserve"> </w:delText>
        </w:r>
      </w:del>
      <w:ins w:id="4376" w:author="Jeremie Giraud" w:date="2019-08-08T12:25:00Z">
        <w:r w:rsidR="009A5B53">
          <w:t xml:space="preserve">User </w:t>
        </w:r>
      </w:ins>
      <w:r>
        <w:t>can put the location of gravity and magnetic grid files respectively.</w:t>
      </w:r>
    </w:p>
    <w:p w14:paraId="23F96339" w14:textId="77777777" w:rsidR="00030CA9" w:rsidRPr="003D6535" w:rsidRDefault="00030CA9">
      <w:pPr>
        <w:pStyle w:val="ListParagraph"/>
        <w:pPrChange w:id="4377" w:author="Ashwani Prabhakar" w:date="2019-07-26T16:17:00Z">
          <w:pPr>
            <w:pStyle w:val="ListParagraph"/>
            <w:numPr>
              <w:numId w:val="31"/>
            </w:numPr>
            <w:ind w:left="2164" w:hanging="360"/>
          </w:pPr>
        </w:pPrChange>
      </w:pPr>
    </w:p>
    <w:p w14:paraId="32E0F45A" w14:textId="4F7C3C48" w:rsidR="008411CF" w:rsidRDefault="008411CF">
      <w:pPr>
        <w:pStyle w:val="ListParagraph"/>
        <w:numPr>
          <w:ilvl w:val="0"/>
          <w:numId w:val="121"/>
        </w:numPr>
        <w:rPr>
          <w:ins w:id="4378" w:author="Ashwani Prabhakar" w:date="2019-07-26T16:17:00Z"/>
        </w:rPr>
        <w:pPrChange w:id="4379" w:author="Ashwani Prabhakar" w:date="2019-07-26T16:17:00Z">
          <w:pPr>
            <w:pStyle w:val="ListParagraph"/>
            <w:numPr>
              <w:numId w:val="31"/>
            </w:numPr>
            <w:ind w:left="2164" w:hanging="360"/>
          </w:pPr>
        </w:pPrChange>
      </w:pPr>
      <w:del w:id="4380" w:author="Jeremie Giraud" w:date="2019-08-08T12:19:00Z">
        <w:r w:rsidDel="009A5B53">
          <w:delText>User</w:delText>
        </w:r>
      </w:del>
      <w:del w:id="4381" w:author="Jeremie Giraud" w:date="2019-08-08T12:25:00Z">
        <w:r w:rsidDel="009A5B53">
          <w:delText xml:space="preserve"> </w:delText>
        </w:r>
      </w:del>
      <w:ins w:id="4382" w:author="Jeremie Giraud" w:date="2019-08-08T12:25:00Z">
        <w:r w:rsidR="009A5B53">
          <w:t xml:space="preserve">User </w:t>
        </w:r>
      </w:ins>
      <w:r>
        <w:t>can also put the location of gravity and magnetic data files respectively.</w:t>
      </w:r>
    </w:p>
    <w:p w14:paraId="3DA525ED" w14:textId="5ACC1974" w:rsidR="00030CA9" w:rsidRPr="003D6535" w:rsidRDefault="00030CA9">
      <w:pPr>
        <w:pStyle w:val="ListParagraph"/>
        <w:pPrChange w:id="4383" w:author="Ashwani Prabhakar" w:date="2019-07-26T16:17:00Z">
          <w:pPr>
            <w:pStyle w:val="ListParagraph"/>
            <w:numPr>
              <w:numId w:val="31"/>
            </w:numPr>
            <w:ind w:left="2164" w:hanging="360"/>
          </w:pPr>
        </w:pPrChange>
      </w:pPr>
    </w:p>
    <w:p w14:paraId="61584E1F" w14:textId="32D15C19" w:rsidR="008411CF" w:rsidRDefault="008411CF">
      <w:pPr>
        <w:pStyle w:val="ListParagraph"/>
        <w:numPr>
          <w:ilvl w:val="0"/>
          <w:numId w:val="121"/>
        </w:numPr>
        <w:rPr>
          <w:ins w:id="4384" w:author="Jeremie Giraud" w:date="2019-08-08T15:21:00Z"/>
        </w:rPr>
        <w:pPrChange w:id="4385" w:author="Ashwani Prabhakar" w:date="2019-07-26T16:17:00Z">
          <w:pPr>
            <w:pStyle w:val="ListParagraph"/>
            <w:numPr>
              <w:numId w:val="31"/>
            </w:numPr>
            <w:ind w:left="2164" w:hanging="360"/>
          </w:pPr>
        </w:pPrChange>
      </w:pPr>
      <w:del w:id="4386" w:author="Jeremie Giraud" w:date="2019-08-08T12:19:00Z">
        <w:r w:rsidDel="009A5B53">
          <w:delText>User</w:delText>
        </w:r>
      </w:del>
      <w:del w:id="4387" w:author="Jeremie Giraud" w:date="2019-08-08T12:25:00Z">
        <w:r w:rsidDel="009A5B53">
          <w:delText xml:space="preserve"> </w:delText>
        </w:r>
      </w:del>
      <w:ins w:id="4388" w:author="Jeremie Giraud" w:date="2019-08-08T12:25:00Z">
        <w:r w:rsidR="009A5B53">
          <w:t xml:space="preserve">User </w:t>
        </w:r>
      </w:ins>
      <w:r>
        <w:t>need not to worry about clipping threshold and calculation without sensitivity in order to run TOMOFAST-x.</w:t>
      </w:r>
    </w:p>
    <w:p w14:paraId="24C6F15E" w14:textId="719170A9" w:rsidR="00971F1D" w:rsidRDefault="00971F1D">
      <w:pPr>
        <w:rPr>
          <w:ins w:id="4389" w:author="Jeremie Giraud" w:date="2019-08-08T15:13:00Z"/>
        </w:rPr>
        <w:pPrChange w:id="4390" w:author="Jeremie Giraud" w:date="2019-08-08T15:21:00Z">
          <w:pPr>
            <w:pStyle w:val="ListParagraph"/>
            <w:numPr>
              <w:numId w:val="31"/>
            </w:numPr>
            <w:ind w:left="2164" w:hanging="360"/>
          </w:pPr>
        </w:pPrChange>
      </w:pPr>
    </w:p>
    <w:p w14:paraId="5E38DAB1" w14:textId="5006C1D3" w:rsidR="002B5C4F" w:rsidRDefault="002B5C4F" w:rsidP="002B5C4F">
      <w:pPr>
        <w:pStyle w:val="Caption"/>
        <w:rPr>
          <w:ins w:id="4391" w:author="Jeremie Giraud" w:date="2019-08-08T15:15:00Z"/>
        </w:rPr>
      </w:pPr>
      <w:ins w:id="4392" w:author="Jeremie Giraud" w:date="2019-08-08T15:15:00Z">
        <w:r>
          <w:t xml:space="preserve">Table </w:t>
        </w:r>
        <w:r>
          <w:fldChar w:fldCharType="begin"/>
        </w:r>
        <w:r>
          <w:instrText xml:space="preserve"> SEQ Table \* ARABIC </w:instrText>
        </w:r>
      </w:ins>
      <w:r>
        <w:fldChar w:fldCharType="separate"/>
      </w:r>
      <w:ins w:id="4393" w:author="Jeremie Giraud" w:date="2019-08-08T16:10:00Z">
        <w:r w:rsidR="00AF3C14">
          <w:rPr>
            <w:noProof/>
          </w:rPr>
          <w:t>7</w:t>
        </w:r>
      </w:ins>
      <w:ins w:id="4394" w:author="Jeremie Giraud" w:date="2019-08-08T15:15:00Z">
        <w:r>
          <w:fldChar w:fldCharType="end"/>
        </w:r>
        <w:r>
          <w:t xml:space="preserve">.  </w:t>
        </w:r>
        <w:r w:rsidRPr="002B5C4F">
          <w:rPr>
            <w:rPrChange w:id="4395" w:author="Jeremie Giraud" w:date="2019-08-08T15:15:00Z">
              <w:rPr>
                <w:rFonts w:ascii="Times New Roman" w:eastAsia="Times New Roman" w:hAnsi="Times New Roman" w:cs="Times New Roman"/>
                <w:color w:val="000000"/>
                <w:sz w:val="24"/>
                <w:szCs w:val="24"/>
                <w:lang w:eastAsia="en-AU"/>
              </w:rPr>
            </w:rPrChange>
          </w:rPr>
          <w:t>GRAV / MAG DATA parameters</w:t>
        </w:r>
        <w:r w:rsidRPr="00F14A1C">
          <w:t xml:space="preserve"> </w:t>
        </w:r>
        <w:r>
          <w:t xml:space="preserve">section of parfile. </w:t>
        </w:r>
      </w:ins>
    </w:p>
    <w:tbl>
      <w:tblPr>
        <w:tblW w:w="8222" w:type="dxa"/>
        <w:tblInd w:w="-10" w:type="dxa"/>
        <w:tblLook w:val="04A0" w:firstRow="1" w:lastRow="0" w:firstColumn="1" w:lastColumn="0" w:noHBand="0" w:noVBand="1"/>
        <w:tblPrChange w:id="4396" w:author="Jeremie Giraud" w:date="2019-08-08T16:03:00Z">
          <w:tblPr>
            <w:tblW w:w="8717" w:type="dxa"/>
            <w:tblInd w:w="-10" w:type="dxa"/>
            <w:tblLook w:val="04A0" w:firstRow="1" w:lastRow="0" w:firstColumn="1" w:lastColumn="0" w:noHBand="0" w:noVBand="1"/>
          </w:tblPr>
        </w:tblPrChange>
      </w:tblPr>
      <w:tblGrid>
        <w:gridCol w:w="3202"/>
        <w:gridCol w:w="4334"/>
        <w:gridCol w:w="1480"/>
        <w:tblGridChange w:id="4397">
          <w:tblGrid>
            <w:gridCol w:w="2274"/>
            <w:gridCol w:w="219"/>
            <w:gridCol w:w="4004"/>
            <w:gridCol w:w="644"/>
            <w:gridCol w:w="1576"/>
            <w:gridCol w:w="299"/>
          </w:tblGrid>
        </w:tblGridChange>
      </w:tblGrid>
      <w:tr w:rsidR="00051133" w:rsidRPr="002B5C4F" w14:paraId="42DB3C0D" w14:textId="77777777" w:rsidTr="00051133">
        <w:trPr>
          <w:trHeight w:val="330"/>
          <w:ins w:id="4398" w:author="Jeremie Giraud" w:date="2019-08-08T15:13:00Z"/>
          <w:trPrChange w:id="4399" w:author="Jeremie Giraud" w:date="2019-08-08T16:03:00Z">
            <w:trPr>
              <w:trHeight w:val="330"/>
            </w:trPr>
          </w:trPrChange>
        </w:trPr>
        <w:tc>
          <w:tcPr>
            <w:tcW w:w="3430"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4400" w:author="Jeremie Giraud" w:date="2019-08-08T16:03:00Z">
              <w:tcPr>
                <w:tcW w:w="2493"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584E9F63" w14:textId="77777777" w:rsidR="002B5C4F" w:rsidRPr="002B5C4F" w:rsidRDefault="002B5C4F" w:rsidP="002B5C4F">
            <w:pPr>
              <w:spacing w:after="0" w:line="240" w:lineRule="auto"/>
              <w:rPr>
                <w:ins w:id="4401" w:author="Jeremie Giraud" w:date="2019-08-08T15:13:00Z"/>
                <w:rFonts w:ascii="Times New Roman" w:eastAsia="Times New Roman" w:hAnsi="Times New Roman" w:cs="Times New Roman"/>
                <w:color w:val="000000"/>
                <w:sz w:val="24"/>
                <w:szCs w:val="24"/>
                <w:lang w:eastAsia="en-AU"/>
              </w:rPr>
            </w:pPr>
            <w:ins w:id="4402" w:author="Jeremie Giraud" w:date="2019-08-08T15:13:00Z">
              <w:r w:rsidRPr="002B5C4F">
                <w:rPr>
                  <w:rFonts w:ascii="Times New Roman" w:eastAsia="Times New Roman" w:hAnsi="Times New Roman" w:cs="Times New Roman"/>
                  <w:color w:val="000000"/>
                  <w:sz w:val="24"/>
                  <w:szCs w:val="24"/>
                  <w:lang w:eastAsia="en-AU"/>
                </w:rPr>
                <w:t>Parameter</w:t>
              </w:r>
            </w:ins>
          </w:p>
        </w:tc>
        <w:tc>
          <w:tcPr>
            <w:tcW w:w="4160" w:type="dxa"/>
            <w:tcBorders>
              <w:top w:val="single" w:sz="8" w:space="0" w:color="BFBFBF"/>
              <w:left w:val="nil"/>
              <w:bottom w:val="single" w:sz="8" w:space="0" w:color="BFBFBF"/>
              <w:right w:val="single" w:sz="8" w:space="0" w:color="BFBFBF"/>
            </w:tcBorders>
            <w:shd w:val="clear" w:color="auto" w:fill="auto"/>
            <w:noWrap/>
            <w:vAlign w:val="center"/>
            <w:hideMark/>
            <w:tcPrChange w:id="4403" w:author="Jeremie Giraud" w:date="2019-08-08T16:03:00Z">
              <w:tcPr>
                <w:tcW w:w="3461" w:type="dxa"/>
                <w:gridSpan w:val="2"/>
                <w:tcBorders>
                  <w:top w:val="single" w:sz="8" w:space="0" w:color="BFBFBF"/>
                  <w:left w:val="nil"/>
                  <w:bottom w:val="single" w:sz="8" w:space="0" w:color="BFBFBF"/>
                  <w:right w:val="single" w:sz="8" w:space="0" w:color="BFBFBF"/>
                </w:tcBorders>
                <w:shd w:val="clear" w:color="auto" w:fill="auto"/>
                <w:noWrap/>
                <w:vAlign w:val="center"/>
                <w:hideMark/>
              </w:tcPr>
            </w:tcPrChange>
          </w:tcPr>
          <w:p w14:paraId="5B458E9A" w14:textId="0497A325" w:rsidR="002B5C4F" w:rsidRPr="002B5C4F" w:rsidRDefault="00971F1D">
            <w:pPr>
              <w:spacing w:after="0" w:line="240" w:lineRule="auto"/>
              <w:rPr>
                <w:ins w:id="4404" w:author="Jeremie Giraud" w:date="2019-08-08T15:13:00Z"/>
                <w:rFonts w:ascii="Times New Roman" w:eastAsia="Times New Roman" w:hAnsi="Times New Roman" w:cs="Times New Roman"/>
                <w:color w:val="000000"/>
                <w:sz w:val="24"/>
                <w:szCs w:val="24"/>
                <w:lang w:eastAsia="en-AU"/>
              </w:rPr>
            </w:pPr>
            <w:ins w:id="4405" w:author="Jeremie Giraud" w:date="2019-08-08T15:22:00Z">
              <w:r>
                <w:rPr>
                  <w:rFonts w:ascii="Times New Roman" w:eastAsia="Times New Roman" w:hAnsi="Times New Roman" w:cs="Times New Roman"/>
                  <w:color w:val="000000"/>
                  <w:sz w:val="24"/>
                  <w:szCs w:val="24"/>
                  <w:lang w:eastAsia="en-AU"/>
                </w:rPr>
                <w:t>Value for example case</w:t>
              </w:r>
            </w:ins>
          </w:p>
        </w:tc>
        <w:tc>
          <w:tcPr>
            <w:tcW w:w="632" w:type="dxa"/>
            <w:tcBorders>
              <w:top w:val="single" w:sz="8" w:space="0" w:color="BFBFBF"/>
              <w:left w:val="nil"/>
              <w:bottom w:val="single" w:sz="8" w:space="0" w:color="BFBFBF"/>
              <w:right w:val="single" w:sz="8" w:space="0" w:color="BFBFBF"/>
            </w:tcBorders>
            <w:shd w:val="clear" w:color="auto" w:fill="auto"/>
            <w:noWrap/>
            <w:vAlign w:val="center"/>
            <w:hideMark/>
            <w:tcPrChange w:id="4406" w:author="Jeremie Giraud" w:date="2019-08-08T16:03:00Z">
              <w:tcPr>
                <w:tcW w:w="2763" w:type="dxa"/>
                <w:gridSpan w:val="3"/>
                <w:tcBorders>
                  <w:top w:val="single" w:sz="8" w:space="0" w:color="BFBFBF"/>
                  <w:left w:val="nil"/>
                  <w:bottom w:val="single" w:sz="8" w:space="0" w:color="BFBFBF"/>
                  <w:right w:val="single" w:sz="8" w:space="0" w:color="BFBFBF"/>
                </w:tcBorders>
                <w:shd w:val="clear" w:color="auto" w:fill="auto"/>
                <w:noWrap/>
                <w:vAlign w:val="center"/>
                <w:hideMark/>
              </w:tcPr>
            </w:tcPrChange>
          </w:tcPr>
          <w:p w14:paraId="167C8A88" w14:textId="33CFA80C" w:rsidR="002B5C4F" w:rsidRPr="002B5C4F" w:rsidRDefault="00F02884" w:rsidP="002B5C4F">
            <w:pPr>
              <w:spacing w:after="0" w:line="240" w:lineRule="auto"/>
              <w:rPr>
                <w:ins w:id="4407" w:author="Jeremie Giraud" w:date="2019-08-08T15:13:00Z"/>
                <w:rFonts w:ascii="Times New Roman" w:eastAsia="Times New Roman" w:hAnsi="Times New Roman" w:cs="Times New Roman"/>
                <w:color w:val="000000"/>
                <w:sz w:val="24"/>
                <w:szCs w:val="24"/>
                <w:lang w:eastAsia="en-AU"/>
              </w:rPr>
            </w:pPr>
            <w:ins w:id="4408" w:author="Jeremie Giraud" w:date="2019-08-08T15:52:00Z">
              <w:r>
                <w:rPr>
                  <w:rFonts w:ascii="Times New Roman" w:eastAsia="Times New Roman" w:hAnsi="Times New Roman" w:cs="Times New Roman"/>
                  <w:color w:val="000000"/>
                  <w:sz w:val="24"/>
                  <w:szCs w:val="24"/>
                  <w:lang w:eastAsia="en-AU"/>
                </w:rPr>
                <w:t>Range/remark</w:t>
              </w:r>
            </w:ins>
            <w:ins w:id="4409" w:author="Jeremie Giraud" w:date="2019-08-08T15:13:00Z">
              <w:r w:rsidR="002B5C4F" w:rsidRPr="002B5C4F">
                <w:rPr>
                  <w:rFonts w:ascii="Times New Roman" w:eastAsia="Times New Roman" w:hAnsi="Times New Roman" w:cs="Times New Roman"/>
                  <w:color w:val="000000"/>
                  <w:sz w:val="24"/>
                  <w:szCs w:val="24"/>
                  <w:lang w:eastAsia="en-AU"/>
                </w:rPr>
                <w:t xml:space="preserve"> </w:t>
              </w:r>
            </w:ins>
          </w:p>
        </w:tc>
      </w:tr>
      <w:tr w:rsidR="00051133" w:rsidRPr="002B5C4F" w14:paraId="2F00D769" w14:textId="77777777" w:rsidTr="00051133">
        <w:trPr>
          <w:trHeight w:val="330"/>
          <w:ins w:id="4410" w:author="Jeremie Giraud" w:date="2019-08-08T15:13:00Z"/>
          <w:trPrChange w:id="4411"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12"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6F9BA4D9" w14:textId="77777777" w:rsidR="002B5C4F" w:rsidRPr="002B5C4F" w:rsidRDefault="002B5C4F" w:rsidP="002B5C4F">
            <w:pPr>
              <w:spacing w:after="0" w:line="240" w:lineRule="auto"/>
              <w:rPr>
                <w:ins w:id="4413" w:author="Jeremie Giraud" w:date="2019-08-08T15:13:00Z"/>
                <w:rFonts w:ascii="Times New Roman" w:eastAsia="Times New Roman" w:hAnsi="Times New Roman" w:cs="Times New Roman"/>
                <w:color w:val="000000"/>
                <w:sz w:val="24"/>
                <w:szCs w:val="24"/>
                <w:lang w:eastAsia="en-AU"/>
              </w:rPr>
            </w:pPr>
            <w:ins w:id="4414" w:author="Jeremie Giraud" w:date="2019-08-08T15:13:00Z">
              <w:r w:rsidRPr="002B5C4F">
                <w:rPr>
                  <w:rFonts w:ascii="Times New Roman" w:eastAsia="Times New Roman" w:hAnsi="Times New Roman" w:cs="Times New Roman"/>
                  <w:color w:val="000000"/>
                  <w:sz w:val="24"/>
                  <w:szCs w:val="24"/>
                  <w:lang w:eastAsia="en-AU"/>
                </w:rPr>
                <w:t>******* GRAV / MAG DATA parameters ****</w:t>
              </w:r>
            </w:ins>
          </w:p>
        </w:tc>
        <w:tc>
          <w:tcPr>
            <w:tcW w:w="4160" w:type="dxa"/>
            <w:tcBorders>
              <w:top w:val="nil"/>
              <w:left w:val="nil"/>
              <w:bottom w:val="single" w:sz="8" w:space="0" w:color="BFBFBF"/>
              <w:right w:val="single" w:sz="8" w:space="0" w:color="BFBFBF"/>
            </w:tcBorders>
            <w:shd w:val="clear" w:color="auto" w:fill="auto"/>
            <w:noWrap/>
            <w:vAlign w:val="center"/>
            <w:hideMark/>
            <w:tcPrChange w:id="4415"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411008C6" w14:textId="67BA66B8" w:rsidR="002B5C4F" w:rsidRPr="002B5C4F" w:rsidRDefault="002B5C4F">
            <w:pPr>
              <w:spacing w:after="0" w:line="240" w:lineRule="auto"/>
              <w:rPr>
                <w:ins w:id="4416" w:author="Jeremie Giraud" w:date="2019-08-08T15:13:00Z"/>
                <w:rFonts w:ascii="Times New Roman" w:eastAsia="Times New Roman" w:hAnsi="Times New Roman" w:cs="Times New Roman"/>
                <w:color w:val="000000"/>
                <w:sz w:val="24"/>
                <w:szCs w:val="24"/>
                <w:lang w:eastAsia="en-AU"/>
              </w:rPr>
            </w:pPr>
            <w:ins w:id="4417" w:author="Jeremie Giraud" w:date="2019-08-08T15:13:00Z">
              <w:r w:rsidRPr="002B5C4F">
                <w:rPr>
                  <w:rFonts w:ascii="Times New Roman" w:eastAsia="Times New Roman" w:hAnsi="Times New Roman" w:cs="Times New Roman"/>
                  <w:color w:val="000000"/>
                  <w:sz w:val="24"/>
                  <w:szCs w:val="24"/>
                  <w:lang w:eastAsia="en-AU"/>
                </w:rPr>
                <w:t> </w:t>
              </w:r>
            </w:ins>
            <w:ins w:id="4418" w:author="Jeremie Giraud" w:date="2019-08-08T15:21:00Z">
              <w:r w:rsidR="00971F1D">
                <w:rPr>
                  <w:rFonts w:ascii="Times New Roman" w:eastAsia="Times New Roman" w:hAnsi="Times New Roman" w:cs="Times New Roman"/>
                  <w:color w:val="000000"/>
                  <w:sz w:val="24"/>
                  <w:szCs w:val="24"/>
                  <w:lang w:eastAsia="en-AU"/>
                </w:rPr>
                <w:t>N/A</w:t>
              </w:r>
            </w:ins>
          </w:p>
        </w:tc>
        <w:tc>
          <w:tcPr>
            <w:tcW w:w="632" w:type="dxa"/>
            <w:tcBorders>
              <w:top w:val="nil"/>
              <w:left w:val="nil"/>
              <w:bottom w:val="single" w:sz="8" w:space="0" w:color="BFBFBF"/>
              <w:right w:val="single" w:sz="8" w:space="0" w:color="BFBFBF"/>
            </w:tcBorders>
            <w:shd w:val="clear" w:color="auto" w:fill="auto"/>
            <w:noWrap/>
            <w:vAlign w:val="center"/>
            <w:hideMark/>
            <w:tcPrChange w:id="4419"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1F2D7C28" w14:textId="013548E5" w:rsidR="002B5C4F" w:rsidRPr="002B5C4F" w:rsidRDefault="002B5C4F" w:rsidP="002B5C4F">
            <w:pPr>
              <w:spacing w:after="0" w:line="240" w:lineRule="auto"/>
              <w:rPr>
                <w:ins w:id="4420" w:author="Jeremie Giraud" w:date="2019-08-08T15:13:00Z"/>
                <w:rFonts w:ascii="Times New Roman" w:eastAsia="Times New Roman" w:hAnsi="Times New Roman" w:cs="Times New Roman"/>
                <w:color w:val="000000"/>
                <w:sz w:val="24"/>
                <w:szCs w:val="24"/>
                <w:lang w:eastAsia="en-AU"/>
              </w:rPr>
            </w:pPr>
            <w:ins w:id="4421" w:author="Jeremie Giraud" w:date="2019-08-08T15:13:00Z">
              <w:r w:rsidRPr="002B5C4F">
                <w:rPr>
                  <w:rFonts w:ascii="Times New Roman" w:eastAsia="Times New Roman" w:hAnsi="Times New Roman" w:cs="Times New Roman"/>
                  <w:color w:val="000000"/>
                  <w:sz w:val="24"/>
                  <w:szCs w:val="24"/>
                  <w:lang w:eastAsia="en-AU"/>
                </w:rPr>
                <w:t> </w:t>
              </w:r>
            </w:ins>
            <w:ins w:id="4422" w:author="Jeremie Giraud" w:date="2019-08-08T15:21:00Z">
              <w:r w:rsidR="00971F1D">
                <w:rPr>
                  <w:rFonts w:ascii="Times New Roman" w:eastAsia="Times New Roman" w:hAnsi="Times New Roman" w:cs="Times New Roman"/>
                  <w:color w:val="000000"/>
                  <w:sz w:val="24"/>
                  <w:szCs w:val="24"/>
                  <w:lang w:eastAsia="en-AU"/>
                </w:rPr>
                <w:t>N/A</w:t>
              </w:r>
            </w:ins>
          </w:p>
        </w:tc>
      </w:tr>
      <w:tr w:rsidR="00051133" w:rsidRPr="002B5C4F" w14:paraId="049F6E6D" w14:textId="77777777" w:rsidTr="00051133">
        <w:trPr>
          <w:trHeight w:val="330"/>
          <w:ins w:id="4423" w:author="Jeremie Giraud" w:date="2019-08-08T15:13:00Z"/>
          <w:trPrChange w:id="4424"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25"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4E54988E" w14:textId="77777777" w:rsidR="00971F1D" w:rsidRPr="002B5C4F" w:rsidRDefault="00971F1D" w:rsidP="00971F1D">
            <w:pPr>
              <w:spacing w:after="0" w:line="240" w:lineRule="auto"/>
              <w:rPr>
                <w:ins w:id="4426" w:author="Jeremie Giraud" w:date="2019-08-08T15:13:00Z"/>
                <w:rFonts w:ascii="Times New Roman" w:eastAsia="Times New Roman" w:hAnsi="Times New Roman" w:cs="Times New Roman"/>
                <w:color w:val="000000"/>
                <w:sz w:val="24"/>
                <w:szCs w:val="24"/>
                <w:lang w:eastAsia="en-AU"/>
              </w:rPr>
            </w:pPr>
            <w:ins w:id="4427" w:author="Jeremie Giraud" w:date="2019-08-08T15:13:00Z">
              <w:r w:rsidRPr="002B5C4F">
                <w:rPr>
                  <w:rFonts w:ascii="Times New Roman" w:eastAsia="Times New Roman" w:hAnsi="Times New Roman" w:cs="Times New Roman"/>
                  <w:color w:val="000000"/>
                  <w:sz w:val="24"/>
                  <w:szCs w:val="24"/>
                  <w:lang w:eastAsia="en-AU"/>
                </w:rPr>
                <w:t xml:space="preserve">grav number of data                    </w:t>
              </w:r>
            </w:ins>
          </w:p>
        </w:tc>
        <w:tc>
          <w:tcPr>
            <w:tcW w:w="4160" w:type="dxa"/>
            <w:tcBorders>
              <w:top w:val="nil"/>
              <w:left w:val="nil"/>
              <w:bottom w:val="single" w:sz="8" w:space="0" w:color="BFBFBF"/>
              <w:right w:val="single" w:sz="8" w:space="0" w:color="BFBFBF"/>
            </w:tcBorders>
            <w:shd w:val="clear" w:color="auto" w:fill="auto"/>
            <w:noWrap/>
            <w:vAlign w:val="center"/>
            <w:hideMark/>
            <w:tcPrChange w:id="4428"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1E6D6F62" w14:textId="77777777" w:rsidR="00971F1D" w:rsidRPr="002B5C4F" w:rsidRDefault="00971F1D">
            <w:pPr>
              <w:spacing w:after="0" w:line="240" w:lineRule="auto"/>
              <w:rPr>
                <w:ins w:id="4429" w:author="Jeremie Giraud" w:date="2019-08-08T15:13:00Z"/>
                <w:rFonts w:ascii="Times New Roman" w:eastAsia="Times New Roman" w:hAnsi="Times New Roman" w:cs="Times New Roman"/>
                <w:color w:val="000000"/>
                <w:sz w:val="24"/>
                <w:szCs w:val="24"/>
                <w:lang w:eastAsia="en-AU"/>
              </w:rPr>
              <w:pPrChange w:id="4430" w:author="Jeremie Giraud" w:date="2019-08-08T15:13:00Z">
                <w:pPr>
                  <w:spacing w:after="0" w:line="240" w:lineRule="auto"/>
                  <w:jc w:val="right"/>
                </w:pPr>
              </w:pPrChange>
            </w:pPr>
            <w:ins w:id="4431" w:author="Jeremie Giraud" w:date="2019-08-08T15:13:00Z">
              <w:r w:rsidRPr="002B5C4F">
                <w:rPr>
                  <w:rFonts w:ascii="Times New Roman" w:eastAsia="Times New Roman" w:hAnsi="Times New Roman" w:cs="Times New Roman"/>
                  <w:color w:val="000000"/>
                  <w:sz w:val="24"/>
                  <w:szCs w:val="24"/>
                  <w:lang w:eastAsia="en-AU"/>
                </w:rPr>
                <w:t>256</w:t>
              </w:r>
            </w:ins>
          </w:p>
        </w:tc>
        <w:tc>
          <w:tcPr>
            <w:tcW w:w="632" w:type="dxa"/>
            <w:tcBorders>
              <w:top w:val="nil"/>
              <w:left w:val="nil"/>
              <w:bottom w:val="single" w:sz="8" w:space="0" w:color="BFBFBF"/>
              <w:right w:val="single" w:sz="8" w:space="0" w:color="BFBFBF"/>
            </w:tcBorders>
            <w:shd w:val="clear" w:color="auto" w:fill="auto"/>
            <w:noWrap/>
            <w:vAlign w:val="center"/>
            <w:hideMark/>
            <w:tcPrChange w:id="4432"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6756B660" w14:textId="306EC206" w:rsidR="00971F1D" w:rsidRPr="002B5C4F" w:rsidRDefault="00971F1D" w:rsidP="00971F1D">
            <w:pPr>
              <w:spacing w:after="0" w:line="240" w:lineRule="auto"/>
              <w:rPr>
                <w:ins w:id="4433" w:author="Jeremie Giraud" w:date="2019-08-08T15:13:00Z"/>
                <w:rFonts w:ascii="Times New Roman" w:eastAsia="Times New Roman" w:hAnsi="Times New Roman" w:cs="Times New Roman"/>
                <w:color w:val="000000"/>
                <w:sz w:val="24"/>
                <w:szCs w:val="24"/>
                <w:lang w:eastAsia="en-AU"/>
              </w:rPr>
            </w:pPr>
            <w:ins w:id="4434" w:author="Jeremie Giraud" w:date="2019-08-08T15:21:00Z">
              <w:r>
                <w:rPr>
                  <w:rFonts w:ascii="Times New Roman" w:eastAsia="Times New Roman" w:hAnsi="Times New Roman" w:cs="Times New Roman"/>
                  <w:color w:val="000000"/>
                  <w:sz w:val="24"/>
                  <w:szCs w:val="24"/>
                  <w:lang w:eastAsia="en-AU"/>
                </w:rPr>
                <w:t>Survey dependant</w:t>
              </w:r>
            </w:ins>
          </w:p>
        </w:tc>
      </w:tr>
      <w:tr w:rsidR="00051133" w:rsidRPr="002B5C4F" w14:paraId="2D8A4126" w14:textId="77777777" w:rsidTr="00051133">
        <w:trPr>
          <w:trHeight w:val="330"/>
          <w:ins w:id="4435" w:author="Jeremie Giraud" w:date="2019-08-08T15:13:00Z"/>
          <w:trPrChange w:id="4436"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37"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35BEE23" w14:textId="77777777" w:rsidR="00971F1D" w:rsidRPr="002B5C4F" w:rsidRDefault="00971F1D" w:rsidP="00971F1D">
            <w:pPr>
              <w:spacing w:after="0" w:line="240" w:lineRule="auto"/>
              <w:rPr>
                <w:ins w:id="4438" w:author="Jeremie Giraud" w:date="2019-08-08T15:13:00Z"/>
                <w:rFonts w:ascii="Times New Roman" w:eastAsia="Times New Roman" w:hAnsi="Times New Roman" w:cs="Times New Roman"/>
                <w:color w:val="000000"/>
                <w:sz w:val="24"/>
                <w:szCs w:val="24"/>
                <w:lang w:eastAsia="en-AU"/>
              </w:rPr>
            </w:pPr>
            <w:ins w:id="4439" w:author="Jeremie Giraud" w:date="2019-08-08T15:13:00Z">
              <w:r w:rsidRPr="002B5C4F">
                <w:rPr>
                  <w:rFonts w:ascii="Times New Roman" w:eastAsia="Times New Roman" w:hAnsi="Times New Roman" w:cs="Times New Roman"/>
                  <w:color w:val="000000"/>
                  <w:sz w:val="24"/>
                  <w:szCs w:val="24"/>
                  <w:lang w:eastAsia="en-AU"/>
                </w:rPr>
                <w:t xml:space="preserve">mag number of data                     </w:t>
              </w:r>
            </w:ins>
          </w:p>
        </w:tc>
        <w:tc>
          <w:tcPr>
            <w:tcW w:w="4160" w:type="dxa"/>
            <w:tcBorders>
              <w:top w:val="nil"/>
              <w:left w:val="nil"/>
              <w:bottom w:val="single" w:sz="8" w:space="0" w:color="BFBFBF"/>
              <w:right w:val="single" w:sz="8" w:space="0" w:color="BFBFBF"/>
            </w:tcBorders>
            <w:shd w:val="clear" w:color="auto" w:fill="auto"/>
            <w:noWrap/>
            <w:vAlign w:val="center"/>
            <w:hideMark/>
            <w:tcPrChange w:id="4440"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28CBAACE" w14:textId="77777777" w:rsidR="00971F1D" w:rsidRPr="002B5C4F" w:rsidRDefault="00971F1D">
            <w:pPr>
              <w:spacing w:after="0" w:line="240" w:lineRule="auto"/>
              <w:rPr>
                <w:ins w:id="4441" w:author="Jeremie Giraud" w:date="2019-08-08T15:13:00Z"/>
                <w:rFonts w:ascii="Times New Roman" w:eastAsia="Times New Roman" w:hAnsi="Times New Roman" w:cs="Times New Roman"/>
                <w:color w:val="000000"/>
                <w:sz w:val="24"/>
                <w:szCs w:val="24"/>
                <w:lang w:eastAsia="en-AU"/>
              </w:rPr>
              <w:pPrChange w:id="4442" w:author="Jeremie Giraud" w:date="2019-08-08T15:13:00Z">
                <w:pPr>
                  <w:spacing w:after="0" w:line="240" w:lineRule="auto"/>
                  <w:jc w:val="right"/>
                </w:pPr>
              </w:pPrChange>
            </w:pPr>
            <w:ins w:id="4443" w:author="Jeremie Giraud" w:date="2019-08-08T15:13:00Z">
              <w:r w:rsidRPr="002B5C4F">
                <w:rPr>
                  <w:rFonts w:ascii="Times New Roman" w:eastAsia="Times New Roman" w:hAnsi="Times New Roman" w:cs="Times New Roman"/>
                  <w:color w:val="000000"/>
                  <w:sz w:val="24"/>
                  <w:szCs w:val="24"/>
                  <w:lang w:eastAsia="en-AU"/>
                </w:rPr>
                <w:t>256</w:t>
              </w:r>
            </w:ins>
          </w:p>
        </w:tc>
        <w:tc>
          <w:tcPr>
            <w:tcW w:w="632" w:type="dxa"/>
            <w:tcBorders>
              <w:top w:val="nil"/>
              <w:left w:val="nil"/>
              <w:bottom w:val="single" w:sz="8" w:space="0" w:color="BFBFBF"/>
              <w:right w:val="single" w:sz="8" w:space="0" w:color="BFBFBF"/>
            </w:tcBorders>
            <w:shd w:val="clear" w:color="auto" w:fill="auto"/>
            <w:noWrap/>
            <w:hideMark/>
            <w:tcPrChange w:id="4444" w:author="Jeremie Giraud" w:date="2019-08-08T16:03:00Z">
              <w:tcPr>
                <w:tcW w:w="2763" w:type="dxa"/>
                <w:gridSpan w:val="3"/>
                <w:tcBorders>
                  <w:top w:val="nil"/>
                  <w:left w:val="nil"/>
                  <w:bottom w:val="single" w:sz="8" w:space="0" w:color="BFBFBF"/>
                  <w:right w:val="single" w:sz="8" w:space="0" w:color="BFBFBF"/>
                </w:tcBorders>
                <w:shd w:val="clear" w:color="auto" w:fill="auto"/>
                <w:noWrap/>
                <w:hideMark/>
              </w:tcPr>
            </w:tcPrChange>
          </w:tcPr>
          <w:p w14:paraId="28645E81" w14:textId="597CBA2D" w:rsidR="00971F1D" w:rsidRPr="002B5C4F" w:rsidRDefault="00971F1D" w:rsidP="00971F1D">
            <w:pPr>
              <w:spacing w:after="0" w:line="240" w:lineRule="auto"/>
              <w:rPr>
                <w:ins w:id="4445" w:author="Jeremie Giraud" w:date="2019-08-08T15:13:00Z"/>
                <w:rFonts w:ascii="Times New Roman" w:eastAsia="Times New Roman" w:hAnsi="Times New Roman" w:cs="Times New Roman"/>
                <w:color w:val="000000"/>
                <w:sz w:val="24"/>
                <w:szCs w:val="24"/>
                <w:lang w:eastAsia="en-AU"/>
              </w:rPr>
            </w:pPr>
            <w:ins w:id="4446" w:author="Jeremie Giraud" w:date="2019-08-08T15:22:00Z">
              <w:r>
                <w:rPr>
                  <w:rFonts w:ascii="Times New Roman" w:eastAsia="Times New Roman" w:hAnsi="Times New Roman" w:cs="Times New Roman"/>
                  <w:color w:val="000000"/>
                  <w:sz w:val="24"/>
                  <w:szCs w:val="24"/>
                  <w:lang w:eastAsia="en-AU"/>
                </w:rPr>
                <w:t>Survey dependant</w:t>
              </w:r>
            </w:ins>
          </w:p>
        </w:tc>
      </w:tr>
      <w:tr w:rsidR="00051133" w:rsidRPr="002B5C4F" w14:paraId="04DC4E59" w14:textId="77777777" w:rsidTr="00051133">
        <w:trPr>
          <w:trHeight w:val="330"/>
          <w:ins w:id="4447" w:author="Jeremie Giraud" w:date="2019-08-08T15:13:00Z"/>
          <w:trPrChange w:id="4448"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49"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BF210D1" w14:textId="77777777" w:rsidR="00971F1D" w:rsidRPr="002B5C4F" w:rsidRDefault="00971F1D" w:rsidP="00971F1D">
            <w:pPr>
              <w:spacing w:after="0" w:line="240" w:lineRule="auto"/>
              <w:rPr>
                <w:ins w:id="4450" w:author="Jeremie Giraud" w:date="2019-08-08T15:13:00Z"/>
                <w:rFonts w:ascii="Times New Roman" w:eastAsia="Times New Roman" w:hAnsi="Times New Roman" w:cs="Times New Roman"/>
                <w:color w:val="000000"/>
                <w:sz w:val="24"/>
                <w:szCs w:val="24"/>
                <w:lang w:eastAsia="en-AU"/>
              </w:rPr>
            </w:pPr>
            <w:ins w:id="4451" w:author="Jeremie Giraud" w:date="2019-08-08T15:13:00Z">
              <w:r w:rsidRPr="002B5C4F">
                <w:rPr>
                  <w:rFonts w:ascii="Times New Roman" w:eastAsia="Times New Roman" w:hAnsi="Times New Roman" w:cs="Times New Roman"/>
                  <w:color w:val="000000"/>
                  <w:sz w:val="24"/>
                  <w:szCs w:val="24"/>
                  <w:lang w:eastAsia="en-AU"/>
                </w:rPr>
                <w:t xml:space="preserve">data format (1-points, 2-GDA)          </w:t>
              </w:r>
            </w:ins>
          </w:p>
        </w:tc>
        <w:tc>
          <w:tcPr>
            <w:tcW w:w="4160" w:type="dxa"/>
            <w:tcBorders>
              <w:top w:val="nil"/>
              <w:left w:val="nil"/>
              <w:bottom w:val="single" w:sz="8" w:space="0" w:color="BFBFBF"/>
              <w:right w:val="single" w:sz="8" w:space="0" w:color="BFBFBF"/>
            </w:tcBorders>
            <w:shd w:val="clear" w:color="auto" w:fill="auto"/>
            <w:noWrap/>
            <w:vAlign w:val="center"/>
            <w:hideMark/>
            <w:tcPrChange w:id="4452"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007BFCBE" w14:textId="77777777" w:rsidR="00971F1D" w:rsidRPr="002B5C4F" w:rsidRDefault="00971F1D">
            <w:pPr>
              <w:spacing w:after="0" w:line="240" w:lineRule="auto"/>
              <w:rPr>
                <w:ins w:id="4453" w:author="Jeremie Giraud" w:date="2019-08-08T15:13:00Z"/>
                <w:rFonts w:ascii="Times New Roman" w:eastAsia="Times New Roman" w:hAnsi="Times New Roman" w:cs="Times New Roman"/>
                <w:color w:val="000000"/>
                <w:sz w:val="24"/>
                <w:szCs w:val="24"/>
                <w:lang w:eastAsia="en-AU"/>
              </w:rPr>
              <w:pPrChange w:id="4454" w:author="Jeremie Giraud" w:date="2019-08-08T15:13:00Z">
                <w:pPr>
                  <w:spacing w:after="0" w:line="240" w:lineRule="auto"/>
                  <w:jc w:val="right"/>
                </w:pPr>
              </w:pPrChange>
            </w:pPr>
            <w:ins w:id="4455" w:author="Jeremie Giraud" w:date="2019-08-08T15:13:00Z">
              <w:r w:rsidRPr="002B5C4F">
                <w:rPr>
                  <w:rFonts w:ascii="Times New Roman" w:eastAsia="Times New Roman" w:hAnsi="Times New Roman" w:cs="Times New Roman"/>
                  <w:color w:val="000000"/>
                  <w:sz w:val="24"/>
                  <w:szCs w:val="24"/>
                  <w:lang w:eastAsia="en-AU"/>
                </w:rPr>
                <w:t>1</w:t>
              </w:r>
            </w:ins>
          </w:p>
        </w:tc>
        <w:tc>
          <w:tcPr>
            <w:tcW w:w="632" w:type="dxa"/>
            <w:tcBorders>
              <w:top w:val="nil"/>
              <w:left w:val="nil"/>
              <w:bottom w:val="single" w:sz="8" w:space="0" w:color="BFBFBF"/>
              <w:right w:val="single" w:sz="8" w:space="0" w:color="BFBFBF"/>
            </w:tcBorders>
            <w:shd w:val="clear" w:color="auto" w:fill="auto"/>
            <w:noWrap/>
            <w:vAlign w:val="center"/>
            <w:hideMark/>
            <w:tcPrChange w:id="4456"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2F9BBE32" w14:textId="7FEF79F1" w:rsidR="00971F1D" w:rsidRPr="002B5C4F" w:rsidRDefault="00971F1D" w:rsidP="00971F1D">
            <w:pPr>
              <w:spacing w:after="0" w:line="240" w:lineRule="auto"/>
              <w:rPr>
                <w:ins w:id="4457" w:author="Jeremie Giraud" w:date="2019-08-08T15:13:00Z"/>
                <w:rFonts w:ascii="Times New Roman" w:eastAsia="Times New Roman" w:hAnsi="Times New Roman" w:cs="Times New Roman"/>
                <w:color w:val="000000"/>
                <w:sz w:val="24"/>
                <w:szCs w:val="24"/>
                <w:lang w:eastAsia="en-AU"/>
              </w:rPr>
            </w:pPr>
            <w:ins w:id="4458" w:author="Jeremie Giraud" w:date="2019-08-08T15:13:00Z">
              <w:r w:rsidRPr="002B5C4F">
                <w:rPr>
                  <w:rFonts w:ascii="Times New Roman" w:eastAsia="Times New Roman" w:hAnsi="Times New Roman" w:cs="Times New Roman"/>
                  <w:color w:val="000000"/>
                  <w:sz w:val="24"/>
                  <w:szCs w:val="24"/>
                  <w:lang w:eastAsia="en-AU"/>
                </w:rPr>
                <w:t> </w:t>
              </w:r>
            </w:ins>
            <w:ins w:id="4459" w:author="Jeremie Giraud" w:date="2019-08-08T15:22:00Z">
              <w:r>
                <w:rPr>
                  <w:rFonts w:ascii="Times New Roman" w:eastAsia="Times New Roman" w:hAnsi="Times New Roman" w:cs="Times New Roman"/>
                  <w:color w:val="000000"/>
                  <w:sz w:val="24"/>
                  <w:szCs w:val="24"/>
                  <w:lang w:eastAsia="en-AU"/>
                </w:rPr>
                <w:t>N/A</w:t>
              </w:r>
            </w:ins>
          </w:p>
        </w:tc>
      </w:tr>
      <w:tr w:rsidR="00051133" w:rsidRPr="002B5C4F" w14:paraId="6BA1B7A1" w14:textId="77777777" w:rsidTr="00051133">
        <w:trPr>
          <w:trHeight w:val="330"/>
          <w:ins w:id="4460" w:author="Jeremie Giraud" w:date="2019-08-08T15:13:00Z"/>
          <w:trPrChange w:id="4461"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62"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12B66492" w14:textId="77777777" w:rsidR="00971F1D" w:rsidRPr="002B5C4F" w:rsidRDefault="00971F1D" w:rsidP="00971F1D">
            <w:pPr>
              <w:spacing w:after="0" w:line="240" w:lineRule="auto"/>
              <w:rPr>
                <w:ins w:id="4463" w:author="Jeremie Giraud" w:date="2019-08-08T15:13:00Z"/>
                <w:rFonts w:ascii="Times New Roman" w:eastAsia="Times New Roman" w:hAnsi="Times New Roman" w:cs="Times New Roman"/>
                <w:color w:val="000000"/>
                <w:sz w:val="24"/>
                <w:szCs w:val="24"/>
                <w:lang w:eastAsia="en-AU"/>
              </w:rPr>
            </w:pPr>
            <w:ins w:id="4464" w:author="Jeremie Giraud" w:date="2019-08-08T15:13:00Z">
              <w:r w:rsidRPr="002B5C4F">
                <w:rPr>
                  <w:rFonts w:ascii="Times New Roman" w:eastAsia="Times New Roman" w:hAnsi="Times New Roman" w:cs="Times New Roman"/>
                  <w:color w:val="000000"/>
                  <w:sz w:val="24"/>
                  <w:szCs w:val="24"/>
                  <w:lang w:eastAsia="en-AU"/>
                </w:rPr>
                <w:t xml:space="preserve">inverse data density (for GDA)         </w:t>
              </w:r>
            </w:ins>
          </w:p>
        </w:tc>
        <w:tc>
          <w:tcPr>
            <w:tcW w:w="4160" w:type="dxa"/>
            <w:tcBorders>
              <w:top w:val="nil"/>
              <w:left w:val="nil"/>
              <w:bottom w:val="single" w:sz="8" w:space="0" w:color="BFBFBF"/>
              <w:right w:val="single" w:sz="8" w:space="0" w:color="BFBFBF"/>
            </w:tcBorders>
            <w:shd w:val="clear" w:color="auto" w:fill="auto"/>
            <w:noWrap/>
            <w:vAlign w:val="center"/>
            <w:hideMark/>
            <w:tcPrChange w:id="4465"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7A3CE1A8" w14:textId="77777777" w:rsidR="00971F1D" w:rsidRPr="002B5C4F" w:rsidRDefault="00971F1D">
            <w:pPr>
              <w:spacing w:after="0" w:line="240" w:lineRule="auto"/>
              <w:rPr>
                <w:ins w:id="4466" w:author="Jeremie Giraud" w:date="2019-08-08T15:13:00Z"/>
                <w:rFonts w:ascii="Times New Roman" w:eastAsia="Times New Roman" w:hAnsi="Times New Roman" w:cs="Times New Roman"/>
                <w:color w:val="000000"/>
                <w:sz w:val="24"/>
                <w:szCs w:val="24"/>
                <w:lang w:eastAsia="en-AU"/>
              </w:rPr>
              <w:pPrChange w:id="4467" w:author="Jeremie Giraud" w:date="2019-08-08T15:13:00Z">
                <w:pPr>
                  <w:spacing w:after="0" w:line="240" w:lineRule="auto"/>
                  <w:jc w:val="right"/>
                </w:pPr>
              </w:pPrChange>
            </w:pPr>
            <w:ins w:id="4468" w:author="Jeremie Giraud" w:date="2019-08-08T15:13:00Z">
              <w:r w:rsidRPr="002B5C4F">
                <w:rPr>
                  <w:rFonts w:ascii="Times New Roman" w:eastAsia="Times New Roman" w:hAnsi="Times New Roman" w:cs="Times New Roman"/>
                  <w:color w:val="000000"/>
                  <w:sz w:val="24"/>
                  <w:szCs w:val="24"/>
                  <w:lang w:eastAsia="en-AU"/>
                </w:rPr>
                <w:t>1</w:t>
              </w:r>
            </w:ins>
          </w:p>
        </w:tc>
        <w:tc>
          <w:tcPr>
            <w:tcW w:w="632" w:type="dxa"/>
            <w:tcBorders>
              <w:top w:val="nil"/>
              <w:left w:val="nil"/>
              <w:bottom w:val="single" w:sz="8" w:space="0" w:color="BFBFBF"/>
              <w:right w:val="single" w:sz="8" w:space="0" w:color="BFBFBF"/>
            </w:tcBorders>
            <w:shd w:val="clear" w:color="auto" w:fill="auto"/>
            <w:noWrap/>
            <w:vAlign w:val="center"/>
            <w:hideMark/>
            <w:tcPrChange w:id="4469"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0CA9DD76" w14:textId="6750DB1F" w:rsidR="00971F1D" w:rsidRPr="002B5C4F" w:rsidRDefault="00971F1D" w:rsidP="00971F1D">
            <w:pPr>
              <w:spacing w:after="0" w:line="240" w:lineRule="auto"/>
              <w:rPr>
                <w:ins w:id="4470" w:author="Jeremie Giraud" w:date="2019-08-08T15:13:00Z"/>
                <w:rFonts w:ascii="Times New Roman" w:eastAsia="Times New Roman" w:hAnsi="Times New Roman" w:cs="Times New Roman"/>
                <w:color w:val="000000"/>
                <w:sz w:val="24"/>
                <w:szCs w:val="24"/>
                <w:lang w:eastAsia="en-AU"/>
              </w:rPr>
            </w:pPr>
            <w:ins w:id="4471" w:author="Jeremie Giraud" w:date="2019-08-08T15:13:00Z">
              <w:r w:rsidRPr="002B5C4F">
                <w:rPr>
                  <w:rFonts w:ascii="Times New Roman" w:eastAsia="Times New Roman" w:hAnsi="Times New Roman" w:cs="Times New Roman"/>
                  <w:color w:val="000000"/>
                  <w:sz w:val="24"/>
                  <w:szCs w:val="24"/>
                  <w:lang w:eastAsia="en-AU"/>
                </w:rPr>
                <w:t> </w:t>
              </w:r>
            </w:ins>
            <w:ins w:id="4472" w:author="Jeremie Giraud" w:date="2019-08-08T15:22:00Z">
              <w:r>
                <w:rPr>
                  <w:rFonts w:ascii="Times New Roman" w:eastAsia="Times New Roman" w:hAnsi="Times New Roman" w:cs="Times New Roman"/>
                  <w:color w:val="000000"/>
                  <w:sz w:val="24"/>
                  <w:szCs w:val="24"/>
                  <w:lang w:eastAsia="en-AU"/>
                </w:rPr>
                <w:t>N/A</w:t>
              </w:r>
            </w:ins>
          </w:p>
        </w:tc>
      </w:tr>
      <w:tr w:rsidR="00051133" w:rsidRPr="002B5C4F" w14:paraId="7DD865D6" w14:textId="77777777" w:rsidTr="00051133">
        <w:trPr>
          <w:trHeight w:val="330"/>
          <w:ins w:id="4473" w:author="Jeremie Giraud" w:date="2019-08-08T15:13:00Z"/>
          <w:trPrChange w:id="4474"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75"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60E8B6F" w14:textId="77777777" w:rsidR="00971F1D" w:rsidRPr="002B5C4F" w:rsidRDefault="00971F1D" w:rsidP="00971F1D">
            <w:pPr>
              <w:spacing w:after="0" w:line="240" w:lineRule="auto"/>
              <w:rPr>
                <w:ins w:id="4476" w:author="Jeremie Giraud" w:date="2019-08-08T15:13:00Z"/>
                <w:rFonts w:ascii="Times New Roman" w:eastAsia="Times New Roman" w:hAnsi="Times New Roman" w:cs="Times New Roman"/>
                <w:color w:val="000000"/>
                <w:sz w:val="24"/>
                <w:szCs w:val="24"/>
                <w:lang w:eastAsia="en-AU"/>
              </w:rPr>
            </w:pPr>
            <w:ins w:id="4477" w:author="Jeremie Giraud" w:date="2019-08-08T15:13:00Z">
              <w:r w:rsidRPr="002B5C4F">
                <w:rPr>
                  <w:rFonts w:ascii="Times New Roman" w:eastAsia="Times New Roman" w:hAnsi="Times New Roman" w:cs="Times New Roman"/>
                  <w:color w:val="000000"/>
                  <w:sz w:val="24"/>
                  <w:szCs w:val="24"/>
                  <w:lang w:eastAsia="en-AU"/>
                </w:rPr>
                <w:t xml:space="preserve">data section beginning x y z (for GDA) </w:t>
              </w:r>
            </w:ins>
          </w:p>
        </w:tc>
        <w:tc>
          <w:tcPr>
            <w:tcW w:w="4160" w:type="dxa"/>
            <w:tcBorders>
              <w:top w:val="nil"/>
              <w:left w:val="nil"/>
              <w:bottom w:val="single" w:sz="8" w:space="0" w:color="BFBFBF"/>
              <w:right w:val="single" w:sz="8" w:space="0" w:color="BFBFBF"/>
            </w:tcBorders>
            <w:shd w:val="clear" w:color="auto" w:fill="auto"/>
            <w:noWrap/>
            <w:vAlign w:val="center"/>
            <w:hideMark/>
            <w:tcPrChange w:id="4478"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6707E32F" w14:textId="77777777" w:rsidR="00971F1D" w:rsidRPr="002B5C4F" w:rsidRDefault="00971F1D">
            <w:pPr>
              <w:spacing w:after="0" w:line="240" w:lineRule="auto"/>
              <w:rPr>
                <w:ins w:id="4479" w:author="Jeremie Giraud" w:date="2019-08-08T15:13:00Z"/>
                <w:rFonts w:ascii="Times New Roman" w:eastAsia="Times New Roman" w:hAnsi="Times New Roman" w:cs="Times New Roman"/>
                <w:color w:val="000000"/>
                <w:sz w:val="24"/>
                <w:szCs w:val="24"/>
                <w:lang w:eastAsia="en-AU"/>
              </w:rPr>
            </w:pPr>
            <w:ins w:id="4480" w:author="Jeremie Giraud" w:date="2019-08-08T15:13:00Z">
              <w:r w:rsidRPr="002B5C4F">
                <w:rPr>
                  <w:rFonts w:ascii="Times New Roman" w:eastAsia="Times New Roman" w:hAnsi="Times New Roman" w:cs="Times New Roman"/>
                  <w:color w:val="000000"/>
                  <w:sz w:val="24"/>
                  <w:szCs w:val="24"/>
                  <w:lang w:eastAsia="en-AU"/>
                </w:rPr>
                <w:t xml:space="preserve"> 0.d0 0.d0 0.d0</w:t>
              </w:r>
            </w:ins>
          </w:p>
        </w:tc>
        <w:tc>
          <w:tcPr>
            <w:tcW w:w="632" w:type="dxa"/>
            <w:tcBorders>
              <w:top w:val="nil"/>
              <w:left w:val="nil"/>
              <w:bottom w:val="single" w:sz="8" w:space="0" w:color="BFBFBF"/>
              <w:right w:val="single" w:sz="8" w:space="0" w:color="BFBFBF"/>
            </w:tcBorders>
            <w:shd w:val="clear" w:color="auto" w:fill="auto"/>
            <w:noWrap/>
            <w:vAlign w:val="center"/>
            <w:hideMark/>
            <w:tcPrChange w:id="4481"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34A37551" w14:textId="5C626A93" w:rsidR="00971F1D" w:rsidRPr="002B5C4F" w:rsidRDefault="00971F1D" w:rsidP="00971F1D">
            <w:pPr>
              <w:spacing w:after="0" w:line="240" w:lineRule="auto"/>
              <w:rPr>
                <w:ins w:id="4482" w:author="Jeremie Giraud" w:date="2019-08-08T15:13:00Z"/>
                <w:rFonts w:ascii="Times New Roman" w:eastAsia="Times New Roman" w:hAnsi="Times New Roman" w:cs="Times New Roman"/>
                <w:color w:val="000000"/>
                <w:sz w:val="24"/>
                <w:szCs w:val="24"/>
                <w:lang w:eastAsia="en-AU"/>
              </w:rPr>
            </w:pPr>
            <w:ins w:id="4483" w:author="Jeremie Giraud" w:date="2019-08-08T15:23:00Z">
              <w:r w:rsidRPr="002B5C4F">
                <w:rPr>
                  <w:rFonts w:ascii="Times New Roman" w:eastAsia="Times New Roman" w:hAnsi="Times New Roman" w:cs="Times New Roman"/>
                  <w:color w:val="000000"/>
                  <w:sz w:val="24"/>
                  <w:szCs w:val="24"/>
                  <w:lang w:eastAsia="en-AU"/>
                </w:rPr>
                <w:t> </w:t>
              </w:r>
              <w:r>
                <w:rPr>
                  <w:rFonts w:ascii="Times New Roman" w:eastAsia="Times New Roman" w:hAnsi="Times New Roman" w:cs="Times New Roman"/>
                  <w:color w:val="000000"/>
                  <w:sz w:val="24"/>
                  <w:szCs w:val="24"/>
                  <w:lang w:eastAsia="en-AU"/>
                </w:rPr>
                <w:t>N/A</w:t>
              </w:r>
            </w:ins>
          </w:p>
        </w:tc>
      </w:tr>
      <w:tr w:rsidR="00051133" w:rsidRPr="002B5C4F" w14:paraId="52915DCA" w14:textId="77777777" w:rsidTr="00051133">
        <w:trPr>
          <w:trHeight w:val="330"/>
          <w:ins w:id="4484" w:author="Jeremie Giraud" w:date="2019-08-08T15:13:00Z"/>
          <w:trPrChange w:id="4485"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86"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1C7B288" w14:textId="77777777" w:rsidR="00971F1D" w:rsidRPr="002B5C4F" w:rsidRDefault="00971F1D" w:rsidP="00971F1D">
            <w:pPr>
              <w:spacing w:after="0" w:line="240" w:lineRule="auto"/>
              <w:rPr>
                <w:ins w:id="4487" w:author="Jeremie Giraud" w:date="2019-08-08T15:13:00Z"/>
                <w:rFonts w:ascii="Times New Roman" w:eastAsia="Times New Roman" w:hAnsi="Times New Roman" w:cs="Times New Roman"/>
                <w:color w:val="000000"/>
                <w:sz w:val="24"/>
                <w:szCs w:val="24"/>
                <w:lang w:eastAsia="en-AU"/>
              </w:rPr>
            </w:pPr>
            <w:ins w:id="4488" w:author="Jeremie Giraud" w:date="2019-08-08T15:13:00Z">
              <w:r w:rsidRPr="002B5C4F">
                <w:rPr>
                  <w:rFonts w:ascii="Times New Roman" w:eastAsia="Times New Roman" w:hAnsi="Times New Roman" w:cs="Times New Roman"/>
                  <w:color w:val="000000"/>
                  <w:sz w:val="24"/>
                  <w:szCs w:val="24"/>
                  <w:lang w:eastAsia="en-AU"/>
                </w:rPr>
                <w:t xml:space="preserve">grid based on grid file(1) or model(2) </w:t>
              </w:r>
            </w:ins>
          </w:p>
        </w:tc>
        <w:tc>
          <w:tcPr>
            <w:tcW w:w="4160" w:type="dxa"/>
            <w:tcBorders>
              <w:top w:val="nil"/>
              <w:left w:val="nil"/>
              <w:bottom w:val="single" w:sz="8" w:space="0" w:color="BFBFBF"/>
              <w:right w:val="single" w:sz="8" w:space="0" w:color="BFBFBF"/>
            </w:tcBorders>
            <w:shd w:val="clear" w:color="auto" w:fill="auto"/>
            <w:noWrap/>
            <w:vAlign w:val="center"/>
            <w:hideMark/>
            <w:tcPrChange w:id="4489"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15190BE9" w14:textId="77777777" w:rsidR="00971F1D" w:rsidRPr="002B5C4F" w:rsidRDefault="00971F1D">
            <w:pPr>
              <w:spacing w:after="0" w:line="240" w:lineRule="auto"/>
              <w:rPr>
                <w:ins w:id="4490" w:author="Jeremie Giraud" w:date="2019-08-08T15:13:00Z"/>
                <w:rFonts w:ascii="Times New Roman" w:eastAsia="Times New Roman" w:hAnsi="Times New Roman" w:cs="Times New Roman"/>
                <w:color w:val="000000"/>
                <w:sz w:val="24"/>
                <w:szCs w:val="24"/>
                <w:lang w:eastAsia="en-AU"/>
              </w:rPr>
              <w:pPrChange w:id="4491" w:author="Jeremie Giraud" w:date="2019-08-08T15:13:00Z">
                <w:pPr>
                  <w:spacing w:after="0" w:line="240" w:lineRule="auto"/>
                  <w:jc w:val="right"/>
                </w:pPr>
              </w:pPrChange>
            </w:pPr>
            <w:ins w:id="4492" w:author="Jeremie Giraud" w:date="2019-08-08T15:13:00Z">
              <w:r w:rsidRPr="002B5C4F">
                <w:rPr>
                  <w:rFonts w:ascii="Times New Roman" w:eastAsia="Times New Roman" w:hAnsi="Times New Roman" w:cs="Times New Roman"/>
                  <w:color w:val="000000"/>
                  <w:sz w:val="24"/>
                  <w:szCs w:val="24"/>
                  <w:lang w:eastAsia="en-AU"/>
                </w:rPr>
                <w:t>1</w:t>
              </w:r>
            </w:ins>
          </w:p>
        </w:tc>
        <w:tc>
          <w:tcPr>
            <w:tcW w:w="632" w:type="dxa"/>
            <w:tcBorders>
              <w:top w:val="nil"/>
              <w:left w:val="nil"/>
              <w:bottom w:val="single" w:sz="8" w:space="0" w:color="BFBFBF"/>
              <w:right w:val="single" w:sz="8" w:space="0" w:color="BFBFBF"/>
            </w:tcBorders>
            <w:shd w:val="clear" w:color="auto" w:fill="auto"/>
            <w:noWrap/>
            <w:vAlign w:val="center"/>
            <w:hideMark/>
            <w:tcPrChange w:id="4493"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7CEAB0E6" w14:textId="57887325" w:rsidR="00971F1D" w:rsidRPr="002B5C4F" w:rsidRDefault="00A5054E" w:rsidP="00971F1D">
            <w:pPr>
              <w:spacing w:after="0" w:line="240" w:lineRule="auto"/>
              <w:rPr>
                <w:ins w:id="4494" w:author="Jeremie Giraud" w:date="2019-08-08T15:13:00Z"/>
                <w:rFonts w:ascii="Times New Roman" w:eastAsia="Times New Roman" w:hAnsi="Times New Roman" w:cs="Times New Roman"/>
                <w:color w:val="000000"/>
                <w:sz w:val="24"/>
                <w:szCs w:val="24"/>
                <w:lang w:eastAsia="en-AU"/>
              </w:rPr>
            </w:pPr>
            <w:ins w:id="4495" w:author="Jeremie Giraud" w:date="2019-08-08T16:08:00Z">
              <w:r>
                <w:rPr>
                  <w:rFonts w:ascii="Times New Roman" w:eastAsia="Times New Roman" w:hAnsi="Times New Roman" w:cs="Times New Roman"/>
                  <w:color w:val="000000"/>
                  <w:sz w:val="24"/>
                  <w:szCs w:val="24"/>
                  <w:lang w:eastAsia="en-AU"/>
                </w:rPr>
                <w:t>Survey dependant</w:t>
              </w:r>
            </w:ins>
          </w:p>
        </w:tc>
      </w:tr>
      <w:tr w:rsidR="00051133" w:rsidRPr="002B5C4F" w14:paraId="2811CE7D" w14:textId="77777777" w:rsidTr="00051133">
        <w:trPr>
          <w:trHeight w:val="330"/>
          <w:ins w:id="4496" w:author="Jeremie Giraud" w:date="2019-08-08T15:13:00Z"/>
          <w:trPrChange w:id="4497"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498"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DC80080" w14:textId="77777777" w:rsidR="00971F1D" w:rsidRPr="002B5C4F" w:rsidRDefault="00971F1D" w:rsidP="00971F1D">
            <w:pPr>
              <w:spacing w:after="0" w:line="240" w:lineRule="auto"/>
              <w:rPr>
                <w:ins w:id="4499" w:author="Jeremie Giraud" w:date="2019-08-08T15:13:00Z"/>
                <w:rFonts w:ascii="Times New Roman" w:eastAsia="Times New Roman" w:hAnsi="Times New Roman" w:cs="Times New Roman"/>
                <w:color w:val="000000"/>
                <w:sz w:val="24"/>
                <w:szCs w:val="24"/>
                <w:lang w:eastAsia="en-AU"/>
              </w:rPr>
            </w:pPr>
            <w:ins w:id="4500" w:author="Jeremie Giraud" w:date="2019-08-08T15:13:00Z">
              <w:r w:rsidRPr="002B5C4F">
                <w:rPr>
                  <w:rFonts w:ascii="Times New Roman" w:eastAsia="Times New Roman" w:hAnsi="Times New Roman" w:cs="Times New Roman"/>
                  <w:color w:val="000000"/>
                  <w:sz w:val="24"/>
                  <w:szCs w:val="24"/>
                  <w:lang w:eastAsia="en-AU"/>
                </w:rPr>
                <w:t xml:space="preserve">grav grid file                         </w:t>
              </w:r>
            </w:ins>
          </w:p>
        </w:tc>
        <w:tc>
          <w:tcPr>
            <w:tcW w:w="4160" w:type="dxa"/>
            <w:tcBorders>
              <w:top w:val="nil"/>
              <w:left w:val="nil"/>
              <w:bottom w:val="single" w:sz="8" w:space="0" w:color="BFBFBF"/>
              <w:right w:val="single" w:sz="8" w:space="0" w:color="BFBFBF"/>
            </w:tcBorders>
            <w:shd w:val="clear" w:color="auto" w:fill="auto"/>
            <w:noWrap/>
            <w:vAlign w:val="center"/>
            <w:hideMark/>
            <w:tcPrChange w:id="4501"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6CC7FA7A" w14:textId="77777777" w:rsidR="00971F1D" w:rsidRPr="002B5C4F" w:rsidRDefault="00971F1D">
            <w:pPr>
              <w:spacing w:after="0" w:line="240" w:lineRule="auto"/>
              <w:rPr>
                <w:ins w:id="4502" w:author="Jeremie Giraud" w:date="2019-08-08T15:13:00Z"/>
                <w:rFonts w:ascii="Times New Roman" w:eastAsia="Times New Roman" w:hAnsi="Times New Roman" w:cs="Times New Roman"/>
                <w:color w:val="000000"/>
                <w:sz w:val="24"/>
                <w:szCs w:val="24"/>
                <w:lang w:eastAsia="en-AU"/>
              </w:rPr>
            </w:pPr>
            <w:ins w:id="4503" w:author="Jeremie Giraud" w:date="2019-08-08T15:13:00Z">
              <w:r w:rsidRPr="002B5C4F">
                <w:rPr>
                  <w:rFonts w:ascii="Times New Roman" w:eastAsia="Times New Roman" w:hAnsi="Times New Roman" w:cs="Times New Roman"/>
                  <w:color w:val="000000"/>
                  <w:sz w:val="24"/>
                  <w:szCs w:val="24"/>
                  <w:lang w:eastAsia="en-AU"/>
                </w:rPr>
                <w:t>mansf_slice_input/data_grid.txt</w:t>
              </w:r>
            </w:ins>
          </w:p>
        </w:tc>
        <w:tc>
          <w:tcPr>
            <w:tcW w:w="632" w:type="dxa"/>
            <w:tcBorders>
              <w:top w:val="nil"/>
              <w:left w:val="nil"/>
              <w:bottom w:val="single" w:sz="8" w:space="0" w:color="BFBFBF"/>
              <w:right w:val="single" w:sz="8" w:space="0" w:color="BFBFBF"/>
            </w:tcBorders>
            <w:shd w:val="clear" w:color="auto" w:fill="auto"/>
            <w:noWrap/>
            <w:vAlign w:val="center"/>
            <w:hideMark/>
            <w:tcPrChange w:id="4504" w:author="Jeremie Giraud" w:date="2019-08-08T16:03:00Z">
              <w:tcPr>
                <w:tcW w:w="2763" w:type="dxa"/>
                <w:gridSpan w:val="3"/>
                <w:tcBorders>
                  <w:top w:val="nil"/>
                  <w:left w:val="nil"/>
                  <w:bottom w:val="single" w:sz="8" w:space="0" w:color="BFBFBF"/>
                  <w:right w:val="single" w:sz="8" w:space="0" w:color="BFBFBF"/>
                </w:tcBorders>
                <w:shd w:val="clear" w:color="auto" w:fill="auto"/>
                <w:noWrap/>
                <w:vAlign w:val="center"/>
                <w:hideMark/>
              </w:tcPr>
            </w:tcPrChange>
          </w:tcPr>
          <w:p w14:paraId="4EE0FB34" w14:textId="2EDE36FF" w:rsidR="00971F1D" w:rsidRPr="002B5C4F" w:rsidRDefault="00A5054E" w:rsidP="00971F1D">
            <w:pPr>
              <w:spacing w:after="0" w:line="240" w:lineRule="auto"/>
              <w:rPr>
                <w:ins w:id="4505" w:author="Jeremie Giraud" w:date="2019-08-08T15:13:00Z"/>
                <w:rFonts w:ascii="Times New Roman" w:eastAsia="Times New Roman" w:hAnsi="Times New Roman" w:cs="Times New Roman"/>
                <w:color w:val="000000"/>
                <w:sz w:val="24"/>
                <w:szCs w:val="24"/>
                <w:lang w:eastAsia="en-AU"/>
              </w:rPr>
            </w:pPr>
            <w:ins w:id="4506" w:author="Jeremie Giraud" w:date="2019-08-08T16:08:00Z">
              <w:r>
                <w:rPr>
                  <w:rFonts w:ascii="Times New Roman" w:eastAsia="Times New Roman" w:hAnsi="Times New Roman" w:cs="Times New Roman"/>
                  <w:color w:val="000000"/>
                  <w:sz w:val="24"/>
                  <w:szCs w:val="24"/>
                  <w:lang w:eastAsia="en-AU"/>
                </w:rPr>
                <w:t>Survey dependant</w:t>
              </w:r>
            </w:ins>
          </w:p>
        </w:tc>
      </w:tr>
      <w:tr w:rsidR="00051133" w:rsidRPr="002B5C4F" w14:paraId="0FF783B0" w14:textId="77777777" w:rsidTr="00051133">
        <w:trPr>
          <w:trHeight w:val="330"/>
          <w:ins w:id="4507" w:author="Jeremie Giraud" w:date="2019-08-08T15:13:00Z"/>
          <w:trPrChange w:id="4508"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509"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4E2B47A8" w14:textId="77777777" w:rsidR="00971F1D" w:rsidRPr="002B5C4F" w:rsidRDefault="00971F1D" w:rsidP="00971F1D">
            <w:pPr>
              <w:spacing w:after="0" w:line="240" w:lineRule="auto"/>
              <w:rPr>
                <w:ins w:id="4510" w:author="Jeremie Giraud" w:date="2019-08-08T15:13:00Z"/>
                <w:rFonts w:ascii="Times New Roman" w:eastAsia="Times New Roman" w:hAnsi="Times New Roman" w:cs="Times New Roman"/>
                <w:color w:val="000000"/>
                <w:sz w:val="24"/>
                <w:szCs w:val="24"/>
                <w:lang w:eastAsia="en-AU"/>
              </w:rPr>
            </w:pPr>
            <w:ins w:id="4511" w:author="Jeremie Giraud" w:date="2019-08-08T15:13:00Z">
              <w:r w:rsidRPr="002B5C4F">
                <w:rPr>
                  <w:rFonts w:ascii="Times New Roman" w:eastAsia="Times New Roman" w:hAnsi="Times New Roman" w:cs="Times New Roman"/>
                  <w:color w:val="000000"/>
                  <w:sz w:val="24"/>
                  <w:szCs w:val="24"/>
                  <w:lang w:eastAsia="en-AU"/>
                </w:rPr>
                <w:lastRenderedPageBreak/>
                <w:t xml:space="preserve">mag  grid file                         </w:t>
              </w:r>
            </w:ins>
          </w:p>
        </w:tc>
        <w:tc>
          <w:tcPr>
            <w:tcW w:w="4160" w:type="dxa"/>
            <w:tcBorders>
              <w:top w:val="nil"/>
              <w:left w:val="nil"/>
              <w:bottom w:val="single" w:sz="8" w:space="0" w:color="BFBFBF"/>
              <w:right w:val="single" w:sz="8" w:space="0" w:color="BFBFBF"/>
            </w:tcBorders>
            <w:shd w:val="clear" w:color="auto" w:fill="auto"/>
            <w:noWrap/>
            <w:vAlign w:val="center"/>
            <w:hideMark/>
            <w:tcPrChange w:id="4512"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6D68E559" w14:textId="77777777" w:rsidR="00971F1D" w:rsidRPr="002B5C4F" w:rsidRDefault="00971F1D">
            <w:pPr>
              <w:spacing w:after="0" w:line="240" w:lineRule="auto"/>
              <w:rPr>
                <w:ins w:id="4513" w:author="Jeremie Giraud" w:date="2019-08-08T15:13:00Z"/>
                <w:rFonts w:ascii="Times New Roman" w:eastAsia="Times New Roman" w:hAnsi="Times New Roman" w:cs="Times New Roman"/>
                <w:color w:val="000000"/>
                <w:sz w:val="24"/>
                <w:szCs w:val="24"/>
                <w:lang w:eastAsia="en-AU"/>
              </w:rPr>
            </w:pPr>
            <w:ins w:id="4514" w:author="Jeremie Giraud" w:date="2019-08-08T15:13:00Z">
              <w:r w:rsidRPr="002B5C4F">
                <w:rPr>
                  <w:rFonts w:ascii="Times New Roman" w:eastAsia="Times New Roman" w:hAnsi="Times New Roman" w:cs="Times New Roman"/>
                  <w:color w:val="000000"/>
                  <w:sz w:val="24"/>
                  <w:szCs w:val="24"/>
                  <w:lang w:eastAsia="en-AU"/>
                </w:rPr>
                <w:t>mansf_slice_input/data_grid.txt</w:t>
              </w:r>
            </w:ins>
          </w:p>
        </w:tc>
        <w:tc>
          <w:tcPr>
            <w:tcW w:w="632" w:type="dxa"/>
            <w:tcBorders>
              <w:top w:val="nil"/>
              <w:left w:val="nil"/>
              <w:bottom w:val="single" w:sz="8" w:space="0" w:color="BFBFBF"/>
              <w:right w:val="single" w:sz="8" w:space="0" w:color="BFBFBF"/>
            </w:tcBorders>
            <w:shd w:val="clear" w:color="auto" w:fill="auto"/>
            <w:noWrap/>
            <w:hideMark/>
            <w:tcPrChange w:id="4515" w:author="Jeremie Giraud" w:date="2019-08-08T16:03:00Z">
              <w:tcPr>
                <w:tcW w:w="2763" w:type="dxa"/>
                <w:gridSpan w:val="3"/>
                <w:tcBorders>
                  <w:top w:val="nil"/>
                  <w:left w:val="nil"/>
                  <w:bottom w:val="single" w:sz="8" w:space="0" w:color="BFBFBF"/>
                  <w:right w:val="single" w:sz="8" w:space="0" w:color="BFBFBF"/>
                </w:tcBorders>
                <w:shd w:val="clear" w:color="auto" w:fill="auto"/>
                <w:noWrap/>
                <w:hideMark/>
              </w:tcPr>
            </w:tcPrChange>
          </w:tcPr>
          <w:p w14:paraId="6C33880E" w14:textId="28209403" w:rsidR="00971F1D" w:rsidRPr="002B5C4F" w:rsidRDefault="00971F1D" w:rsidP="00971F1D">
            <w:pPr>
              <w:spacing w:after="0" w:line="240" w:lineRule="auto"/>
              <w:rPr>
                <w:ins w:id="4516" w:author="Jeremie Giraud" w:date="2019-08-08T15:13:00Z"/>
                <w:rFonts w:ascii="Times New Roman" w:eastAsia="Times New Roman" w:hAnsi="Times New Roman" w:cs="Times New Roman"/>
                <w:color w:val="000000"/>
                <w:sz w:val="24"/>
                <w:szCs w:val="24"/>
                <w:lang w:eastAsia="en-AU"/>
              </w:rPr>
            </w:pPr>
            <w:ins w:id="4517" w:author="Jeremie Giraud" w:date="2019-08-08T15:23:00Z">
              <w:r w:rsidRPr="00C516EF">
                <w:rPr>
                  <w:rFonts w:ascii="Times New Roman" w:eastAsia="Times New Roman" w:hAnsi="Times New Roman" w:cs="Times New Roman"/>
                  <w:color w:val="000000"/>
                  <w:sz w:val="24"/>
                  <w:szCs w:val="24"/>
                  <w:lang w:eastAsia="en-AU"/>
                </w:rPr>
                <w:t>Survey dependant</w:t>
              </w:r>
            </w:ins>
          </w:p>
        </w:tc>
      </w:tr>
      <w:tr w:rsidR="00051133" w:rsidRPr="002B5C4F" w14:paraId="5410DE1F" w14:textId="77777777" w:rsidTr="00051133">
        <w:trPr>
          <w:trHeight w:val="330"/>
          <w:ins w:id="4518" w:author="Jeremie Giraud" w:date="2019-08-08T15:13:00Z"/>
          <w:trPrChange w:id="4519"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520"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583C17E" w14:textId="77777777" w:rsidR="00971F1D" w:rsidRPr="002B5C4F" w:rsidRDefault="00971F1D" w:rsidP="00971F1D">
            <w:pPr>
              <w:spacing w:after="0" w:line="240" w:lineRule="auto"/>
              <w:rPr>
                <w:ins w:id="4521" w:author="Jeremie Giraud" w:date="2019-08-08T15:13:00Z"/>
                <w:rFonts w:ascii="Times New Roman" w:eastAsia="Times New Roman" w:hAnsi="Times New Roman" w:cs="Times New Roman"/>
                <w:color w:val="000000"/>
                <w:sz w:val="24"/>
                <w:szCs w:val="24"/>
                <w:lang w:eastAsia="en-AU"/>
              </w:rPr>
            </w:pPr>
            <w:ins w:id="4522" w:author="Jeremie Giraud" w:date="2019-08-08T15:13:00Z">
              <w:r w:rsidRPr="002B5C4F">
                <w:rPr>
                  <w:rFonts w:ascii="Times New Roman" w:eastAsia="Times New Roman" w:hAnsi="Times New Roman" w:cs="Times New Roman"/>
                  <w:color w:val="000000"/>
                  <w:sz w:val="24"/>
                  <w:szCs w:val="24"/>
                  <w:lang w:eastAsia="en-AU"/>
                </w:rPr>
                <w:t xml:space="preserve">grav data file                         </w:t>
              </w:r>
            </w:ins>
          </w:p>
        </w:tc>
        <w:tc>
          <w:tcPr>
            <w:tcW w:w="4160" w:type="dxa"/>
            <w:tcBorders>
              <w:top w:val="nil"/>
              <w:left w:val="nil"/>
              <w:bottom w:val="single" w:sz="8" w:space="0" w:color="BFBFBF"/>
              <w:right w:val="single" w:sz="8" w:space="0" w:color="BFBFBF"/>
            </w:tcBorders>
            <w:shd w:val="clear" w:color="auto" w:fill="auto"/>
            <w:noWrap/>
            <w:vAlign w:val="center"/>
            <w:hideMark/>
            <w:tcPrChange w:id="4523"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4AA2CE59" w14:textId="77777777" w:rsidR="00971F1D" w:rsidRPr="002B5C4F" w:rsidRDefault="00971F1D">
            <w:pPr>
              <w:spacing w:after="0" w:line="240" w:lineRule="auto"/>
              <w:rPr>
                <w:ins w:id="4524" w:author="Jeremie Giraud" w:date="2019-08-08T15:13:00Z"/>
                <w:rFonts w:ascii="Times New Roman" w:eastAsia="Times New Roman" w:hAnsi="Times New Roman" w:cs="Times New Roman"/>
                <w:color w:val="000000"/>
                <w:sz w:val="24"/>
                <w:szCs w:val="24"/>
                <w:lang w:eastAsia="en-AU"/>
              </w:rPr>
            </w:pPr>
            <w:ins w:id="4525" w:author="Jeremie Giraud" w:date="2019-08-08T15:13:00Z">
              <w:r w:rsidRPr="002B5C4F">
                <w:rPr>
                  <w:rFonts w:ascii="Times New Roman" w:eastAsia="Times New Roman" w:hAnsi="Times New Roman" w:cs="Times New Roman"/>
                  <w:color w:val="000000"/>
                  <w:sz w:val="24"/>
                  <w:szCs w:val="24"/>
                  <w:lang w:eastAsia="en-AU"/>
                </w:rPr>
                <w:t>output35/mansf_slice/grav_calc_read_data.txt</w:t>
              </w:r>
            </w:ins>
          </w:p>
        </w:tc>
        <w:tc>
          <w:tcPr>
            <w:tcW w:w="632" w:type="dxa"/>
            <w:tcBorders>
              <w:top w:val="nil"/>
              <w:left w:val="nil"/>
              <w:bottom w:val="single" w:sz="8" w:space="0" w:color="BFBFBF"/>
              <w:right w:val="single" w:sz="8" w:space="0" w:color="BFBFBF"/>
            </w:tcBorders>
            <w:shd w:val="clear" w:color="auto" w:fill="auto"/>
            <w:noWrap/>
            <w:hideMark/>
            <w:tcPrChange w:id="4526" w:author="Jeremie Giraud" w:date="2019-08-08T16:03:00Z">
              <w:tcPr>
                <w:tcW w:w="2763" w:type="dxa"/>
                <w:gridSpan w:val="3"/>
                <w:tcBorders>
                  <w:top w:val="nil"/>
                  <w:left w:val="nil"/>
                  <w:bottom w:val="single" w:sz="8" w:space="0" w:color="BFBFBF"/>
                  <w:right w:val="single" w:sz="8" w:space="0" w:color="BFBFBF"/>
                </w:tcBorders>
                <w:shd w:val="clear" w:color="auto" w:fill="auto"/>
                <w:noWrap/>
                <w:hideMark/>
              </w:tcPr>
            </w:tcPrChange>
          </w:tcPr>
          <w:p w14:paraId="62D3026C" w14:textId="6162006F" w:rsidR="00971F1D" w:rsidRPr="002B5C4F" w:rsidRDefault="00971F1D" w:rsidP="00971F1D">
            <w:pPr>
              <w:spacing w:after="0" w:line="240" w:lineRule="auto"/>
              <w:rPr>
                <w:ins w:id="4527" w:author="Jeremie Giraud" w:date="2019-08-08T15:13:00Z"/>
                <w:rFonts w:ascii="Times New Roman" w:eastAsia="Times New Roman" w:hAnsi="Times New Roman" w:cs="Times New Roman"/>
                <w:color w:val="000000"/>
                <w:sz w:val="24"/>
                <w:szCs w:val="24"/>
                <w:lang w:eastAsia="en-AU"/>
              </w:rPr>
            </w:pPr>
            <w:ins w:id="4528" w:author="Jeremie Giraud" w:date="2019-08-08T15:23:00Z">
              <w:r w:rsidRPr="00C516EF">
                <w:rPr>
                  <w:rFonts w:ascii="Times New Roman" w:eastAsia="Times New Roman" w:hAnsi="Times New Roman" w:cs="Times New Roman"/>
                  <w:color w:val="000000"/>
                  <w:sz w:val="24"/>
                  <w:szCs w:val="24"/>
                  <w:lang w:eastAsia="en-AU"/>
                </w:rPr>
                <w:t>Survey dependant</w:t>
              </w:r>
            </w:ins>
          </w:p>
        </w:tc>
      </w:tr>
      <w:tr w:rsidR="00051133" w:rsidRPr="002B5C4F" w14:paraId="0D2FEA6C" w14:textId="77777777" w:rsidTr="00051133">
        <w:tblPrEx>
          <w:tblPrExChange w:id="4529" w:author="Jeremie Giraud" w:date="2019-08-08T16:03:00Z">
            <w:tblPrEx>
              <w:tblW w:w="8080" w:type="dxa"/>
            </w:tblPrEx>
          </w:tblPrExChange>
        </w:tblPrEx>
        <w:trPr>
          <w:trHeight w:val="330"/>
          <w:ins w:id="4530" w:author="Jeremie Giraud" w:date="2019-08-08T15:13:00Z"/>
          <w:trPrChange w:id="4531" w:author="Jeremie Giraud" w:date="2019-08-08T16:03:00Z">
            <w:trPr>
              <w:gridAfter w:val="0"/>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532" w:author="Jeremie Giraud" w:date="2019-08-08T16:03:00Z">
              <w:tcPr>
                <w:tcW w:w="2493" w:type="dxa"/>
                <w:gridSpan w:val="2"/>
                <w:tcBorders>
                  <w:top w:val="nil"/>
                  <w:left w:val="single" w:sz="8" w:space="0" w:color="BFBFBF"/>
                  <w:bottom w:val="single" w:sz="8" w:space="0" w:color="BFBFBF"/>
                  <w:right w:val="single" w:sz="8" w:space="0" w:color="BFBFBF"/>
                </w:tcBorders>
                <w:shd w:val="clear" w:color="auto" w:fill="auto"/>
                <w:noWrap/>
                <w:vAlign w:val="center"/>
                <w:hideMark/>
              </w:tcPr>
            </w:tcPrChange>
          </w:tcPr>
          <w:p w14:paraId="262632E4" w14:textId="77777777" w:rsidR="00971F1D" w:rsidRPr="002B5C4F" w:rsidRDefault="00971F1D" w:rsidP="00971F1D">
            <w:pPr>
              <w:spacing w:after="0" w:line="240" w:lineRule="auto"/>
              <w:rPr>
                <w:ins w:id="4533" w:author="Jeremie Giraud" w:date="2019-08-08T15:13:00Z"/>
                <w:rFonts w:ascii="Times New Roman" w:eastAsia="Times New Roman" w:hAnsi="Times New Roman" w:cs="Times New Roman"/>
                <w:color w:val="000000"/>
                <w:sz w:val="24"/>
                <w:szCs w:val="24"/>
                <w:lang w:eastAsia="en-AU"/>
              </w:rPr>
            </w:pPr>
            <w:ins w:id="4534" w:author="Jeremie Giraud" w:date="2019-08-08T15:13:00Z">
              <w:r w:rsidRPr="002B5C4F">
                <w:rPr>
                  <w:rFonts w:ascii="Times New Roman" w:eastAsia="Times New Roman" w:hAnsi="Times New Roman" w:cs="Times New Roman"/>
                  <w:color w:val="000000"/>
                  <w:sz w:val="24"/>
                  <w:szCs w:val="24"/>
                  <w:lang w:eastAsia="en-AU"/>
                </w:rPr>
                <w:t xml:space="preserve">mag  data file                         </w:t>
              </w:r>
            </w:ins>
          </w:p>
        </w:tc>
        <w:tc>
          <w:tcPr>
            <w:tcW w:w="4160" w:type="dxa"/>
            <w:tcBorders>
              <w:top w:val="nil"/>
              <w:left w:val="nil"/>
              <w:bottom w:val="single" w:sz="8" w:space="0" w:color="BFBFBF"/>
              <w:right w:val="single" w:sz="8" w:space="0" w:color="BFBFBF"/>
            </w:tcBorders>
            <w:shd w:val="clear" w:color="auto" w:fill="auto"/>
            <w:noWrap/>
            <w:vAlign w:val="center"/>
            <w:hideMark/>
            <w:tcPrChange w:id="4535" w:author="Jeremie Giraud" w:date="2019-08-08T16:03:00Z">
              <w:tcPr>
                <w:tcW w:w="4305" w:type="dxa"/>
                <w:gridSpan w:val="2"/>
                <w:tcBorders>
                  <w:top w:val="nil"/>
                  <w:left w:val="nil"/>
                  <w:bottom w:val="single" w:sz="8" w:space="0" w:color="BFBFBF"/>
                  <w:right w:val="single" w:sz="8" w:space="0" w:color="BFBFBF"/>
                </w:tcBorders>
                <w:shd w:val="clear" w:color="auto" w:fill="auto"/>
                <w:noWrap/>
                <w:vAlign w:val="center"/>
                <w:hideMark/>
              </w:tcPr>
            </w:tcPrChange>
          </w:tcPr>
          <w:p w14:paraId="227B1053" w14:textId="77777777" w:rsidR="00971F1D" w:rsidRPr="002B5C4F" w:rsidRDefault="00971F1D">
            <w:pPr>
              <w:spacing w:after="0" w:line="240" w:lineRule="auto"/>
              <w:rPr>
                <w:ins w:id="4536" w:author="Jeremie Giraud" w:date="2019-08-08T15:13:00Z"/>
                <w:rFonts w:ascii="Times New Roman" w:eastAsia="Times New Roman" w:hAnsi="Times New Roman" w:cs="Times New Roman"/>
                <w:color w:val="000000"/>
                <w:sz w:val="24"/>
                <w:szCs w:val="24"/>
                <w:lang w:eastAsia="en-AU"/>
              </w:rPr>
            </w:pPr>
            <w:ins w:id="4537" w:author="Jeremie Giraud" w:date="2019-08-08T15:13:00Z">
              <w:r w:rsidRPr="002B5C4F">
                <w:rPr>
                  <w:rFonts w:ascii="Times New Roman" w:eastAsia="Times New Roman" w:hAnsi="Times New Roman" w:cs="Times New Roman"/>
                  <w:color w:val="000000"/>
                  <w:sz w:val="24"/>
                  <w:szCs w:val="24"/>
                  <w:lang w:eastAsia="en-AU"/>
                </w:rPr>
                <w:t>output35/mansf_slice/mag_calc_read_data.txt</w:t>
              </w:r>
            </w:ins>
          </w:p>
        </w:tc>
        <w:tc>
          <w:tcPr>
            <w:tcW w:w="632" w:type="dxa"/>
            <w:tcBorders>
              <w:top w:val="nil"/>
              <w:left w:val="nil"/>
              <w:bottom w:val="single" w:sz="8" w:space="0" w:color="BFBFBF"/>
              <w:right w:val="single" w:sz="8" w:space="0" w:color="BFBFBF"/>
            </w:tcBorders>
            <w:shd w:val="clear" w:color="auto" w:fill="auto"/>
            <w:noWrap/>
            <w:hideMark/>
            <w:tcPrChange w:id="4538" w:author="Jeremie Giraud" w:date="2019-08-08T16:03:00Z">
              <w:tcPr>
                <w:tcW w:w="1282" w:type="dxa"/>
                <w:tcBorders>
                  <w:top w:val="nil"/>
                  <w:left w:val="nil"/>
                  <w:bottom w:val="single" w:sz="8" w:space="0" w:color="BFBFBF"/>
                  <w:right w:val="single" w:sz="8" w:space="0" w:color="BFBFBF"/>
                </w:tcBorders>
                <w:shd w:val="clear" w:color="auto" w:fill="auto"/>
                <w:noWrap/>
                <w:hideMark/>
              </w:tcPr>
            </w:tcPrChange>
          </w:tcPr>
          <w:p w14:paraId="662DFC2B" w14:textId="2A0B506A" w:rsidR="00971F1D" w:rsidRPr="002B5C4F" w:rsidRDefault="00971F1D" w:rsidP="00971F1D">
            <w:pPr>
              <w:spacing w:after="0" w:line="240" w:lineRule="auto"/>
              <w:rPr>
                <w:ins w:id="4539" w:author="Jeremie Giraud" w:date="2019-08-08T15:13:00Z"/>
                <w:rFonts w:ascii="Times New Roman" w:eastAsia="Times New Roman" w:hAnsi="Times New Roman" w:cs="Times New Roman"/>
                <w:color w:val="000000"/>
                <w:sz w:val="24"/>
                <w:szCs w:val="24"/>
                <w:lang w:eastAsia="en-AU"/>
              </w:rPr>
            </w:pPr>
            <w:ins w:id="4540" w:author="Jeremie Giraud" w:date="2019-08-08T15:23:00Z">
              <w:r w:rsidRPr="00C516EF">
                <w:rPr>
                  <w:rFonts w:ascii="Times New Roman" w:eastAsia="Times New Roman" w:hAnsi="Times New Roman" w:cs="Times New Roman"/>
                  <w:color w:val="000000"/>
                  <w:sz w:val="24"/>
                  <w:szCs w:val="24"/>
                  <w:lang w:eastAsia="en-AU"/>
                </w:rPr>
                <w:t>Survey dependant</w:t>
              </w:r>
            </w:ins>
          </w:p>
        </w:tc>
      </w:tr>
      <w:tr w:rsidR="00051133" w:rsidRPr="002B5C4F" w14:paraId="6AC89F62" w14:textId="77777777" w:rsidTr="00051133">
        <w:trPr>
          <w:trHeight w:val="330"/>
          <w:ins w:id="4541" w:author="Jeremie Giraud" w:date="2019-08-08T15:13:00Z"/>
          <w:trPrChange w:id="4542"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543"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0240DAD3" w14:textId="77777777" w:rsidR="00971F1D" w:rsidRPr="002B5C4F" w:rsidRDefault="00971F1D" w:rsidP="00971F1D">
            <w:pPr>
              <w:spacing w:after="0" w:line="240" w:lineRule="auto"/>
              <w:rPr>
                <w:ins w:id="4544" w:author="Jeremie Giraud" w:date="2019-08-08T15:13:00Z"/>
                <w:rFonts w:ascii="Times New Roman" w:eastAsia="Times New Roman" w:hAnsi="Times New Roman" w:cs="Times New Roman"/>
                <w:color w:val="000000"/>
                <w:sz w:val="24"/>
                <w:szCs w:val="24"/>
                <w:lang w:eastAsia="en-AU"/>
              </w:rPr>
            </w:pPr>
            <w:ins w:id="4545" w:author="Jeremie Giraud" w:date="2019-08-08T15:13:00Z">
              <w:r w:rsidRPr="002B5C4F">
                <w:rPr>
                  <w:rFonts w:ascii="Times New Roman" w:eastAsia="Times New Roman" w:hAnsi="Times New Roman" w:cs="Times New Roman"/>
                  <w:color w:val="000000"/>
                  <w:sz w:val="24"/>
                  <w:szCs w:val="24"/>
                  <w:lang w:eastAsia="en-AU"/>
                </w:rPr>
                <w:t xml:space="preserve">grav data clipping threshold (0-no)    </w:t>
              </w:r>
            </w:ins>
          </w:p>
        </w:tc>
        <w:tc>
          <w:tcPr>
            <w:tcW w:w="4160" w:type="dxa"/>
            <w:tcBorders>
              <w:top w:val="nil"/>
              <w:left w:val="nil"/>
              <w:bottom w:val="single" w:sz="8" w:space="0" w:color="BFBFBF"/>
              <w:right w:val="single" w:sz="8" w:space="0" w:color="BFBFBF"/>
            </w:tcBorders>
            <w:shd w:val="clear" w:color="auto" w:fill="auto"/>
            <w:noWrap/>
            <w:vAlign w:val="center"/>
            <w:hideMark/>
            <w:tcPrChange w:id="4546"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0D177CDD" w14:textId="77777777" w:rsidR="00971F1D" w:rsidRPr="002B5C4F" w:rsidRDefault="00971F1D">
            <w:pPr>
              <w:spacing w:after="0" w:line="240" w:lineRule="auto"/>
              <w:rPr>
                <w:ins w:id="4547" w:author="Jeremie Giraud" w:date="2019-08-08T15:13:00Z"/>
                <w:rFonts w:ascii="Times New Roman" w:eastAsia="Times New Roman" w:hAnsi="Times New Roman" w:cs="Times New Roman"/>
                <w:color w:val="000000"/>
                <w:sz w:val="24"/>
                <w:szCs w:val="24"/>
                <w:lang w:eastAsia="en-AU"/>
              </w:rPr>
            </w:pPr>
            <w:ins w:id="4548" w:author="Jeremie Giraud" w:date="2019-08-08T15:13:00Z">
              <w:r w:rsidRPr="002B5C4F">
                <w:rPr>
                  <w:rFonts w:ascii="Times New Roman" w:eastAsia="Times New Roman" w:hAnsi="Times New Roman" w:cs="Times New Roman"/>
                  <w:color w:val="000000"/>
                  <w:sz w:val="24"/>
                  <w:szCs w:val="24"/>
                  <w:lang w:eastAsia="en-AU"/>
                </w:rPr>
                <w:t>0.d0</w:t>
              </w:r>
            </w:ins>
          </w:p>
        </w:tc>
        <w:tc>
          <w:tcPr>
            <w:tcW w:w="632" w:type="dxa"/>
            <w:tcBorders>
              <w:top w:val="nil"/>
              <w:left w:val="nil"/>
              <w:bottom w:val="single" w:sz="8" w:space="0" w:color="BFBFBF"/>
              <w:right w:val="single" w:sz="8" w:space="0" w:color="BFBFBF"/>
            </w:tcBorders>
            <w:shd w:val="clear" w:color="auto" w:fill="auto"/>
            <w:noWrap/>
            <w:hideMark/>
            <w:tcPrChange w:id="4549" w:author="Jeremie Giraud" w:date="2019-08-08T16:03:00Z">
              <w:tcPr>
                <w:tcW w:w="2763" w:type="dxa"/>
                <w:gridSpan w:val="3"/>
                <w:tcBorders>
                  <w:top w:val="nil"/>
                  <w:left w:val="nil"/>
                  <w:bottom w:val="single" w:sz="8" w:space="0" w:color="BFBFBF"/>
                  <w:right w:val="single" w:sz="8" w:space="0" w:color="BFBFBF"/>
                </w:tcBorders>
                <w:shd w:val="clear" w:color="auto" w:fill="auto"/>
                <w:noWrap/>
                <w:hideMark/>
              </w:tcPr>
            </w:tcPrChange>
          </w:tcPr>
          <w:p w14:paraId="591DE435" w14:textId="214087CE" w:rsidR="00971F1D" w:rsidRPr="002B5C4F" w:rsidRDefault="00971F1D" w:rsidP="00971F1D">
            <w:pPr>
              <w:spacing w:after="0" w:line="240" w:lineRule="auto"/>
              <w:rPr>
                <w:ins w:id="4550" w:author="Jeremie Giraud" w:date="2019-08-08T15:13:00Z"/>
                <w:rFonts w:ascii="Times New Roman" w:eastAsia="Times New Roman" w:hAnsi="Times New Roman" w:cs="Times New Roman"/>
                <w:color w:val="000000"/>
                <w:sz w:val="24"/>
                <w:szCs w:val="24"/>
                <w:lang w:eastAsia="en-AU"/>
              </w:rPr>
            </w:pPr>
            <w:ins w:id="4551" w:author="Jeremie Giraud" w:date="2019-08-08T15:23:00Z">
              <w:r w:rsidRPr="00F41232">
                <w:rPr>
                  <w:rFonts w:ascii="Times New Roman" w:eastAsia="Times New Roman" w:hAnsi="Times New Roman" w:cs="Times New Roman"/>
                  <w:color w:val="000000"/>
                  <w:sz w:val="24"/>
                  <w:szCs w:val="24"/>
                  <w:lang w:eastAsia="en-AU"/>
                </w:rPr>
                <w:t>N/A</w:t>
              </w:r>
            </w:ins>
          </w:p>
        </w:tc>
      </w:tr>
      <w:tr w:rsidR="00051133" w:rsidRPr="002B5C4F" w14:paraId="5A20518D" w14:textId="77777777" w:rsidTr="00051133">
        <w:trPr>
          <w:trHeight w:val="330"/>
          <w:ins w:id="4552" w:author="Jeremie Giraud" w:date="2019-08-08T15:13:00Z"/>
          <w:trPrChange w:id="4553" w:author="Jeremie Giraud" w:date="2019-08-08T16:03:00Z">
            <w:trPr>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554" w:author="Jeremie Giraud" w:date="2019-08-08T16:03:00Z">
              <w:tcPr>
                <w:tcW w:w="249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D9750DD" w14:textId="77777777" w:rsidR="00971F1D" w:rsidRPr="002B5C4F" w:rsidRDefault="00971F1D" w:rsidP="00971F1D">
            <w:pPr>
              <w:spacing w:after="0" w:line="240" w:lineRule="auto"/>
              <w:rPr>
                <w:ins w:id="4555" w:author="Jeremie Giraud" w:date="2019-08-08T15:13:00Z"/>
                <w:rFonts w:ascii="Times New Roman" w:eastAsia="Times New Roman" w:hAnsi="Times New Roman" w:cs="Times New Roman"/>
                <w:color w:val="000000"/>
                <w:sz w:val="24"/>
                <w:szCs w:val="24"/>
                <w:lang w:eastAsia="en-AU"/>
              </w:rPr>
            </w:pPr>
            <w:ins w:id="4556" w:author="Jeremie Giraud" w:date="2019-08-08T15:13:00Z">
              <w:r w:rsidRPr="002B5C4F">
                <w:rPr>
                  <w:rFonts w:ascii="Times New Roman" w:eastAsia="Times New Roman" w:hAnsi="Times New Roman" w:cs="Times New Roman"/>
                  <w:color w:val="000000"/>
                  <w:sz w:val="24"/>
                  <w:szCs w:val="24"/>
                  <w:lang w:eastAsia="en-AU"/>
                </w:rPr>
                <w:t xml:space="preserve">mag  data clipping threshold (0-no)    </w:t>
              </w:r>
            </w:ins>
          </w:p>
        </w:tc>
        <w:tc>
          <w:tcPr>
            <w:tcW w:w="4160" w:type="dxa"/>
            <w:tcBorders>
              <w:top w:val="nil"/>
              <w:left w:val="nil"/>
              <w:bottom w:val="single" w:sz="8" w:space="0" w:color="BFBFBF"/>
              <w:right w:val="single" w:sz="8" w:space="0" w:color="BFBFBF"/>
            </w:tcBorders>
            <w:shd w:val="clear" w:color="auto" w:fill="auto"/>
            <w:noWrap/>
            <w:vAlign w:val="center"/>
            <w:hideMark/>
            <w:tcPrChange w:id="4557" w:author="Jeremie Giraud" w:date="2019-08-08T16:03:00Z">
              <w:tcPr>
                <w:tcW w:w="3461" w:type="dxa"/>
                <w:gridSpan w:val="2"/>
                <w:tcBorders>
                  <w:top w:val="nil"/>
                  <w:left w:val="nil"/>
                  <w:bottom w:val="single" w:sz="8" w:space="0" w:color="BFBFBF"/>
                  <w:right w:val="single" w:sz="8" w:space="0" w:color="BFBFBF"/>
                </w:tcBorders>
                <w:shd w:val="clear" w:color="auto" w:fill="auto"/>
                <w:noWrap/>
                <w:vAlign w:val="center"/>
                <w:hideMark/>
              </w:tcPr>
            </w:tcPrChange>
          </w:tcPr>
          <w:p w14:paraId="2105F53F" w14:textId="77777777" w:rsidR="00971F1D" w:rsidRPr="002B5C4F" w:rsidRDefault="00971F1D">
            <w:pPr>
              <w:spacing w:after="0" w:line="240" w:lineRule="auto"/>
              <w:rPr>
                <w:ins w:id="4558" w:author="Jeremie Giraud" w:date="2019-08-08T15:13:00Z"/>
                <w:rFonts w:ascii="Times New Roman" w:eastAsia="Times New Roman" w:hAnsi="Times New Roman" w:cs="Times New Roman"/>
                <w:color w:val="000000"/>
                <w:sz w:val="24"/>
                <w:szCs w:val="24"/>
                <w:lang w:eastAsia="en-AU"/>
              </w:rPr>
            </w:pPr>
            <w:ins w:id="4559" w:author="Jeremie Giraud" w:date="2019-08-08T15:13:00Z">
              <w:r w:rsidRPr="002B5C4F">
                <w:rPr>
                  <w:rFonts w:ascii="Times New Roman" w:eastAsia="Times New Roman" w:hAnsi="Times New Roman" w:cs="Times New Roman"/>
                  <w:color w:val="000000"/>
                  <w:sz w:val="24"/>
                  <w:szCs w:val="24"/>
                  <w:lang w:eastAsia="en-AU"/>
                </w:rPr>
                <w:t>0.d0</w:t>
              </w:r>
            </w:ins>
          </w:p>
        </w:tc>
        <w:tc>
          <w:tcPr>
            <w:tcW w:w="632" w:type="dxa"/>
            <w:tcBorders>
              <w:top w:val="nil"/>
              <w:left w:val="nil"/>
              <w:bottom w:val="single" w:sz="8" w:space="0" w:color="BFBFBF"/>
              <w:right w:val="single" w:sz="8" w:space="0" w:color="BFBFBF"/>
            </w:tcBorders>
            <w:shd w:val="clear" w:color="auto" w:fill="auto"/>
            <w:noWrap/>
            <w:hideMark/>
            <w:tcPrChange w:id="4560" w:author="Jeremie Giraud" w:date="2019-08-08T16:03:00Z">
              <w:tcPr>
                <w:tcW w:w="2763" w:type="dxa"/>
                <w:gridSpan w:val="3"/>
                <w:tcBorders>
                  <w:top w:val="nil"/>
                  <w:left w:val="nil"/>
                  <w:bottom w:val="single" w:sz="8" w:space="0" w:color="BFBFBF"/>
                  <w:right w:val="single" w:sz="8" w:space="0" w:color="BFBFBF"/>
                </w:tcBorders>
                <w:shd w:val="clear" w:color="auto" w:fill="auto"/>
                <w:noWrap/>
                <w:hideMark/>
              </w:tcPr>
            </w:tcPrChange>
          </w:tcPr>
          <w:p w14:paraId="7C9E25E2" w14:textId="6C6EDAE4" w:rsidR="00971F1D" w:rsidRPr="002B5C4F" w:rsidRDefault="00971F1D" w:rsidP="00971F1D">
            <w:pPr>
              <w:spacing w:after="0" w:line="240" w:lineRule="auto"/>
              <w:rPr>
                <w:ins w:id="4561" w:author="Jeremie Giraud" w:date="2019-08-08T15:13:00Z"/>
                <w:rFonts w:ascii="Times New Roman" w:eastAsia="Times New Roman" w:hAnsi="Times New Roman" w:cs="Times New Roman"/>
                <w:color w:val="000000"/>
                <w:sz w:val="24"/>
                <w:szCs w:val="24"/>
                <w:lang w:eastAsia="en-AU"/>
              </w:rPr>
            </w:pPr>
            <w:ins w:id="4562" w:author="Jeremie Giraud" w:date="2019-08-08T15:23:00Z">
              <w:r w:rsidRPr="00F41232">
                <w:rPr>
                  <w:rFonts w:ascii="Times New Roman" w:eastAsia="Times New Roman" w:hAnsi="Times New Roman" w:cs="Times New Roman"/>
                  <w:color w:val="000000"/>
                  <w:sz w:val="24"/>
                  <w:szCs w:val="24"/>
                  <w:lang w:eastAsia="en-AU"/>
                </w:rPr>
                <w:t>N/A</w:t>
              </w:r>
            </w:ins>
          </w:p>
        </w:tc>
      </w:tr>
      <w:tr w:rsidR="00051133" w:rsidRPr="002B5C4F" w14:paraId="5F82FCA6" w14:textId="77777777" w:rsidTr="00051133">
        <w:tblPrEx>
          <w:tblPrExChange w:id="4563" w:author="Jeremie Giraud" w:date="2019-08-08T16:03:00Z">
            <w:tblPrEx>
              <w:tblW w:w="8080" w:type="dxa"/>
            </w:tblPrEx>
          </w:tblPrExChange>
        </w:tblPrEx>
        <w:trPr>
          <w:trHeight w:val="330"/>
          <w:ins w:id="4564" w:author="Jeremie Giraud" w:date="2019-08-08T15:13:00Z"/>
          <w:trPrChange w:id="4565" w:author="Jeremie Giraud" w:date="2019-08-08T16:03:00Z">
            <w:trPr>
              <w:gridAfter w:val="0"/>
              <w:trHeight w:val="330"/>
            </w:trPr>
          </w:trPrChange>
        </w:trPr>
        <w:tc>
          <w:tcPr>
            <w:tcW w:w="3430" w:type="dxa"/>
            <w:tcBorders>
              <w:top w:val="nil"/>
              <w:left w:val="single" w:sz="8" w:space="0" w:color="BFBFBF"/>
              <w:bottom w:val="single" w:sz="8" w:space="0" w:color="BFBFBF"/>
              <w:right w:val="single" w:sz="8" w:space="0" w:color="BFBFBF"/>
            </w:tcBorders>
            <w:shd w:val="clear" w:color="auto" w:fill="auto"/>
            <w:noWrap/>
            <w:vAlign w:val="center"/>
            <w:hideMark/>
            <w:tcPrChange w:id="4566" w:author="Jeremie Giraud" w:date="2019-08-08T16:03:00Z">
              <w:tcPr>
                <w:tcW w:w="2493" w:type="dxa"/>
                <w:gridSpan w:val="2"/>
                <w:tcBorders>
                  <w:top w:val="nil"/>
                  <w:left w:val="single" w:sz="8" w:space="0" w:color="BFBFBF"/>
                  <w:bottom w:val="single" w:sz="8" w:space="0" w:color="BFBFBF"/>
                  <w:right w:val="single" w:sz="8" w:space="0" w:color="BFBFBF"/>
                </w:tcBorders>
                <w:shd w:val="clear" w:color="auto" w:fill="auto"/>
                <w:noWrap/>
                <w:vAlign w:val="center"/>
                <w:hideMark/>
              </w:tcPr>
            </w:tcPrChange>
          </w:tcPr>
          <w:p w14:paraId="24E57134" w14:textId="77777777" w:rsidR="00971F1D" w:rsidRPr="002B5C4F" w:rsidRDefault="00971F1D" w:rsidP="00971F1D">
            <w:pPr>
              <w:spacing w:after="0" w:line="240" w:lineRule="auto"/>
              <w:rPr>
                <w:ins w:id="4567" w:author="Jeremie Giraud" w:date="2019-08-08T15:13:00Z"/>
                <w:rFonts w:ascii="Times New Roman" w:eastAsia="Times New Roman" w:hAnsi="Times New Roman" w:cs="Times New Roman"/>
                <w:color w:val="000000"/>
                <w:sz w:val="24"/>
                <w:szCs w:val="24"/>
                <w:lang w:eastAsia="en-AU"/>
              </w:rPr>
            </w:pPr>
            <w:ins w:id="4568" w:author="Jeremie Giraud" w:date="2019-08-08T15:13:00Z">
              <w:r w:rsidRPr="002B5C4F">
                <w:rPr>
                  <w:rFonts w:ascii="Times New Roman" w:eastAsia="Times New Roman" w:hAnsi="Times New Roman" w:cs="Times New Roman"/>
                  <w:color w:val="000000"/>
                  <w:sz w:val="24"/>
                  <w:szCs w:val="24"/>
                  <w:lang w:eastAsia="en-AU"/>
                </w:rPr>
                <w:t xml:space="preserve">calc. data without sensit (debug)      </w:t>
              </w:r>
            </w:ins>
          </w:p>
        </w:tc>
        <w:tc>
          <w:tcPr>
            <w:tcW w:w="4160" w:type="dxa"/>
            <w:tcBorders>
              <w:top w:val="nil"/>
              <w:left w:val="nil"/>
              <w:bottom w:val="single" w:sz="8" w:space="0" w:color="BFBFBF"/>
              <w:right w:val="single" w:sz="8" w:space="0" w:color="BFBFBF"/>
            </w:tcBorders>
            <w:shd w:val="clear" w:color="auto" w:fill="auto"/>
            <w:noWrap/>
            <w:vAlign w:val="center"/>
            <w:hideMark/>
            <w:tcPrChange w:id="4569" w:author="Jeremie Giraud" w:date="2019-08-08T16:03:00Z">
              <w:tcPr>
                <w:tcW w:w="4305" w:type="dxa"/>
                <w:gridSpan w:val="2"/>
                <w:tcBorders>
                  <w:top w:val="nil"/>
                  <w:left w:val="nil"/>
                  <w:bottom w:val="single" w:sz="8" w:space="0" w:color="BFBFBF"/>
                  <w:right w:val="single" w:sz="8" w:space="0" w:color="BFBFBF"/>
                </w:tcBorders>
                <w:shd w:val="clear" w:color="auto" w:fill="auto"/>
                <w:noWrap/>
                <w:vAlign w:val="center"/>
                <w:hideMark/>
              </w:tcPr>
            </w:tcPrChange>
          </w:tcPr>
          <w:p w14:paraId="1134AFB6" w14:textId="77777777" w:rsidR="00971F1D" w:rsidRPr="002B5C4F" w:rsidRDefault="00971F1D">
            <w:pPr>
              <w:spacing w:after="0" w:line="240" w:lineRule="auto"/>
              <w:rPr>
                <w:ins w:id="4570" w:author="Jeremie Giraud" w:date="2019-08-08T15:13:00Z"/>
                <w:rFonts w:ascii="Times New Roman" w:eastAsia="Times New Roman" w:hAnsi="Times New Roman" w:cs="Times New Roman"/>
                <w:color w:val="000000"/>
                <w:sz w:val="24"/>
                <w:szCs w:val="24"/>
                <w:lang w:eastAsia="en-AU"/>
              </w:rPr>
              <w:pPrChange w:id="4571" w:author="Jeremie Giraud" w:date="2019-08-08T15:13:00Z">
                <w:pPr>
                  <w:spacing w:after="0" w:line="240" w:lineRule="auto"/>
                  <w:jc w:val="right"/>
                </w:pPr>
              </w:pPrChange>
            </w:pPr>
            <w:ins w:id="4572" w:author="Jeremie Giraud" w:date="2019-08-08T15:13:00Z">
              <w:r w:rsidRPr="002B5C4F">
                <w:rPr>
                  <w:rFonts w:ascii="Times New Roman" w:eastAsia="Times New Roman" w:hAnsi="Times New Roman" w:cs="Times New Roman"/>
                  <w:color w:val="000000"/>
                  <w:sz w:val="24"/>
                  <w:szCs w:val="24"/>
                  <w:lang w:eastAsia="en-AU"/>
                </w:rPr>
                <w:t>0</w:t>
              </w:r>
            </w:ins>
          </w:p>
        </w:tc>
        <w:tc>
          <w:tcPr>
            <w:tcW w:w="632" w:type="dxa"/>
            <w:tcBorders>
              <w:top w:val="nil"/>
              <w:left w:val="nil"/>
              <w:bottom w:val="single" w:sz="8" w:space="0" w:color="BFBFBF"/>
              <w:right w:val="single" w:sz="8" w:space="0" w:color="BFBFBF"/>
            </w:tcBorders>
            <w:shd w:val="clear" w:color="auto" w:fill="auto"/>
            <w:noWrap/>
            <w:hideMark/>
            <w:tcPrChange w:id="4573" w:author="Jeremie Giraud" w:date="2019-08-08T16:03:00Z">
              <w:tcPr>
                <w:tcW w:w="1282" w:type="dxa"/>
                <w:tcBorders>
                  <w:top w:val="nil"/>
                  <w:left w:val="nil"/>
                  <w:bottom w:val="single" w:sz="8" w:space="0" w:color="BFBFBF"/>
                  <w:right w:val="single" w:sz="8" w:space="0" w:color="BFBFBF"/>
                </w:tcBorders>
                <w:shd w:val="clear" w:color="auto" w:fill="auto"/>
                <w:noWrap/>
                <w:hideMark/>
              </w:tcPr>
            </w:tcPrChange>
          </w:tcPr>
          <w:p w14:paraId="2D458819" w14:textId="1BBEAB62" w:rsidR="00971F1D" w:rsidRPr="002B5C4F" w:rsidRDefault="00971F1D" w:rsidP="00971F1D">
            <w:pPr>
              <w:spacing w:after="0" w:line="240" w:lineRule="auto"/>
              <w:rPr>
                <w:ins w:id="4574" w:author="Jeremie Giraud" w:date="2019-08-08T15:13:00Z"/>
                <w:rFonts w:ascii="Times New Roman" w:eastAsia="Times New Roman" w:hAnsi="Times New Roman" w:cs="Times New Roman"/>
                <w:color w:val="000000"/>
                <w:sz w:val="24"/>
                <w:szCs w:val="24"/>
                <w:lang w:eastAsia="en-AU"/>
              </w:rPr>
            </w:pPr>
            <w:ins w:id="4575" w:author="Jeremie Giraud" w:date="2019-08-08T15:23:00Z">
              <w:r w:rsidRPr="00F41232">
                <w:rPr>
                  <w:rFonts w:ascii="Times New Roman" w:eastAsia="Times New Roman" w:hAnsi="Times New Roman" w:cs="Times New Roman"/>
                  <w:color w:val="000000"/>
                  <w:sz w:val="24"/>
                  <w:szCs w:val="24"/>
                  <w:lang w:eastAsia="en-AU"/>
                </w:rPr>
                <w:t>N/A</w:t>
              </w:r>
            </w:ins>
          </w:p>
        </w:tc>
      </w:tr>
    </w:tbl>
    <w:p w14:paraId="277DEB96" w14:textId="77777777" w:rsidR="002B5C4F" w:rsidRPr="00EE7173" w:rsidRDefault="002B5C4F">
      <w:pPr>
        <w:pPrChange w:id="4576" w:author="Jeremie Giraud" w:date="2019-08-08T15:13:00Z">
          <w:pPr>
            <w:pStyle w:val="ListParagraph"/>
            <w:numPr>
              <w:numId w:val="31"/>
            </w:numPr>
            <w:ind w:left="2164" w:hanging="360"/>
          </w:pPr>
        </w:pPrChange>
      </w:pPr>
    </w:p>
    <w:p w14:paraId="0DEC735E" w14:textId="77777777" w:rsidR="008411CF" w:rsidRPr="003D6535" w:rsidRDefault="008411CF" w:rsidP="003D6535">
      <w:pPr>
        <w:pStyle w:val="ListParagraph"/>
        <w:ind w:left="2164"/>
        <w:rPr>
          <w:rFonts w:cstheme="minorHAnsi"/>
        </w:rPr>
      </w:pPr>
    </w:p>
    <w:p w14:paraId="4A79501C" w14:textId="5CC131FA" w:rsidR="008411CF" w:rsidRDefault="008411CF">
      <w:pPr>
        <w:pStyle w:val="Heading3"/>
        <w:rPr>
          <w:ins w:id="4577" w:author="Ashwani Prabhakar" w:date="2019-07-26T16:23:00Z"/>
        </w:rPr>
        <w:pPrChange w:id="4578" w:author="Ashwani Prabhakar" w:date="2019-07-24T17:38:00Z">
          <w:pPr>
            <w:ind w:firstLine="720"/>
          </w:pPr>
        </w:pPrChange>
      </w:pPr>
      <w:del w:id="4579" w:author="Ashwani Prabhakar" w:date="2019-07-24T17:38:00Z">
        <w:r w:rsidDel="00EC61A3">
          <w:delText xml:space="preserve">5.2.1.8 </w:delText>
        </w:r>
      </w:del>
      <w:bookmarkStart w:id="4580" w:name="_Toc15055940"/>
      <w:bookmarkStart w:id="4581" w:name="_Toc15299756"/>
      <w:bookmarkStart w:id="4582" w:name="_Toc15328592"/>
      <w:bookmarkStart w:id="4583" w:name="_Toc16161024"/>
      <w:r w:rsidR="003D1414">
        <w:t>PRIOR MODEL</w:t>
      </w:r>
      <w:bookmarkEnd w:id="4580"/>
      <w:bookmarkEnd w:id="4581"/>
      <w:bookmarkEnd w:id="4582"/>
      <w:bookmarkEnd w:id="4583"/>
    </w:p>
    <w:p w14:paraId="7AA73509" w14:textId="77777777" w:rsidR="00E3612E" w:rsidRPr="00E3612E" w:rsidRDefault="00E3612E">
      <w:pPr>
        <w:pPrChange w:id="4584" w:author="Ashwani Prabhakar" w:date="2019-07-26T16:23:00Z">
          <w:pPr>
            <w:ind w:firstLine="720"/>
          </w:pPr>
        </w:pPrChange>
      </w:pPr>
    </w:p>
    <w:p w14:paraId="5E3D638B" w14:textId="11F9497F" w:rsidR="008411CF" w:rsidRDefault="007A0891">
      <w:pPr>
        <w:pStyle w:val="ListParagraph"/>
        <w:numPr>
          <w:ilvl w:val="0"/>
          <w:numId w:val="124"/>
        </w:numPr>
        <w:rPr>
          <w:ins w:id="4585" w:author="Ashwani Prabhakar" w:date="2019-07-26T16:18:00Z"/>
        </w:rPr>
        <w:pPrChange w:id="4586" w:author="Ashwani Prabhakar" w:date="2019-07-26T16:18:00Z">
          <w:pPr>
            <w:pStyle w:val="ListParagraph"/>
            <w:numPr>
              <w:numId w:val="37"/>
            </w:numPr>
            <w:ind w:left="2160" w:hanging="360"/>
          </w:pPr>
        </w:pPrChange>
      </w:pPr>
      <w:r w:rsidRPr="00CB13D0">
        <w:t>This section r</w:t>
      </w:r>
      <w:r w:rsidRPr="00100128">
        <w:t xml:space="preserve">epresents the features of a </w:t>
      </w:r>
      <w:commentRangeStart w:id="4587"/>
      <w:r w:rsidRPr="00100128">
        <w:t>Prior Model</w:t>
      </w:r>
      <w:commentRangeEnd w:id="4587"/>
      <w:r w:rsidR="00BE1C03">
        <w:rPr>
          <w:rStyle w:val="CommentReference"/>
        </w:rPr>
        <w:commentReference w:id="4587"/>
      </w:r>
      <w:r w:rsidRPr="00100128">
        <w:t>.</w:t>
      </w:r>
    </w:p>
    <w:p w14:paraId="238541F7" w14:textId="77777777" w:rsidR="00B03930" w:rsidRDefault="00B03930">
      <w:pPr>
        <w:pStyle w:val="ListParagraph"/>
        <w:pPrChange w:id="4588" w:author="Ashwani Prabhakar" w:date="2019-07-26T16:18:00Z">
          <w:pPr>
            <w:pStyle w:val="ListParagraph"/>
            <w:numPr>
              <w:numId w:val="37"/>
            </w:numPr>
            <w:ind w:left="2160" w:hanging="360"/>
          </w:pPr>
        </w:pPrChange>
      </w:pPr>
    </w:p>
    <w:p w14:paraId="13AE7C75" w14:textId="32A7B9B3" w:rsidR="007A0891" w:rsidRDefault="007A0891">
      <w:pPr>
        <w:pStyle w:val="ListParagraph"/>
        <w:numPr>
          <w:ilvl w:val="0"/>
          <w:numId w:val="124"/>
        </w:numPr>
        <w:rPr>
          <w:ins w:id="4589" w:author="Ashwani Prabhakar" w:date="2019-07-26T16:18:00Z"/>
        </w:rPr>
        <w:pPrChange w:id="4590" w:author="Ashwani Prabhakar" w:date="2019-07-26T16:18:00Z">
          <w:pPr>
            <w:pStyle w:val="ListParagraph"/>
            <w:numPr>
              <w:numId w:val="37"/>
            </w:numPr>
            <w:ind w:left="2160" w:hanging="360"/>
          </w:pPr>
        </w:pPrChange>
      </w:pPr>
      <w:del w:id="4591" w:author="Jeremie Giraud" w:date="2019-08-08T12:19:00Z">
        <w:r w:rsidDel="009A5B53">
          <w:delText>User</w:delText>
        </w:r>
      </w:del>
      <w:del w:id="4592" w:author="Jeremie Giraud" w:date="2019-08-08T12:25:00Z">
        <w:r w:rsidDel="009A5B53">
          <w:delText xml:space="preserve"> </w:delText>
        </w:r>
      </w:del>
      <w:ins w:id="4593" w:author="Jeremie Giraud" w:date="2019-08-08T12:25:00Z">
        <w:r w:rsidR="009A5B53">
          <w:t xml:space="preserve">User </w:t>
        </w:r>
      </w:ins>
      <w:r>
        <w:t>can select the type of prior model</w:t>
      </w:r>
      <w:ins w:id="4594" w:author="Ashwani Prabhakar" w:date="2019-07-26T16:20:00Z">
        <w:r w:rsidR="00E3612E">
          <w:t xml:space="preserve"> from the below options available to TOMOFAST-x.</w:t>
        </w:r>
      </w:ins>
    </w:p>
    <w:p w14:paraId="2E89BB04" w14:textId="2B7BFC9D" w:rsidR="00B03930" w:rsidRDefault="00B03930">
      <w:pPr>
        <w:pStyle w:val="ListParagraph"/>
        <w:pPrChange w:id="4595" w:author="Ashwani Prabhakar" w:date="2019-07-26T16:18:00Z">
          <w:pPr>
            <w:pStyle w:val="ListParagraph"/>
            <w:numPr>
              <w:numId w:val="37"/>
            </w:numPr>
            <w:ind w:left="2160" w:hanging="360"/>
          </w:pPr>
        </w:pPrChange>
      </w:pPr>
    </w:p>
    <w:p w14:paraId="536598CB" w14:textId="48133612" w:rsidR="007A0891" w:rsidRPr="003D6535" w:rsidRDefault="007A0891">
      <w:pPr>
        <w:pStyle w:val="ListParagraph"/>
        <w:numPr>
          <w:ilvl w:val="0"/>
          <w:numId w:val="125"/>
        </w:numPr>
        <w:pPrChange w:id="4596" w:author="Ashwani Prabhakar" w:date="2019-07-26T16:18:00Z">
          <w:pPr>
            <w:pStyle w:val="ListParagraph"/>
            <w:numPr>
              <w:ilvl w:val="3"/>
              <w:numId w:val="51"/>
            </w:numPr>
            <w:ind w:left="4470" w:hanging="360"/>
          </w:pPr>
        </w:pPrChange>
      </w:pPr>
      <w:r>
        <w:t>1</w:t>
      </w:r>
      <m:oMath>
        <m:r>
          <w:rPr>
            <w:rFonts w:ascii="Cambria Math" w:hAnsi="Cambria Math"/>
          </w:rPr>
          <m:t xml:space="preserve">→ </m:t>
        </m:r>
      </m:oMath>
      <w:del w:id="4597" w:author="Jeremie Giraud" w:date="2019-07-15T17:34:00Z">
        <w:r w:rsidR="003D1414">
          <w:delText>Additive smoothing of the desired model. In TOMOFAST-x, smoothing has been avoided</w:delText>
        </w:r>
      </w:del>
      <w:ins w:id="4598" w:author="Jeremie Giraud" w:date="2019-07-15T17:34:00Z">
        <w:r w:rsidR="004C77EA">
          <w:t>T</w:t>
        </w:r>
      </w:ins>
      <w:ins w:id="4599" w:author="Ashwani Prabhakar" w:date="2019-07-26T16:21:00Z">
        <w:r w:rsidR="00E3612E">
          <w:t>OMOFAST-x</w:t>
        </w:r>
      </w:ins>
      <w:ins w:id="4600" w:author="Jeremie Giraud" w:date="2019-07-15T17:34:00Z">
        <w:del w:id="4601" w:author="Ashwani Prabhakar" w:date="2019-07-26T16:21:00Z">
          <w:r w:rsidR="004C77EA" w:rsidDel="00E3612E">
            <w:delText>omofast</w:delText>
          </w:r>
        </w:del>
        <w:r w:rsidR="004C77EA">
          <w:t xml:space="preserve"> will smooth the model provided as grid file</w:t>
        </w:r>
      </w:ins>
      <w:ins w:id="4602" w:author="Jeremie Giraud" w:date="2019-07-15T17:35:00Z">
        <w:r w:rsidR="004C77EA">
          <w:t xml:space="preserve"> using a Gaussian filter</w:t>
        </w:r>
      </w:ins>
      <w:ins w:id="4603" w:author="Jeremie Giraud" w:date="2019-07-15T17:34:00Z">
        <w:r w:rsidR="004C77EA">
          <w:t xml:space="preserve"> and use it as prior model</w:t>
        </w:r>
      </w:ins>
      <w:ins w:id="4604" w:author="Jeremie Giraud" w:date="2019-07-19T16:57:00Z">
        <w:r w:rsidR="003D1414" w:rsidDel="004C77EA">
          <w:t>.</w:t>
        </w:r>
        <w:r w:rsidR="00A152E1">
          <w:t xml:space="preserve"> This option is recommend only for tests on synthetic data. </w:t>
        </w:r>
      </w:ins>
      <w:del w:id="4605" w:author="Jeremie Giraud" w:date="2019-07-15T17:34:00Z">
        <w:r w:rsidR="003D1414" w:rsidDel="004C77EA">
          <w:delText>.</w:delText>
        </w:r>
      </w:del>
    </w:p>
    <w:p w14:paraId="2CAA4531" w14:textId="7D730729" w:rsidR="003D1414" w:rsidRPr="003D6535" w:rsidRDefault="003D1414">
      <w:pPr>
        <w:pStyle w:val="ListParagraph"/>
        <w:numPr>
          <w:ilvl w:val="0"/>
          <w:numId w:val="125"/>
        </w:numPr>
        <w:pPrChange w:id="4606" w:author="Ashwani Prabhakar" w:date="2019-07-26T16:18:00Z">
          <w:pPr>
            <w:pStyle w:val="ListParagraph"/>
            <w:numPr>
              <w:ilvl w:val="3"/>
              <w:numId w:val="51"/>
            </w:numPr>
            <w:ind w:left="4470" w:hanging="360"/>
          </w:pPr>
        </w:pPrChange>
      </w:pPr>
      <w:r>
        <w:t>2</w:t>
      </w:r>
      <m:oMath>
        <m:r>
          <w:rPr>
            <w:rFonts w:ascii="Cambria Math" w:hAnsi="Cambria Math"/>
          </w:rPr>
          <m:t>→</m:t>
        </m:r>
      </m:oMath>
      <w:r>
        <w:t xml:space="preserve"> Setting up the gravity/ magnetic model according to the desire.</w:t>
      </w:r>
      <w:del w:id="4607" w:author="Jeremie Giraud" w:date="2019-07-29T21:26:00Z">
        <w:r>
          <w:delText xml:space="preserve"> User</w:delText>
        </w:r>
      </w:del>
      <w:del w:id="4608" w:author="Jeremie Giraud" w:date="2019-08-08T12:25:00Z">
        <w:r w:rsidDel="009A5B53">
          <w:delText xml:space="preserve"> </w:delText>
        </w:r>
      </w:del>
      <w:ins w:id="4609" w:author="Jeremie Giraud" w:date="2019-08-08T12:25:00Z">
        <w:r w:rsidR="009A5B53">
          <w:t xml:space="preserve">User </w:t>
        </w:r>
      </w:ins>
      <w:r>
        <w:t xml:space="preserve">can put the reasonable values </w:t>
      </w:r>
      <w:r w:rsidR="006172F1">
        <w:t xml:space="preserve">across the respective options i.e. “set prior model grav/ mag” </w:t>
      </w:r>
      <w:r>
        <w:t>present in this section</w:t>
      </w:r>
      <w:r w:rsidR="006172F1">
        <w:t>.</w:t>
      </w:r>
    </w:p>
    <w:p w14:paraId="662C65B1" w14:textId="72293AD1" w:rsidR="006172F1" w:rsidRPr="003D6535" w:rsidRDefault="006172F1">
      <w:pPr>
        <w:pStyle w:val="ListParagraph"/>
        <w:numPr>
          <w:ilvl w:val="0"/>
          <w:numId w:val="125"/>
        </w:numPr>
        <w:pPrChange w:id="4610" w:author="Ashwani Prabhakar" w:date="2019-07-26T16:18:00Z">
          <w:pPr>
            <w:pStyle w:val="ListParagraph"/>
            <w:numPr>
              <w:ilvl w:val="3"/>
              <w:numId w:val="51"/>
            </w:numPr>
            <w:ind w:left="4470" w:hanging="360"/>
          </w:pPr>
        </w:pPrChange>
      </w:pPr>
      <w:r>
        <w:t>3</w:t>
      </w:r>
      <m:oMath>
        <m:r>
          <w:rPr>
            <w:rFonts w:ascii="Cambria Math" w:hAnsi="Cambria Math"/>
          </w:rPr>
          <m:t>→</m:t>
        </m:r>
        <m:r>
          <w:del w:id="4611" w:author="Jeremie Giraud" w:date="2019-07-29T21:26:00Z">
            <w:rPr>
              <w:rFonts w:ascii="Cambria Math" w:hAnsi="Cambria Math"/>
            </w:rPr>
            <m:t xml:space="preserve"> </m:t>
          </w:del>
        </m:r>
      </m:oMath>
      <w:del w:id="4612" w:author="Jeremie Giraud" w:date="2019-07-29T21:26:00Z">
        <w:r>
          <w:delText>User</w:delText>
        </w:r>
      </w:del>
      <m:oMath>
        <m:r>
          <w:ins w:id="4613" w:author="Jeremie Giraud" w:date="2019-07-29T21:26:00Z">
            <w:rPr>
              <w:rFonts w:ascii="Cambria Math" w:hAnsi="Cambria Math"/>
            </w:rPr>
            <m:t>User</m:t>
          </w:ins>
        </m:r>
      </m:oMath>
      <w:r>
        <w:t xml:space="preserve"> can use this in order to read the prior model from the model file.</w:t>
      </w:r>
    </w:p>
    <w:p w14:paraId="2C5C9DDC" w14:textId="32C257C4" w:rsidR="00E3612E" w:rsidRDefault="006172F1">
      <w:pPr>
        <w:pStyle w:val="ListParagraph"/>
        <w:numPr>
          <w:ilvl w:val="0"/>
          <w:numId w:val="125"/>
        </w:numPr>
        <w:rPr>
          <w:ins w:id="4614" w:author="Ashwani Prabhakar" w:date="2019-07-26T16:23:00Z"/>
        </w:rPr>
        <w:pPrChange w:id="4615" w:author="Ashwani Prabhakar" w:date="2019-07-26T16:18:00Z">
          <w:pPr>
            <w:pStyle w:val="ListParagraph"/>
            <w:numPr>
              <w:ilvl w:val="3"/>
              <w:numId w:val="51"/>
            </w:numPr>
            <w:ind w:left="4470" w:hanging="360"/>
          </w:pPr>
        </w:pPrChange>
      </w:pPr>
      <w:r>
        <w:t>4</w:t>
      </w:r>
      <m:oMath>
        <m:r>
          <w:rPr>
            <w:rFonts w:ascii="Cambria Math" w:hAnsi="Cambria Math"/>
          </w:rPr>
          <m:t>→</m:t>
        </m:r>
        <m:r>
          <w:del w:id="4616" w:author="Jeremie Giraud" w:date="2019-07-29T21:26:00Z">
            <w:rPr>
              <w:rFonts w:ascii="Cambria Math" w:hAnsi="Cambria Math"/>
            </w:rPr>
            <m:t xml:space="preserve"> </m:t>
          </w:del>
        </m:r>
      </m:oMath>
      <w:del w:id="4617" w:author="Jeremie Giraud" w:date="2019-07-29T21:26:00Z">
        <w:r>
          <w:delText>User</w:delText>
        </w:r>
      </w:del>
      <m:oMath>
        <m:r>
          <w:ins w:id="4618" w:author="Jeremie Giraud" w:date="2019-07-29T21:26:00Z">
            <w:rPr>
              <w:rFonts w:ascii="Cambria Math" w:hAnsi="Cambria Math"/>
            </w:rPr>
            <m:t>User</m:t>
          </w:ins>
        </m:r>
      </m:oMath>
      <w:r>
        <w:t xml:space="preserve"> can also chose this option </w:t>
      </w:r>
      <w:ins w:id="4619" w:author="Ashwani Prabhakar" w:date="2019-07-26T16:21:00Z">
        <w:r w:rsidR="00E3612E">
          <w:t xml:space="preserve">in order to fix </w:t>
        </w:r>
      </w:ins>
      <w:ins w:id="4620" w:author="Ashwani Prabhakar" w:date="2019-07-26T16:25:00Z">
        <w:r w:rsidR="005B4AE9">
          <w:t xml:space="preserve">the value of </w:t>
        </w:r>
      </w:ins>
      <w:ins w:id="4621" w:author="Ashwani Prabhakar" w:date="2019-07-26T16:21:00Z">
        <w:r w:rsidR="00E3612E">
          <w:t xml:space="preserve">their </w:t>
        </w:r>
      </w:ins>
      <w:ins w:id="4622" w:author="Ashwani Prabhakar" w:date="2019-07-26T16:22:00Z">
        <w:r w:rsidR="00E3612E">
          <w:t>respective</w:t>
        </w:r>
      </w:ins>
      <w:ins w:id="4623" w:author="Ashwani Prabhakar" w:date="2019-07-26T16:21:00Z">
        <w:r w:rsidR="00E3612E">
          <w:t xml:space="preserve"> </w:t>
        </w:r>
      </w:ins>
      <w:del w:id="4624" w:author="Ashwani Prabhakar" w:date="2019-07-26T16:21:00Z">
        <w:r w:rsidR="00A9489D" w:rsidDel="00E3612E">
          <w:delText>………</w:delText>
        </w:r>
      </w:del>
      <w:commentRangeStart w:id="4625"/>
      <w:commentRangeStart w:id="4626"/>
      <w:commentRangeStart w:id="4627"/>
      <w:r w:rsidR="00A9489D">
        <w:t>top</w:t>
      </w:r>
      <w:ins w:id="4628" w:author="Ashwani Prabhakar" w:date="2019-07-26T16:22:00Z">
        <w:r w:rsidR="00E3612E">
          <w:t xml:space="preserve"> </w:t>
        </w:r>
      </w:ins>
      <w:r w:rsidR="00A9489D">
        <w:t>laye</w:t>
      </w:r>
      <w:commentRangeEnd w:id="4625"/>
      <w:r w:rsidR="00A9489D">
        <w:rPr>
          <w:rStyle w:val="CommentReference"/>
        </w:rPr>
        <w:commentReference w:id="4625"/>
      </w:r>
      <w:commentRangeEnd w:id="4626"/>
      <w:r w:rsidR="00BE1C03">
        <w:rPr>
          <w:rStyle w:val="CommentReference"/>
        </w:rPr>
        <w:commentReference w:id="4626"/>
      </w:r>
      <w:commentRangeEnd w:id="4627"/>
      <w:r w:rsidR="00B16473">
        <w:rPr>
          <w:rStyle w:val="CommentReference"/>
        </w:rPr>
        <w:commentReference w:id="4627"/>
      </w:r>
      <w:r w:rsidR="00A9489D">
        <w:t>r</w:t>
      </w:r>
      <w:ins w:id="4629" w:author="Ashwani Prabhakar" w:date="2019-07-26T16:22:00Z">
        <w:r w:rsidR="00E3612E">
          <w:t xml:space="preserve"> while performing their respective inversion. But for now, this option should be avoided.</w:t>
        </w:r>
      </w:ins>
    </w:p>
    <w:p w14:paraId="3B1C1F85" w14:textId="57C1440D" w:rsidR="006172F1" w:rsidRPr="003D6535" w:rsidRDefault="00A9489D">
      <w:pPr>
        <w:pStyle w:val="ListParagraph"/>
        <w:ind w:left="1080"/>
        <w:pPrChange w:id="4630" w:author="Ashwani Prabhakar" w:date="2019-07-26T16:23:00Z">
          <w:pPr>
            <w:pStyle w:val="ListParagraph"/>
            <w:numPr>
              <w:ilvl w:val="3"/>
              <w:numId w:val="51"/>
            </w:numPr>
            <w:ind w:left="4470" w:hanging="360"/>
          </w:pPr>
        </w:pPrChange>
      </w:pPr>
      <w:del w:id="4631" w:author="Ashwani Prabhakar" w:date="2019-07-26T16:22:00Z">
        <w:r w:rsidDel="00E3612E">
          <w:delText>…………………</w:delText>
        </w:r>
      </w:del>
    </w:p>
    <w:p w14:paraId="3454C5AE" w14:textId="6C5D8812" w:rsidR="00A9489D" w:rsidDel="00F34CB4" w:rsidRDefault="00A9489D">
      <w:pPr>
        <w:pStyle w:val="ListParagraph"/>
        <w:numPr>
          <w:ilvl w:val="0"/>
          <w:numId w:val="124"/>
        </w:numPr>
        <w:rPr>
          <w:del w:id="4632" w:author="Ashwani Prabhakar" w:date="2019-07-26T16:26:00Z"/>
        </w:rPr>
        <w:pPrChange w:id="4633" w:author="Ashwani Prabhakar" w:date="2019-07-24T17:38:00Z">
          <w:pPr>
            <w:ind w:left="720"/>
          </w:pPr>
        </w:pPrChange>
      </w:pPr>
      <w:del w:id="4634" w:author="Jeremie Giraud" w:date="2019-08-08T12:19:00Z">
        <w:r w:rsidDel="009A5B53">
          <w:delText>User</w:delText>
        </w:r>
      </w:del>
      <w:del w:id="4635" w:author="Jeremie Giraud" w:date="2019-08-08T12:25:00Z">
        <w:r w:rsidDel="009A5B53">
          <w:delText xml:space="preserve"> </w:delText>
        </w:r>
      </w:del>
      <w:ins w:id="4636" w:author="Jeremie Giraud" w:date="2019-08-08T12:25:00Z">
        <w:r w:rsidR="009A5B53">
          <w:t xml:space="preserve">User </w:t>
        </w:r>
      </w:ins>
      <w:r>
        <w:t xml:space="preserve">can put the </w:t>
      </w:r>
      <w:ins w:id="4637" w:author="Jeremie Giraud" w:date="2019-07-22T16:26:00Z">
        <w:r w:rsidR="00A16C01">
          <w:t xml:space="preserve">path of the </w:t>
        </w:r>
      </w:ins>
      <w:del w:id="4638" w:author="Jeremie Giraud" w:date="2019-07-22T16:26:00Z">
        <w:r>
          <w:delText>location of</w:delText>
        </w:r>
      </w:del>
      <w:r>
        <w:t xml:space="preserve"> gravity/ magnetic prior model</w:t>
      </w:r>
      <w:ins w:id="4639" w:author="Jeremie Giraud" w:date="2019-07-22T16:26:00Z">
        <w:r w:rsidR="00A16C01">
          <w:t>s</w:t>
        </w:r>
      </w:ins>
      <w:r>
        <w:t xml:space="preserve"> file </w:t>
      </w:r>
      <w:del w:id="4640" w:author="Jeremie Giraud" w:date="2019-07-22T16:26:00Z">
        <w:r>
          <w:delText>across the respective features</w:delText>
        </w:r>
      </w:del>
      <w:ins w:id="4641" w:author="Jeremie Giraud" w:date="2019-07-22T16:26:00Z">
        <w:r w:rsidR="00A16C01">
          <w:t>relative to the executable</w:t>
        </w:r>
      </w:ins>
      <w:r>
        <w:t>.</w:t>
      </w:r>
    </w:p>
    <w:p w14:paraId="0CAAAAE9" w14:textId="77777777" w:rsidR="00F34CB4" w:rsidRPr="00CB13D0" w:rsidRDefault="00F34CB4">
      <w:pPr>
        <w:pStyle w:val="ListParagraph"/>
        <w:numPr>
          <w:ilvl w:val="0"/>
          <w:numId w:val="124"/>
        </w:numPr>
        <w:rPr>
          <w:ins w:id="4642" w:author="Ashwani Prabhakar" w:date="2019-07-26T16:26:00Z"/>
        </w:rPr>
        <w:pPrChange w:id="4643" w:author="Ashwani Prabhakar" w:date="2019-07-26T16:23:00Z">
          <w:pPr>
            <w:pStyle w:val="ListParagraph"/>
            <w:numPr>
              <w:numId w:val="37"/>
            </w:numPr>
            <w:ind w:left="2160" w:hanging="360"/>
          </w:pPr>
        </w:pPrChange>
      </w:pPr>
    </w:p>
    <w:p w14:paraId="5FB3890C" w14:textId="1AC9A81D" w:rsidR="001E130F" w:rsidRDefault="001E130F">
      <w:pPr>
        <w:pStyle w:val="Caption"/>
        <w:rPr>
          <w:ins w:id="4644" w:author="Jeremie Giraud" w:date="2019-08-08T15:45:00Z"/>
        </w:rPr>
        <w:pPrChange w:id="4645" w:author="Jeremie Giraud" w:date="2019-08-08T15:45:00Z">
          <w:pPr>
            <w:pStyle w:val="Caption"/>
            <w:numPr>
              <w:numId w:val="124"/>
            </w:numPr>
            <w:ind w:left="720" w:hanging="360"/>
          </w:pPr>
        </w:pPrChange>
      </w:pPr>
      <w:ins w:id="4646" w:author="Jeremie Giraud" w:date="2019-08-08T15:45:00Z">
        <w:r>
          <w:t xml:space="preserve">Table </w:t>
        </w:r>
        <w:r>
          <w:fldChar w:fldCharType="begin"/>
        </w:r>
        <w:r>
          <w:instrText xml:space="preserve"> SEQ Table \* ARABIC </w:instrText>
        </w:r>
      </w:ins>
      <w:r>
        <w:fldChar w:fldCharType="separate"/>
      </w:r>
      <w:ins w:id="4647" w:author="Jeremie Giraud" w:date="2019-08-08T16:10:00Z">
        <w:r w:rsidR="00AF3C14">
          <w:rPr>
            <w:noProof/>
          </w:rPr>
          <w:t>8</w:t>
        </w:r>
      </w:ins>
      <w:ins w:id="4648" w:author="Jeremie Giraud" w:date="2019-08-08T15:45:00Z">
        <w:r>
          <w:fldChar w:fldCharType="end"/>
        </w:r>
        <w:r>
          <w:t>.</w:t>
        </w:r>
        <w:r w:rsidRPr="001E130F">
          <w:rPr>
            <w:rFonts w:ascii="Times New Roman" w:eastAsia="Times New Roman" w:hAnsi="Times New Roman" w:cs="Times New Roman"/>
            <w:color w:val="000000"/>
            <w:sz w:val="24"/>
            <w:szCs w:val="24"/>
            <w:lang w:eastAsia="en-AU"/>
          </w:rPr>
          <w:t xml:space="preserve"> </w:t>
        </w:r>
        <w:r w:rsidRPr="001E130F">
          <w:rPr>
            <w:rPrChange w:id="4649" w:author="Jeremie Giraud" w:date="2019-08-08T15:45:00Z">
              <w:rPr>
                <w:rFonts w:ascii="Times New Roman" w:eastAsia="Times New Roman" w:hAnsi="Times New Roman" w:cs="Times New Roman"/>
                <w:color w:val="000000"/>
                <w:sz w:val="24"/>
                <w:szCs w:val="24"/>
                <w:lang w:eastAsia="en-AU"/>
              </w:rPr>
            </w:rPrChange>
          </w:rPr>
          <w:t>PRIOR MODEL</w:t>
        </w:r>
        <w:r w:rsidRPr="00F14A1C">
          <w:t xml:space="preserve"> parameters </w:t>
        </w:r>
        <w:r>
          <w:t xml:space="preserve">section of parfile. </w:t>
        </w:r>
      </w:ins>
    </w:p>
    <w:tbl>
      <w:tblPr>
        <w:tblStyle w:val="TableGridLight"/>
        <w:tblW w:w="8647" w:type="dxa"/>
        <w:tblLook w:val="04A0" w:firstRow="1" w:lastRow="0" w:firstColumn="1" w:lastColumn="0" w:noHBand="0" w:noVBand="1"/>
        <w:tblPrChange w:id="4650" w:author="Jeremie Giraud" w:date="2019-08-08T16:04:00Z">
          <w:tblPr>
            <w:tblW w:w="9514" w:type="dxa"/>
            <w:tblInd w:w="-10" w:type="dxa"/>
            <w:tblLook w:val="04A0" w:firstRow="1" w:lastRow="0" w:firstColumn="1" w:lastColumn="0" w:noHBand="0" w:noVBand="1"/>
          </w:tblPr>
        </w:tblPrChange>
      </w:tblPr>
      <w:tblGrid>
        <w:gridCol w:w="2496"/>
        <w:gridCol w:w="4450"/>
        <w:gridCol w:w="1701"/>
        <w:tblGridChange w:id="4651">
          <w:tblGrid>
            <w:gridCol w:w="2496"/>
            <w:gridCol w:w="4450"/>
            <w:gridCol w:w="1701"/>
            <w:gridCol w:w="867"/>
          </w:tblGrid>
        </w:tblGridChange>
      </w:tblGrid>
      <w:tr w:rsidR="00051133" w:rsidRPr="00E963A2" w14:paraId="01C38198" w14:textId="77777777" w:rsidTr="00051133">
        <w:trPr>
          <w:trHeight w:val="330"/>
          <w:ins w:id="4652" w:author="Jeremie Giraud" w:date="2019-08-08T15:25:00Z"/>
          <w:trPrChange w:id="4653" w:author="Jeremie Giraud" w:date="2019-08-08T16:04:00Z">
            <w:trPr>
              <w:trHeight w:val="330"/>
            </w:trPr>
          </w:trPrChange>
        </w:trPr>
        <w:tc>
          <w:tcPr>
            <w:tcW w:w="2496" w:type="dxa"/>
            <w:noWrap/>
            <w:hideMark/>
            <w:tcPrChange w:id="4654" w:author="Jeremie Giraud" w:date="2019-08-08T16:04:00Z">
              <w:tcPr>
                <w:tcW w:w="2496"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5DD0E6A7" w14:textId="77777777" w:rsidR="00E963A2" w:rsidRPr="00E963A2" w:rsidRDefault="00E963A2" w:rsidP="00E963A2">
            <w:pPr>
              <w:rPr>
                <w:ins w:id="4655" w:author="Jeremie Giraud" w:date="2019-08-08T15:25:00Z"/>
                <w:rFonts w:ascii="Times New Roman" w:eastAsia="Times New Roman" w:hAnsi="Times New Roman" w:cs="Times New Roman"/>
                <w:color w:val="000000"/>
                <w:sz w:val="24"/>
                <w:szCs w:val="24"/>
                <w:lang w:eastAsia="en-AU"/>
              </w:rPr>
            </w:pPr>
            <w:ins w:id="4656" w:author="Jeremie Giraud" w:date="2019-08-08T15:25:00Z">
              <w:r w:rsidRPr="00E963A2">
                <w:rPr>
                  <w:rFonts w:ascii="Times New Roman" w:eastAsia="Times New Roman" w:hAnsi="Times New Roman" w:cs="Times New Roman"/>
                  <w:color w:val="000000"/>
                  <w:sz w:val="24"/>
                  <w:szCs w:val="24"/>
                  <w:lang w:eastAsia="en-AU"/>
                </w:rPr>
                <w:t>Parameter</w:t>
              </w:r>
            </w:ins>
          </w:p>
        </w:tc>
        <w:tc>
          <w:tcPr>
            <w:tcW w:w="4450" w:type="dxa"/>
            <w:noWrap/>
            <w:hideMark/>
            <w:tcPrChange w:id="4657" w:author="Jeremie Giraud" w:date="2019-08-08T16:04:00Z">
              <w:tcPr>
                <w:tcW w:w="445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322D7BC5" w14:textId="23EC404B" w:rsidR="00E963A2" w:rsidRPr="00E963A2" w:rsidRDefault="00F02884" w:rsidP="00E963A2">
            <w:pPr>
              <w:rPr>
                <w:ins w:id="4658" w:author="Jeremie Giraud" w:date="2019-08-08T15:25:00Z"/>
                <w:rFonts w:ascii="Times New Roman" w:eastAsia="Times New Roman" w:hAnsi="Times New Roman" w:cs="Times New Roman"/>
                <w:color w:val="000000"/>
                <w:sz w:val="24"/>
                <w:szCs w:val="24"/>
                <w:lang w:eastAsia="en-AU"/>
              </w:rPr>
            </w:pPr>
            <w:ins w:id="4659" w:author="Jeremie Giraud" w:date="2019-08-08T15:59:00Z">
              <w:r>
                <w:rPr>
                  <w:rFonts w:ascii="Times New Roman" w:eastAsia="Times New Roman" w:hAnsi="Times New Roman" w:cs="Times New Roman"/>
                  <w:color w:val="000000"/>
                  <w:sz w:val="24"/>
                  <w:szCs w:val="24"/>
                  <w:lang w:eastAsia="en-AU"/>
                </w:rPr>
                <w:t>Value for example case</w:t>
              </w:r>
            </w:ins>
          </w:p>
        </w:tc>
        <w:tc>
          <w:tcPr>
            <w:tcW w:w="1701" w:type="dxa"/>
            <w:noWrap/>
            <w:hideMark/>
            <w:tcPrChange w:id="4660" w:author="Jeremie Giraud" w:date="2019-08-08T16:04:00Z">
              <w:tcPr>
                <w:tcW w:w="2568" w:type="dxa"/>
                <w:gridSpan w:val="2"/>
                <w:tcBorders>
                  <w:top w:val="single" w:sz="8" w:space="0" w:color="BFBFBF"/>
                  <w:left w:val="nil"/>
                  <w:bottom w:val="single" w:sz="8" w:space="0" w:color="BFBFBF"/>
                  <w:right w:val="single" w:sz="8" w:space="0" w:color="BFBFBF"/>
                </w:tcBorders>
                <w:shd w:val="clear" w:color="auto" w:fill="auto"/>
                <w:noWrap/>
                <w:vAlign w:val="center"/>
                <w:hideMark/>
              </w:tcPr>
            </w:tcPrChange>
          </w:tcPr>
          <w:p w14:paraId="15F20C03" w14:textId="6E96E94C" w:rsidR="00E963A2" w:rsidRPr="00E963A2" w:rsidRDefault="00F02884" w:rsidP="00E963A2">
            <w:pPr>
              <w:rPr>
                <w:ins w:id="4661" w:author="Jeremie Giraud" w:date="2019-08-08T15:25:00Z"/>
                <w:rFonts w:ascii="Times New Roman" w:eastAsia="Times New Roman" w:hAnsi="Times New Roman" w:cs="Times New Roman"/>
                <w:color w:val="000000"/>
                <w:sz w:val="24"/>
                <w:szCs w:val="24"/>
                <w:lang w:eastAsia="en-AU"/>
              </w:rPr>
            </w:pPr>
            <w:ins w:id="4662" w:author="Jeremie Giraud" w:date="2019-08-08T15:52:00Z">
              <w:r>
                <w:rPr>
                  <w:rFonts w:ascii="Times New Roman" w:eastAsia="Times New Roman" w:hAnsi="Times New Roman" w:cs="Times New Roman"/>
                  <w:color w:val="000000"/>
                  <w:sz w:val="24"/>
                  <w:szCs w:val="24"/>
                  <w:lang w:eastAsia="en-AU"/>
                </w:rPr>
                <w:t>Range/remark</w:t>
              </w:r>
            </w:ins>
            <w:ins w:id="4663" w:author="Jeremie Giraud" w:date="2019-08-08T15:25:00Z">
              <w:r w:rsidR="00E963A2" w:rsidRPr="00E963A2">
                <w:rPr>
                  <w:rFonts w:ascii="Times New Roman" w:eastAsia="Times New Roman" w:hAnsi="Times New Roman" w:cs="Times New Roman"/>
                  <w:color w:val="000000"/>
                  <w:sz w:val="24"/>
                  <w:szCs w:val="24"/>
                  <w:lang w:eastAsia="en-AU"/>
                </w:rPr>
                <w:t xml:space="preserve"> </w:t>
              </w:r>
            </w:ins>
          </w:p>
        </w:tc>
      </w:tr>
      <w:tr w:rsidR="00051133" w:rsidRPr="00E963A2" w14:paraId="1A61C694" w14:textId="77777777" w:rsidTr="00051133">
        <w:tblPrEx>
          <w:tblPrExChange w:id="4664" w:author="Jeremie Giraud" w:date="2019-08-08T16:04:00Z">
            <w:tblPrEx>
              <w:tblW w:w="8647" w:type="dxa"/>
            </w:tblPrEx>
          </w:tblPrExChange>
        </w:tblPrEx>
        <w:trPr>
          <w:trHeight w:val="330"/>
          <w:ins w:id="4665" w:author="Jeremie Giraud" w:date="2019-08-08T15:25:00Z"/>
          <w:trPrChange w:id="4666" w:author="Jeremie Giraud" w:date="2019-08-08T16:04:00Z">
            <w:trPr>
              <w:gridAfter w:val="0"/>
              <w:trHeight w:val="330"/>
            </w:trPr>
          </w:trPrChange>
        </w:trPr>
        <w:tc>
          <w:tcPr>
            <w:tcW w:w="2496" w:type="dxa"/>
            <w:noWrap/>
            <w:hideMark/>
            <w:tcPrChange w:id="4667"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444F6807" w14:textId="77777777" w:rsidR="00E963A2" w:rsidRPr="00E963A2" w:rsidRDefault="00E963A2" w:rsidP="00E963A2">
            <w:pPr>
              <w:rPr>
                <w:ins w:id="4668" w:author="Jeremie Giraud" w:date="2019-08-08T15:25:00Z"/>
                <w:rFonts w:ascii="Times New Roman" w:eastAsia="Times New Roman" w:hAnsi="Times New Roman" w:cs="Times New Roman"/>
                <w:color w:val="000000"/>
                <w:sz w:val="24"/>
                <w:szCs w:val="24"/>
                <w:lang w:eastAsia="en-AU"/>
              </w:rPr>
            </w:pPr>
            <w:ins w:id="4669" w:author="Jeremie Giraud" w:date="2019-08-08T15:25:00Z">
              <w:r w:rsidRPr="00E963A2">
                <w:rPr>
                  <w:rFonts w:ascii="Times New Roman" w:eastAsia="Times New Roman" w:hAnsi="Times New Roman" w:cs="Times New Roman"/>
                  <w:color w:val="000000"/>
                  <w:sz w:val="24"/>
                  <w:szCs w:val="24"/>
                  <w:lang w:eastAsia="en-AU"/>
                </w:rPr>
                <w:t>******* PRIOR MODEL *******************</w:t>
              </w:r>
            </w:ins>
          </w:p>
        </w:tc>
        <w:tc>
          <w:tcPr>
            <w:tcW w:w="4450" w:type="dxa"/>
            <w:noWrap/>
            <w:hideMark/>
            <w:tcPrChange w:id="4670"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3556BD25" w14:textId="489A3DAC" w:rsidR="00E963A2" w:rsidRPr="00E963A2" w:rsidRDefault="00E963A2">
            <w:pPr>
              <w:rPr>
                <w:ins w:id="4671" w:author="Jeremie Giraud" w:date="2019-08-08T15:25:00Z"/>
                <w:rFonts w:ascii="Times New Roman" w:eastAsia="Times New Roman" w:hAnsi="Times New Roman" w:cs="Times New Roman"/>
                <w:color w:val="000000"/>
                <w:sz w:val="24"/>
                <w:szCs w:val="24"/>
                <w:lang w:eastAsia="en-AU"/>
              </w:rPr>
            </w:pPr>
            <w:ins w:id="4672" w:author="Jeremie Giraud" w:date="2019-08-08T15:25:00Z">
              <w:r w:rsidRPr="00E963A2">
                <w:rPr>
                  <w:rFonts w:ascii="Times New Roman" w:eastAsia="Times New Roman" w:hAnsi="Times New Roman" w:cs="Times New Roman"/>
                  <w:color w:val="000000"/>
                  <w:sz w:val="24"/>
                  <w:szCs w:val="24"/>
                  <w:lang w:eastAsia="en-AU"/>
                </w:rPr>
                <w:t> </w:t>
              </w:r>
            </w:ins>
            <w:ins w:id="4673" w:author="Jeremie Giraud" w:date="2019-08-08T15:42:00Z">
              <w:r w:rsidR="00E26246">
                <w:rPr>
                  <w:rFonts w:ascii="Times New Roman" w:eastAsia="Times New Roman" w:hAnsi="Times New Roman" w:cs="Times New Roman"/>
                  <w:color w:val="000000"/>
                  <w:sz w:val="24"/>
                  <w:szCs w:val="24"/>
                  <w:lang w:eastAsia="en-AU"/>
                </w:rPr>
                <w:t>N/A</w:t>
              </w:r>
            </w:ins>
          </w:p>
        </w:tc>
        <w:tc>
          <w:tcPr>
            <w:tcW w:w="1701" w:type="dxa"/>
            <w:noWrap/>
            <w:hideMark/>
            <w:tcPrChange w:id="4674" w:author="Jeremie Giraud" w:date="2019-08-08T16:04:00Z">
              <w:tcPr>
                <w:tcW w:w="1701" w:type="dxa"/>
                <w:tcBorders>
                  <w:top w:val="nil"/>
                  <w:left w:val="nil"/>
                  <w:bottom w:val="single" w:sz="8" w:space="0" w:color="BFBFBF"/>
                  <w:right w:val="single" w:sz="8" w:space="0" w:color="BFBFBF"/>
                </w:tcBorders>
                <w:shd w:val="clear" w:color="auto" w:fill="auto"/>
                <w:noWrap/>
                <w:vAlign w:val="center"/>
                <w:hideMark/>
              </w:tcPr>
            </w:tcPrChange>
          </w:tcPr>
          <w:p w14:paraId="5BA314CC" w14:textId="2E9DD146" w:rsidR="00E963A2" w:rsidRPr="00E963A2" w:rsidRDefault="00E963A2" w:rsidP="00E963A2">
            <w:pPr>
              <w:rPr>
                <w:ins w:id="4675" w:author="Jeremie Giraud" w:date="2019-08-08T15:25:00Z"/>
                <w:rFonts w:ascii="Times New Roman" w:eastAsia="Times New Roman" w:hAnsi="Times New Roman" w:cs="Times New Roman"/>
                <w:color w:val="000000"/>
                <w:sz w:val="24"/>
                <w:szCs w:val="24"/>
                <w:lang w:eastAsia="en-AU"/>
              </w:rPr>
            </w:pPr>
            <w:ins w:id="4676" w:author="Jeremie Giraud" w:date="2019-08-08T15:25:00Z">
              <w:r w:rsidRPr="00E963A2">
                <w:rPr>
                  <w:rFonts w:ascii="Times New Roman" w:eastAsia="Times New Roman" w:hAnsi="Times New Roman" w:cs="Times New Roman"/>
                  <w:color w:val="000000"/>
                  <w:sz w:val="24"/>
                  <w:szCs w:val="24"/>
                  <w:lang w:eastAsia="en-AU"/>
                </w:rPr>
                <w:t> </w:t>
              </w:r>
            </w:ins>
            <w:ins w:id="4677" w:author="Jeremie Giraud" w:date="2019-08-08T15:42:00Z">
              <w:r w:rsidR="00E26246">
                <w:rPr>
                  <w:rFonts w:ascii="Times New Roman" w:eastAsia="Times New Roman" w:hAnsi="Times New Roman" w:cs="Times New Roman"/>
                  <w:color w:val="000000"/>
                  <w:sz w:val="24"/>
                  <w:szCs w:val="24"/>
                  <w:lang w:eastAsia="en-AU"/>
                </w:rPr>
                <w:t>N/A</w:t>
              </w:r>
            </w:ins>
          </w:p>
        </w:tc>
      </w:tr>
      <w:tr w:rsidR="00051133" w:rsidRPr="00E963A2" w14:paraId="097DCA86" w14:textId="77777777" w:rsidTr="00051133">
        <w:trPr>
          <w:trHeight w:val="330"/>
          <w:ins w:id="4678" w:author="Jeremie Giraud" w:date="2019-08-08T15:25:00Z"/>
          <w:trPrChange w:id="4679" w:author="Jeremie Giraud" w:date="2019-08-08T16:04:00Z">
            <w:trPr>
              <w:trHeight w:val="330"/>
            </w:trPr>
          </w:trPrChange>
        </w:trPr>
        <w:tc>
          <w:tcPr>
            <w:tcW w:w="2496" w:type="dxa"/>
            <w:noWrap/>
            <w:hideMark/>
            <w:tcPrChange w:id="4680"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40BE7E5" w14:textId="77777777" w:rsidR="00E26246" w:rsidRPr="00E963A2" w:rsidRDefault="00E26246" w:rsidP="00E26246">
            <w:pPr>
              <w:rPr>
                <w:ins w:id="4681" w:author="Jeremie Giraud" w:date="2019-08-08T15:25:00Z"/>
                <w:rFonts w:ascii="Times New Roman" w:eastAsia="Times New Roman" w:hAnsi="Times New Roman" w:cs="Times New Roman"/>
                <w:color w:val="000000"/>
                <w:sz w:val="24"/>
                <w:szCs w:val="24"/>
                <w:lang w:eastAsia="en-AU"/>
              </w:rPr>
            </w:pPr>
            <w:ins w:id="4682" w:author="Jeremie Giraud" w:date="2019-08-08T15:25:00Z">
              <w:r w:rsidRPr="00E963A2">
                <w:rPr>
                  <w:rFonts w:ascii="Times New Roman" w:eastAsia="Times New Roman" w:hAnsi="Times New Roman" w:cs="Times New Roman"/>
                  <w:color w:val="000000"/>
                  <w:sz w:val="24"/>
                  <w:szCs w:val="24"/>
                  <w:lang w:eastAsia="en-AU"/>
                </w:rPr>
                <w:t xml:space="preserve">type(1-smooth,2-set,3-file,4-toplayer) </w:t>
              </w:r>
            </w:ins>
          </w:p>
        </w:tc>
        <w:tc>
          <w:tcPr>
            <w:tcW w:w="4450" w:type="dxa"/>
            <w:noWrap/>
            <w:hideMark/>
            <w:tcPrChange w:id="4683"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47CC04A6" w14:textId="77777777" w:rsidR="00E26246" w:rsidRPr="00E963A2" w:rsidRDefault="00E26246">
            <w:pPr>
              <w:rPr>
                <w:ins w:id="4684" w:author="Jeremie Giraud" w:date="2019-08-08T15:25:00Z"/>
                <w:rFonts w:ascii="Times New Roman" w:eastAsia="Times New Roman" w:hAnsi="Times New Roman" w:cs="Times New Roman"/>
                <w:color w:val="000000"/>
                <w:sz w:val="24"/>
                <w:szCs w:val="24"/>
                <w:lang w:eastAsia="en-AU"/>
              </w:rPr>
              <w:pPrChange w:id="4685" w:author="Jeremie Giraud" w:date="2019-08-08T15:25:00Z">
                <w:pPr>
                  <w:jc w:val="right"/>
                </w:pPr>
              </w:pPrChange>
            </w:pPr>
            <w:ins w:id="4686" w:author="Jeremie Giraud" w:date="2019-08-08T15:25:00Z">
              <w:r w:rsidRPr="00E963A2">
                <w:rPr>
                  <w:rFonts w:ascii="Times New Roman" w:eastAsia="Times New Roman" w:hAnsi="Times New Roman" w:cs="Times New Roman"/>
                  <w:color w:val="000000"/>
                  <w:sz w:val="24"/>
                  <w:szCs w:val="24"/>
                  <w:lang w:eastAsia="en-AU"/>
                </w:rPr>
                <w:t>2</w:t>
              </w:r>
            </w:ins>
          </w:p>
        </w:tc>
        <w:tc>
          <w:tcPr>
            <w:tcW w:w="1701" w:type="dxa"/>
            <w:noWrap/>
            <w:hideMark/>
            <w:tcPrChange w:id="4687" w:author="Jeremie Giraud" w:date="2019-08-08T16:04:00Z">
              <w:tcPr>
                <w:tcW w:w="2568" w:type="dxa"/>
                <w:gridSpan w:val="2"/>
                <w:tcBorders>
                  <w:top w:val="nil"/>
                  <w:left w:val="nil"/>
                  <w:bottom w:val="single" w:sz="8" w:space="0" w:color="BFBFBF"/>
                  <w:right w:val="single" w:sz="8" w:space="0" w:color="BFBFBF"/>
                </w:tcBorders>
                <w:shd w:val="clear" w:color="auto" w:fill="auto"/>
                <w:noWrap/>
                <w:hideMark/>
              </w:tcPr>
            </w:tcPrChange>
          </w:tcPr>
          <w:p w14:paraId="78DB2094" w14:textId="5B03CD61" w:rsidR="00E26246" w:rsidRPr="00E963A2" w:rsidRDefault="00E26246" w:rsidP="00E26246">
            <w:pPr>
              <w:rPr>
                <w:ins w:id="4688" w:author="Jeremie Giraud" w:date="2019-08-08T15:25:00Z"/>
                <w:rFonts w:ascii="Times New Roman" w:eastAsia="Times New Roman" w:hAnsi="Times New Roman" w:cs="Times New Roman"/>
                <w:color w:val="000000"/>
                <w:sz w:val="24"/>
                <w:szCs w:val="24"/>
                <w:lang w:eastAsia="en-AU"/>
              </w:rPr>
            </w:pPr>
            <w:ins w:id="4689" w:author="Jeremie Giraud" w:date="2019-08-08T15:42:00Z">
              <w:r w:rsidRPr="00C516EF">
                <w:rPr>
                  <w:rFonts w:ascii="Times New Roman" w:eastAsia="Times New Roman" w:hAnsi="Times New Roman" w:cs="Times New Roman"/>
                  <w:color w:val="000000"/>
                  <w:sz w:val="24"/>
                  <w:szCs w:val="24"/>
                  <w:lang w:eastAsia="en-AU"/>
                </w:rPr>
                <w:t>Survey dependant</w:t>
              </w:r>
            </w:ins>
          </w:p>
        </w:tc>
      </w:tr>
      <w:tr w:rsidR="00051133" w:rsidRPr="00E963A2" w14:paraId="4B4DDB65" w14:textId="77777777" w:rsidTr="00051133">
        <w:trPr>
          <w:trHeight w:val="330"/>
          <w:ins w:id="4690" w:author="Jeremie Giraud" w:date="2019-08-08T15:25:00Z"/>
          <w:trPrChange w:id="4691" w:author="Jeremie Giraud" w:date="2019-08-08T16:04:00Z">
            <w:trPr>
              <w:trHeight w:val="330"/>
            </w:trPr>
          </w:trPrChange>
        </w:trPr>
        <w:tc>
          <w:tcPr>
            <w:tcW w:w="2496" w:type="dxa"/>
            <w:noWrap/>
            <w:hideMark/>
            <w:tcPrChange w:id="4692"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9CF3ACA" w14:textId="77777777" w:rsidR="00E26246" w:rsidRPr="00E963A2" w:rsidRDefault="00E26246" w:rsidP="00E26246">
            <w:pPr>
              <w:rPr>
                <w:ins w:id="4693" w:author="Jeremie Giraud" w:date="2019-08-08T15:25:00Z"/>
                <w:rFonts w:ascii="Times New Roman" w:eastAsia="Times New Roman" w:hAnsi="Times New Roman" w:cs="Times New Roman"/>
                <w:color w:val="000000"/>
                <w:sz w:val="24"/>
                <w:szCs w:val="24"/>
                <w:lang w:eastAsia="en-AU"/>
              </w:rPr>
            </w:pPr>
            <w:ins w:id="4694" w:author="Jeremie Giraud" w:date="2019-08-08T15:25:00Z">
              <w:r w:rsidRPr="00E963A2">
                <w:rPr>
                  <w:rFonts w:ascii="Times New Roman" w:eastAsia="Times New Roman" w:hAnsi="Times New Roman" w:cs="Times New Roman"/>
                  <w:color w:val="000000"/>
                  <w:sz w:val="24"/>
                  <w:szCs w:val="24"/>
                  <w:lang w:eastAsia="en-AU"/>
                </w:rPr>
                <w:t xml:space="preserve">smooth grav prior model (# times)      </w:t>
              </w:r>
            </w:ins>
          </w:p>
        </w:tc>
        <w:tc>
          <w:tcPr>
            <w:tcW w:w="4450" w:type="dxa"/>
            <w:noWrap/>
            <w:hideMark/>
            <w:tcPrChange w:id="4695"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5E0F357E" w14:textId="77777777" w:rsidR="00E26246" w:rsidRPr="00E963A2" w:rsidRDefault="00E26246">
            <w:pPr>
              <w:rPr>
                <w:ins w:id="4696" w:author="Jeremie Giraud" w:date="2019-08-08T15:25:00Z"/>
                <w:rFonts w:ascii="Times New Roman" w:eastAsia="Times New Roman" w:hAnsi="Times New Roman" w:cs="Times New Roman"/>
                <w:color w:val="000000"/>
                <w:sz w:val="24"/>
                <w:szCs w:val="24"/>
                <w:lang w:eastAsia="en-AU"/>
              </w:rPr>
              <w:pPrChange w:id="4697" w:author="Jeremie Giraud" w:date="2019-08-08T15:25:00Z">
                <w:pPr>
                  <w:jc w:val="right"/>
                </w:pPr>
              </w:pPrChange>
            </w:pPr>
            <w:ins w:id="4698" w:author="Jeremie Giraud" w:date="2019-08-08T15:25:00Z">
              <w:r w:rsidRPr="00E963A2">
                <w:rPr>
                  <w:rFonts w:ascii="Times New Roman" w:eastAsia="Times New Roman" w:hAnsi="Times New Roman" w:cs="Times New Roman"/>
                  <w:color w:val="000000"/>
                  <w:sz w:val="24"/>
                  <w:szCs w:val="24"/>
                  <w:lang w:eastAsia="en-AU"/>
                </w:rPr>
                <w:t>0</w:t>
              </w:r>
            </w:ins>
          </w:p>
        </w:tc>
        <w:tc>
          <w:tcPr>
            <w:tcW w:w="1701" w:type="dxa"/>
            <w:noWrap/>
            <w:hideMark/>
            <w:tcPrChange w:id="4699" w:author="Jeremie Giraud" w:date="2019-08-08T16:04:00Z">
              <w:tcPr>
                <w:tcW w:w="2568" w:type="dxa"/>
                <w:gridSpan w:val="2"/>
                <w:tcBorders>
                  <w:top w:val="nil"/>
                  <w:left w:val="nil"/>
                  <w:bottom w:val="single" w:sz="8" w:space="0" w:color="BFBFBF"/>
                  <w:right w:val="single" w:sz="8" w:space="0" w:color="BFBFBF"/>
                </w:tcBorders>
                <w:shd w:val="clear" w:color="auto" w:fill="auto"/>
                <w:noWrap/>
                <w:hideMark/>
              </w:tcPr>
            </w:tcPrChange>
          </w:tcPr>
          <w:p w14:paraId="08840203" w14:textId="38CB1DDF" w:rsidR="00E26246" w:rsidRPr="00E963A2" w:rsidRDefault="00E26246" w:rsidP="00E26246">
            <w:pPr>
              <w:rPr>
                <w:ins w:id="4700" w:author="Jeremie Giraud" w:date="2019-08-08T15:25:00Z"/>
                <w:rFonts w:ascii="Times New Roman" w:eastAsia="Times New Roman" w:hAnsi="Times New Roman" w:cs="Times New Roman"/>
                <w:color w:val="000000"/>
                <w:sz w:val="24"/>
                <w:szCs w:val="24"/>
                <w:lang w:eastAsia="en-AU"/>
              </w:rPr>
            </w:pPr>
            <w:ins w:id="4701" w:author="Jeremie Giraud" w:date="2019-08-08T15:42:00Z">
              <w:r>
                <w:rPr>
                  <w:rFonts w:ascii="Times New Roman" w:eastAsia="Times New Roman" w:hAnsi="Times New Roman" w:cs="Times New Roman"/>
                  <w:color w:val="000000"/>
                  <w:sz w:val="24"/>
                  <w:szCs w:val="24"/>
                  <w:lang w:eastAsia="en-AU"/>
                </w:rPr>
                <w:t>N/A</w:t>
              </w:r>
            </w:ins>
          </w:p>
        </w:tc>
      </w:tr>
      <w:tr w:rsidR="00051133" w:rsidRPr="00E963A2" w14:paraId="1988EF9E" w14:textId="77777777" w:rsidTr="00051133">
        <w:tblPrEx>
          <w:tblPrExChange w:id="4702" w:author="Jeremie Giraud" w:date="2019-08-08T16:04:00Z">
            <w:tblPrEx>
              <w:tblW w:w="8647" w:type="dxa"/>
            </w:tblPrEx>
          </w:tblPrExChange>
        </w:tblPrEx>
        <w:trPr>
          <w:trHeight w:val="330"/>
          <w:ins w:id="4703" w:author="Jeremie Giraud" w:date="2019-08-08T15:25:00Z"/>
          <w:trPrChange w:id="4704" w:author="Jeremie Giraud" w:date="2019-08-08T16:04:00Z">
            <w:trPr>
              <w:gridAfter w:val="0"/>
              <w:trHeight w:val="330"/>
            </w:trPr>
          </w:trPrChange>
        </w:trPr>
        <w:tc>
          <w:tcPr>
            <w:tcW w:w="2496" w:type="dxa"/>
            <w:noWrap/>
            <w:hideMark/>
            <w:tcPrChange w:id="4705"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04E69546" w14:textId="77777777" w:rsidR="00E26246" w:rsidRPr="00E963A2" w:rsidRDefault="00E26246" w:rsidP="00E26246">
            <w:pPr>
              <w:rPr>
                <w:ins w:id="4706" w:author="Jeremie Giraud" w:date="2019-08-08T15:25:00Z"/>
                <w:rFonts w:ascii="Times New Roman" w:eastAsia="Times New Roman" w:hAnsi="Times New Roman" w:cs="Times New Roman"/>
                <w:color w:val="000000"/>
                <w:sz w:val="24"/>
                <w:szCs w:val="24"/>
                <w:lang w:eastAsia="en-AU"/>
              </w:rPr>
            </w:pPr>
            <w:ins w:id="4707" w:author="Jeremie Giraud" w:date="2019-08-08T15:25:00Z">
              <w:r w:rsidRPr="00E963A2">
                <w:rPr>
                  <w:rFonts w:ascii="Times New Roman" w:eastAsia="Times New Roman" w:hAnsi="Times New Roman" w:cs="Times New Roman"/>
                  <w:color w:val="000000"/>
                  <w:sz w:val="24"/>
                  <w:szCs w:val="24"/>
                  <w:lang w:eastAsia="en-AU"/>
                </w:rPr>
                <w:t xml:space="preserve">smooth mag prior model (# times)       </w:t>
              </w:r>
            </w:ins>
          </w:p>
        </w:tc>
        <w:tc>
          <w:tcPr>
            <w:tcW w:w="4450" w:type="dxa"/>
            <w:noWrap/>
            <w:hideMark/>
            <w:tcPrChange w:id="4708"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1CF96145" w14:textId="77777777" w:rsidR="00E26246" w:rsidRPr="00E963A2" w:rsidRDefault="00E26246">
            <w:pPr>
              <w:rPr>
                <w:ins w:id="4709" w:author="Jeremie Giraud" w:date="2019-08-08T15:25:00Z"/>
                <w:rFonts w:ascii="Times New Roman" w:eastAsia="Times New Roman" w:hAnsi="Times New Roman" w:cs="Times New Roman"/>
                <w:color w:val="000000"/>
                <w:sz w:val="24"/>
                <w:szCs w:val="24"/>
                <w:lang w:eastAsia="en-AU"/>
              </w:rPr>
              <w:pPrChange w:id="4710" w:author="Jeremie Giraud" w:date="2019-08-08T15:25:00Z">
                <w:pPr>
                  <w:jc w:val="right"/>
                </w:pPr>
              </w:pPrChange>
            </w:pPr>
            <w:ins w:id="4711" w:author="Jeremie Giraud" w:date="2019-08-08T15:25:00Z">
              <w:r w:rsidRPr="00E963A2">
                <w:rPr>
                  <w:rFonts w:ascii="Times New Roman" w:eastAsia="Times New Roman" w:hAnsi="Times New Roman" w:cs="Times New Roman"/>
                  <w:color w:val="000000"/>
                  <w:sz w:val="24"/>
                  <w:szCs w:val="24"/>
                  <w:lang w:eastAsia="en-AU"/>
                </w:rPr>
                <w:t>0</w:t>
              </w:r>
            </w:ins>
          </w:p>
        </w:tc>
        <w:tc>
          <w:tcPr>
            <w:tcW w:w="1701" w:type="dxa"/>
            <w:noWrap/>
            <w:hideMark/>
            <w:tcPrChange w:id="4712" w:author="Jeremie Giraud" w:date="2019-08-08T16:04:00Z">
              <w:tcPr>
                <w:tcW w:w="1701" w:type="dxa"/>
                <w:tcBorders>
                  <w:top w:val="nil"/>
                  <w:left w:val="nil"/>
                  <w:bottom w:val="single" w:sz="8" w:space="0" w:color="BFBFBF"/>
                  <w:right w:val="single" w:sz="8" w:space="0" w:color="BFBFBF"/>
                </w:tcBorders>
                <w:shd w:val="clear" w:color="auto" w:fill="auto"/>
                <w:noWrap/>
                <w:vAlign w:val="center"/>
                <w:hideMark/>
              </w:tcPr>
            </w:tcPrChange>
          </w:tcPr>
          <w:p w14:paraId="26154871" w14:textId="4BFF22FB" w:rsidR="00E26246" w:rsidRPr="00E963A2" w:rsidRDefault="00E26246" w:rsidP="00E26246">
            <w:pPr>
              <w:rPr>
                <w:ins w:id="4713" w:author="Jeremie Giraud" w:date="2019-08-08T15:25:00Z"/>
                <w:rFonts w:ascii="Times New Roman" w:eastAsia="Times New Roman" w:hAnsi="Times New Roman" w:cs="Times New Roman"/>
                <w:color w:val="000000"/>
                <w:sz w:val="24"/>
                <w:szCs w:val="24"/>
                <w:lang w:eastAsia="en-AU"/>
              </w:rPr>
            </w:pPr>
            <w:ins w:id="4714" w:author="Jeremie Giraud" w:date="2019-08-08T15:25:00Z">
              <w:r w:rsidRPr="00E963A2">
                <w:rPr>
                  <w:rFonts w:ascii="Times New Roman" w:eastAsia="Times New Roman" w:hAnsi="Times New Roman" w:cs="Times New Roman"/>
                  <w:color w:val="000000"/>
                  <w:sz w:val="24"/>
                  <w:szCs w:val="24"/>
                  <w:lang w:eastAsia="en-AU"/>
                </w:rPr>
                <w:t> </w:t>
              </w:r>
            </w:ins>
            <w:ins w:id="4715" w:author="Jeremie Giraud" w:date="2019-08-08T15:42:00Z">
              <w:r>
                <w:rPr>
                  <w:rFonts w:ascii="Times New Roman" w:eastAsia="Times New Roman" w:hAnsi="Times New Roman" w:cs="Times New Roman"/>
                  <w:color w:val="000000"/>
                  <w:sz w:val="24"/>
                  <w:szCs w:val="24"/>
                  <w:lang w:eastAsia="en-AU"/>
                </w:rPr>
                <w:t>N/A</w:t>
              </w:r>
            </w:ins>
          </w:p>
        </w:tc>
      </w:tr>
      <w:tr w:rsidR="00051133" w:rsidRPr="00E963A2" w14:paraId="0FDE6792" w14:textId="77777777" w:rsidTr="00051133">
        <w:tblPrEx>
          <w:tblPrExChange w:id="4716" w:author="Jeremie Giraud" w:date="2019-08-08T16:04:00Z">
            <w:tblPrEx>
              <w:tblW w:w="8647" w:type="dxa"/>
            </w:tblPrEx>
          </w:tblPrExChange>
        </w:tblPrEx>
        <w:trPr>
          <w:trHeight w:val="330"/>
          <w:ins w:id="4717" w:author="Jeremie Giraud" w:date="2019-08-08T15:25:00Z"/>
          <w:trPrChange w:id="4718" w:author="Jeremie Giraud" w:date="2019-08-08T16:04:00Z">
            <w:trPr>
              <w:gridAfter w:val="0"/>
              <w:trHeight w:val="330"/>
            </w:trPr>
          </w:trPrChange>
        </w:trPr>
        <w:tc>
          <w:tcPr>
            <w:tcW w:w="2496" w:type="dxa"/>
            <w:noWrap/>
            <w:hideMark/>
            <w:tcPrChange w:id="4719"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55D4EB3" w14:textId="77777777" w:rsidR="00E26246" w:rsidRPr="00E963A2" w:rsidRDefault="00E26246" w:rsidP="00E26246">
            <w:pPr>
              <w:rPr>
                <w:ins w:id="4720" w:author="Jeremie Giraud" w:date="2019-08-08T15:25:00Z"/>
                <w:rFonts w:ascii="Times New Roman" w:eastAsia="Times New Roman" w:hAnsi="Times New Roman" w:cs="Times New Roman"/>
                <w:color w:val="000000"/>
                <w:sz w:val="24"/>
                <w:szCs w:val="24"/>
                <w:lang w:eastAsia="en-AU"/>
              </w:rPr>
            </w:pPr>
            <w:ins w:id="4721" w:author="Jeremie Giraud" w:date="2019-08-08T15:25:00Z">
              <w:r w:rsidRPr="00E963A2">
                <w:rPr>
                  <w:rFonts w:ascii="Times New Roman" w:eastAsia="Times New Roman" w:hAnsi="Times New Roman" w:cs="Times New Roman"/>
                  <w:color w:val="000000"/>
                  <w:sz w:val="24"/>
                  <w:szCs w:val="24"/>
                  <w:lang w:eastAsia="en-AU"/>
                </w:rPr>
                <w:t xml:space="preserve">set prior model grav (if no smoothing) </w:t>
              </w:r>
            </w:ins>
          </w:p>
        </w:tc>
        <w:tc>
          <w:tcPr>
            <w:tcW w:w="4450" w:type="dxa"/>
            <w:noWrap/>
            <w:hideMark/>
            <w:tcPrChange w:id="4722"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57A0FBBF" w14:textId="77777777" w:rsidR="00E26246" w:rsidRPr="00E963A2" w:rsidRDefault="00E26246">
            <w:pPr>
              <w:rPr>
                <w:ins w:id="4723" w:author="Jeremie Giraud" w:date="2019-08-08T15:25:00Z"/>
                <w:rFonts w:ascii="Times New Roman" w:eastAsia="Times New Roman" w:hAnsi="Times New Roman" w:cs="Times New Roman"/>
                <w:color w:val="000000"/>
                <w:sz w:val="24"/>
                <w:szCs w:val="24"/>
                <w:lang w:eastAsia="en-AU"/>
              </w:rPr>
            </w:pPr>
            <w:ins w:id="4724" w:author="Jeremie Giraud" w:date="2019-08-08T15:25:00Z">
              <w:r w:rsidRPr="00E963A2">
                <w:rPr>
                  <w:rFonts w:ascii="Times New Roman" w:eastAsia="Times New Roman" w:hAnsi="Times New Roman" w:cs="Times New Roman"/>
                  <w:color w:val="000000"/>
                  <w:sz w:val="24"/>
                  <w:szCs w:val="24"/>
                  <w:lang w:eastAsia="en-AU"/>
                </w:rPr>
                <w:t xml:space="preserve"> 0.d0</w:t>
              </w:r>
            </w:ins>
          </w:p>
        </w:tc>
        <w:tc>
          <w:tcPr>
            <w:tcW w:w="1701" w:type="dxa"/>
            <w:noWrap/>
            <w:hideMark/>
            <w:tcPrChange w:id="4725" w:author="Jeremie Giraud" w:date="2019-08-08T16:04:00Z">
              <w:tcPr>
                <w:tcW w:w="1701" w:type="dxa"/>
                <w:tcBorders>
                  <w:top w:val="nil"/>
                  <w:left w:val="nil"/>
                  <w:bottom w:val="single" w:sz="8" w:space="0" w:color="BFBFBF"/>
                  <w:right w:val="single" w:sz="8" w:space="0" w:color="BFBFBF"/>
                </w:tcBorders>
                <w:shd w:val="clear" w:color="auto" w:fill="auto"/>
                <w:noWrap/>
                <w:vAlign w:val="center"/>
                <w:hideMark/>
              </w:tcPr>
            </w:tcPrChange>
          </w:tcPr>
          <w:p w14:paraId="55E6BC9B" w14:textId="77777777" w:rsidR="00E26246" w:rsidRPr="00E963A2" w:rsidRDefault="00E26246" w:rsidP="00E26246">
            <w:pPr>
              <w:rPr>
                <w:ins w:id="4726" w:author="Jeremie Giraud" w:date="2019-08-08T15:25:00Z"/>
                <w:rFonts w:ascii="Times New Roman" w:eastAsia="Times New Roman" w:hAnsi="Times New Roman" w:cs="Times New Roman"/>
                <w:color w:val="000000"/>
                <w:sz w:val="24"/>
                <w:szCs w:val="24"/>
                <w:lang w:eastAsia="en-AU"/>
              </w:rPr>
            </w:pPr>
            <w:ins w:id="4727" w:author="Jeremie Giraud" w:date="2019-08-08T15:25:00Z">
              <w:r w:rsidRPr="00E963A2">
                <w:rPr>
                  <w:rFonts w:ascii="Times New Roman" w:eastAsia="Times New Roman" w:hAnsi="Times New Roman" w:cs="Times New Roman"/>
                  <w:color w:val="000000"/>
                  <w:sz w:val="24"/>
                  <w:szCs w:val="24"/>
                  <w:lang w:eastAsia="en-AU"/>
                </w:rPr>
                <w:t> </w:t>
              </w:r>
            </w:ins>
          </w:p>
        </w:tc>
      </w:tr>
      <w:tr w:rsidR="00051133" w:rsidRPr="00E963A2" w14:paraId="45836140" w14:textId="77777777" w:rsidTr="00051133">
        <w:trPr>
          <w:trHeight w:val="330"/>
          <w:ins w:id="4728" w:author="Jeremie Giraud" w:date="2019-08-08T15:25:00Z"/>
          <w:trPrChange w:id="4729" w:author="Jeremie Giraud" w:date="2019-08-08T16:04:00Z">
            <w:trPr>
              <w:trHeight w:val="330"/>
            </w:trPr>
          </w:trPrChange>
        </w:trPr>
        <w:tc>
          <w:tcPr>
            <w:tcW w:w="2496" w:type="dxa"/>
            <w:noWrap/>
            <w:hideMark/>
            <w:tcPrChange w:id="4730"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6237F6AC" w14:textId="77777777" w:rsidR="00E26246" w:rsidRPr="00E963A2" w:rsidRDefault="00E26246" w:rsidP="00E26246">
            <w:pPr>
              <w:rPr>
                <w:ins w:id="4731" w:author="Jeremie Giraud" w:date="2019-08-08T15:25:00Z"/>
                <w:rFonts w:ascii="Times New Roman" w:eastAsia="Times New Roman" w:hAnsi="Times New Roman" w:cs="Times New Roman"/>
                <w:color w:val="000000"/>
                <w:sz w:val="24"/>
                <w:szCs w:val="24"/>
                <w:lang w:eastAsia="en-AU"/>
              </w:rPr>
            </w:pPr>
            <w:ins w:id="4732" w:author="Jeremie Giraud" w:date="2019-08-08T15:25:00Z">
              <w:r w:rsidRPr="00E963A2">
                <w:rPr>
                  <w:rFonts w:ascii="Times New Roman" w:eastAsia="Times New Roman" w:hAnsi="Times New Roman" w:cs="Times New Roman"/>
                  <w:color w:val="000000"/>
                  <w:sz w:val="24"/>
                  <w:szCs w:val="24"/>
                  <w:lang w:eastAsia="en-AU"/>
                </w:rPr>
                <w:lastRenderedPageBreak/>
                <w:t xml:space="preserve">set prior model mag (if no smoothing)  </w:t>
              </w:r>
            </w:ins>
          </w:p>
        </w:tc>
        <w:tc>
          <w:tcPr>
            <w:tcW w:w="4450" w:type="dxa"/>
            <w:noWrap/>
            <w:hideMark/>
            <w:tcPrChange w:id="4733"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17FF0BE3" w14:textId="77777777" w:rsidR="00E26246" w:rsidRPr="00E963A2" w:rsidRDefault="00E26246">
            <w:pPr>
              <w:rPr>
                <w:ins w:id="4734" w:author="Jeremie Giraud" w:date="2019-08-08T15:25:00Z"/>
                <w:rFonts w:ascii="Times New Roman" w:eastAsia="Times New Roman" w:hAnsi="Times New Roman" w:cs="Times New Roman"/>
                <w:color w:val="000000"/>
                <w:sz w:val="24"/>
                <w:szCs w:val="24"/>
                <w:lang w:eastAsia="en-AU"/>
              </w:rPr>
            </w:pPr>
            <w:ins w:id="4735" w:author="Jeremie Giraud" w:date="2019-08-08T15:25:00Z">
              <w:r w:rsidRPr="00E963A2">
                <w:rPr>
                  <w:rFonts w:ascii="Times New Roman" w:eastAsia="Times New Roman" w:hAnsi="Times New Roman" w:cs="Times New Roman"/>
                  <w:color w:val="000000"/>
                  <w:sz w:val="24"/>
                  <w:szCs w:val="24"/>
                  <w:lang w:eastAsia="en-AU"/>
                </w:rPr>
                <w:t xml:space="preserve"> 0.d-9</w:t>
              </w:r>
            </w:ins>
          </w:p>
        </w:tc>
        <w:tc>
          <w:tcPr>
            <w:tcW w:w="1701" w:type="dxa"/>
            <w:noWrap/>
            <w:hideMark/>
            <w:tcPrChange w:id="4736" w:author="Jeremie Giraud" w:date="2019-08-08T16:04:00Z">
              <w:tcPr>
                <w:tcW w:w="2568" w:type="dxa"/>
                <w:gridSpan w:val="2"/>
                <w:tcBorders>
                  <w:top w:val="nil"/>
                  <w:left w:val="nil"/>
                  <w:bottom w:val="single" w:sz="8" w:space="0" w:color="BFBFBF"/>
                  <w:right w:val="single" w:sz="8" w:space="0" w:color="BFBFBF"/>
                </w:tcBorders>
                <w:shd w:val="clear" w:color="auto" w:fill="auto"/>
                <w:noWrap/>
                <w:hideMark/>
              </w:tcPr>
            </w:tcPrChange>
          </w:tcPr>
          <w:p w14:paraId="2E77D06B" w14:textId="324EC158" w:rsidR="00E26246" w:rsidRPr="00E963A2" w:rsidRDefault="00E26246" w:rsidP="00E26246">
            <w:pPr>
              <w:rPr>
                <w:ins w:id="4737" w:author="Jeremie Giraud" w:date="2019-08-08T15:25:00Z"/>
                <w:rFonts w:ascii="Times New Roman" w:eastAsia="Times New Roman" w:hAnsi="Times New Roman" w:cs="Times New Roman"/>
                <w:color w:val="000000"/>
                <w:sz w:val="24"/>
                <w:szCs w:val="24"/>
                <w:lang w:eastAsia="en-AU"/>
              </w:rPr>
            </w:pPr>
            <w:ins w:id="4738" w:author="Jeremie Giraud" w:date="2019-08-08T15:42:00Z">
              <w:r w:rsidRPr="00E042D7">
                <w:rPr>
                  <w:rFonts w:ascii="Times New Roman" w:eastAsia="Times New Roman" w:hAnsi="Times New Roman" w:cs="Times New Roman"/>
                  <w:color w:val="000000"/>
                  <w:sz w:val="24"/>
                  <w:szCs w:val="24"/>
                  <w:lang w:eastAsia="en-AU"/>
                </w:rPr>
                <w:t>Survey dependant</w:t>
              </w:r>
            </w:ins>
          </w:p>
        </w:tc>
      </w:tr>
      <w:tr w:rsidR="00051133" w:rsidRPr="00E963A2" w14:paraId="7D282A4E" w14:textId="77777777" w:rsidTr="00051133">
        <w:trPr>
          <w:trHeight w:val="330"/>
          <w:ins w:id="4739" w:author="Jeremie Giraud" w:date="2019-08-08T15:25:00Z"/>
          <w:trPrChange w:id="4740" w:author="Jeremie Giraud" w:date="2019-08-08T16:04:00Z">
            <w:trPr>
              <w:trHeight w:val="330"/>
            </w:trPr>
          </w:trPrChange>
        </w:trPr>
        <w:tc>
          <w:tcPr>
            <w:tcW w:w="2496" w:type="dxa"/>
            <w:noWrap/>
            <w:hideMark/>
            <w:tcPrChange w:id="4741"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5C36BFEC" w14:textId="77777777" w:rsidR="00E26246" w:rsidRPr="00E963A2" w:rsidRDefault="00E26246" w:rsidP="00E26246">
            <w:pPr>
              <w:rPr>
                <w:ins w:id="4742" w:author="Jeremie Giraud" w:date="2019-08-08T15:25:00Z"/>
                <w:rFonts w:ascii="Times New Roman" w:eastAsia="Times New Roman" w:hAnsi="Times New Roman" w:cs="Times New Roman"/>
                <w:color w:val="000000"/>
                <w:sz w:val="24"/>
                <w:szCs w:val="24"/>
                <w:lang w:eastAsia="en-AU"/>
              </w:rPr>
            </w:pPr>
            <w:ins w:id="4743" w:author="Jeremie Giraud" w:date="2019-08-08T15:25:00Z">
              <w:r w:rsidRPr="00E963A2">
                <w:rPr>
                  <w:rFonts w:ascii="Times New Roman" w:eastAsia="Times New Roman" w:hAnsi="Times New Roman" w:cs="Times New Roman"/>
                  <w:color w:val="000000"/>
                  <w:sz w:val="24"/>
                  <w:szCs w:val="24"/>
                  <w:lang w:eastAsia="en-AU"/>
                </w:rPr>
                <w:t xml:space="preserve">grav prior model file                  </w:t>
              </w:r>
            </w:ins>
          </w:p>
        </w:tc>
        <w:tc>
          <w:tcPr>
            <w:tcW w:w="4450" w:type="dxa"/>
            <w:noWrap/>
            <w:hideMark/>
            <w:tcPrChange w:id="4744"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3B6D9B40" w14:textId="77777777" w:rsidR="00E26246" w:rsidRPr="00E963A2" w:rsidRDefault="00E26246">
            <w:pPr>
              <w:rPr>
                <w:ins w:id="4745" w:author="Jeremie Giraud" w:date="2019-08-08T15:25:00Z"/>
                <w:rFonts w:ascii="Times New Roman" w:eastAsia="Times New Roman" w:hAnsi="Times New Roman" w:cs="Times New Roman"/>
                <w:color w:val="000000"/>
                <w:sz w:val="24"/>
                <w:szCs w:val="24"/>
                <w:lang w:eastAsia="en-AU"/>
              </w:rPr>
            </w:pPr>
            <w:ins w:id="4746" w:author="Jeremie Giraud" w:date="2019-08-08T15:25:00Z">
              <w:r w:rsidRPr="00E963A2">
                <w:rPr>
                  <w:rFonts w:ascii="Times New Roman" w:eastAsia="Times New Roman" w:hAnsi="Times New Roman" w:cs="Times New Roman"/>
                  <w:color w:val="000000"/>
                  <w:sz w:val="24"/>
                  <w:szCs w:val="24"/>
                  <w:lang w:eastAsia="en-AU"/>
                </w:rPr>
                <w:t>mansf_slice_input/mod_start_geol.txt</w:t>
              </w:r>
            </w:ins>
          </w:p>
        </w:tc>
        <w:tc>
          <w:tcPr>
            <w:tcW w:w="1701" w:type="dxa"/>
            <w:noWrap/>
            <w:hideMark/>
            <w:tcPrChange w:id="4747" w:author="Jeremie Giraud" w:date="2019-08-08T16:04:00Z">
              <w:tcPr>
                <w:tcW w:w="2568" w:type="dxa"/>
                <w:gridSpan w:val="2"/>
                <w:tcBorders>
                  <w:top w:val="nil"/>
                  <w:left w:val="nil"/>
                  <w:bottom w:val="single" w:sz="8" w:space="0" w:color="BFBFBF"/>
                  <w:right w:val="single" w:sz="8" w:space="0" w:color="BFBFBF"/>
                </w:tcBorders>
                <w:shd w:val="clear" w:color="auto" w:fill="auto"/>
                <w:noWrap/>
                <w:hideMark/>
              </w:tcPr>
            </w:tcPrChange>
          </w:tcPr>
          <w:p w14:paraId="76E9A9E8" w14:textId="72021F1F" w:rsidR="00E26246" w:rsidRPr="00E963A2" w:rsidRDefault="00E26246" w:rsidP="00E26246">
            <w:pPr>
              <w:rPr>
                <w:ins w:id="4748" w:author="Jeremie Giraud" w:date="2019-08-08T15:25:00Z"/>
                <w:rFonts w:ascii="Times New Roman" w:eastAsia="Times New Roman" w:hAnsi="Times New Roman" w:cs="Times New Roman"/>
                <w:color w:val="000000"/>
                <w:sz w:val="24"/>
                <w:szCs w:val="24"/>
                <w:lang w:eastAsia="en-AU"/>
              </w:rPr>
            </w:pPr>
            <w:ins w:id="4749" w:author="Jeremie Giraud" w:date="2019-08-08T15:42:00Z">
              <w:r w:rsidRPr="00E042D7">
                <w:rPr>
                  <w:rFonts w:ascii="Times New Roman" w:eastAsia="Times New Roman" w:hAnsi="Times New Roman" w:cs="Times New Roman"/>
                  <w:color w:val="000000"/>
                  <w:sz w:val="24"/>
                  <w:szCs w:val="24"/>
                  <w:lang w:eastAsia="en-AU"/>
                </w:rPr>
                <w:t>Survey dependant</w:t>
              </w:r>
            </w:ins>
          </w:p>
        </w:tc>
      </w:tr>
      <w:tr w:rsidR="00051133" w:rsidRPr="00E963A2" w14:paraId="42175C4A" w14:textId="77777777" w:rsidTr="00051133">
        <w:trPr>
          <w:trHeight w:val="330"/>
          <w:ins w:id="4750" w:author="Jeremie Giraud" w:date="2019-08-08T15:25:00Z"/>
          <w:trPrChange w:id="4751" w:author="Jeremie Giraud" w:date="2019-08-08T16:04:00Z">
            <w:trPr>
              <w:trHeight w:val="330"/>
            </w:trPr>
          </w:trPrChange>
        </w:trPr>
        <w:tc>
          <w:tcPr>
            <w:tcW w:w="2496" w:type="dxa"/>
            <w:noWrap/>
            <w:hideMark/>
            <w:tcPrChange w:id="4752" w:author="Jeremie Giraud" w:date="2019-08-08T16:04:00Z">
              <w:tcPr>
                <w:tcW w:w="2496"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08EBEA73" w14:textId="77777777" w:rsidR="00E26246" w:rsidRPr="00E963A2" w:rsidRDefault="00E26246" w:rsidP="00E26246">
            <w:pPr>
              <w:rPr>
                <w:ins w:id="4753" w:author="Jeremie Giraud" w:date="2019-08-08T15:25:00Z"/>
                <w:rFonts w:ascii="Times New Roman" w:eastAsia="Times New Roman" w:hAnsi="Times New Roman" w:cs="Times New Roman"/>
                <w:color w:val="000000"/>
                <w:sz w:val="24"/>
                <w:szCs w:val="24"/>
                <w:lang w:eastAsia="en-AU"/>
              </w:rPr>
            </w:pPr>
            <w:ins w:id="4754" w:author="Jeremie Giraud" w:date="2019-08-08T15:25:00Z">
              <w:r w:rsidRPr="00E963A2">
                <w:rPr>
                  <w:rFonts w:ascii="Times New Roman" w:eastAsia="Times New Roman" w:hAnsi="Times New Roman" w:cs="Times New Roman"/>
                  <w:color w:val="000000"/>
                  <w:sz w:val="24"/>
                  <w:szCs w:val="24"/>
                  <w:lang w:eastAsia="en-AU"/>
                </w:rPr>
                <w:t xml:space="preserve">mag prior model file                   </w:t>
              </w:r>
            </w:ins>
          </w:p>
        </w:tc>
        <w:tc>
          <w:tcPr>
            <w:tcW w:w="4450" w:type="dxa"/>
            <w:noWrap/>
            <w:hideMark/>
            <w:tcPrChange w:id="4755" w:author="Jeremie Giraud" w:date="2019-08-08T16:04:00Z">
              <w:tcPr>
                <w:tcW w:w="4450" w:type="dxa"/>
                <w:tcBorders>
                  <w:top w:val="nil"/>
                  <w:left w:val="nil"/>
                  <w:bottom w:val="single" w:sz="8" w:space="0" w:color="BFBFBF"/>
                  <w:right w:val="single" w:sz="8" w:space="0" w:color="BFBFBF"/>
                </w:tcBorders>
                <w:shd w:val="clear" w:color="auto" w:fill="auto"/>
                <w:noWrap/>
                <w:vAlign w:val="center"/>
                <w:hideMark/>
              </w:tcPr>
            </w:tcPrChange>
          </w:tcPr>
          <w:p w14:paraId="5D8DF7D8" w14:textId="77777777" w:rsidR="00E26246" w:rsidRPr="00E963A2" w:rsidRDefault="00E26246">
            <w:pPr>
              <w:rPr>
                <w:ins w:id="4756" w:author="Jeremie Giraud" w:date="2019-08-08T15:25:00Z"/>
                <w:rFonts w:ascii="Times New Roman" w:eastAsia="Times New Roman" w:hAnsi="Times New Roman" w:cs="Times New Roman"/>
                <w:color w:val="000000"/>
                <w:sz w:val="24"/>
                <w:szCs w:val="24"/>
                <w:lang w:eastAsia="en-AU"/>
              </w:rPr>
            </w:pPr>
            <w:ins w:id="4757" w:author="Jeremie Giraud" w:date="2019-08-08T15:25:00Z">
              <w:r w:rsidRPr="00E963A2">
                <w:rPr>
                  <w:rFonts w:ascii="Times New Roman" w:eastAsia="Times New Roman" w:hAnsi="Times New Roman" w:cs="Times New Roman"/>
                  <w:color w:val="000000"/>
                  <w:sz w:val="24"/>
                  <w:szCs w:val="24"/>
                  <w:lang w:eastAsia="en-AU"/>
                </w:rPr>
                <w:t>mansf_slice_input/Wh.txt</w:t>
              </w:r>
            </w:ins>
          </w:p>
        </w:tc>
        <w:tc>
          <w:tcPr>
            <w:tcW w:w="1701" w:type="dxa"/>
            <w:noWrap/>
            <w:hideMark/>
            <w:tcPrChange w:id="4758" w:author="Jeremie Giraud" w:date="2019-08-08T16:04:00Z">
              <w:tcPr>
                <w:tcW w:w="2568" w:type="dxa"/>
                <w:gridSpan w:val="2"/>
                <w:tcBorders>
                  <w:top w:val="nil"/>
                  <w:left w:val="nil"/>
                  <w:bottom w:val="single" w:sz="8" w:space="0" w:color="BFBFBF"/>
                  <w:right w:val="single" w:sz="8" w:space="0" w:color="BFBFBF"/>
                </w:tcBorders>
                <w:shd w:val="clear" w:color="auto" w:fill="auto"/>
                <w:noWrap/>
                <w:hideMark/>
              </w:tcPr>
            </w:tcPrChange>
          </w:tcPr>
          <w:p w14:paraId="2A6A10E8" w14:textId="43651CA2" w:rsidR="00E26246" w:rsidRPr="00E963A2" w:rsidRDefault="00E26246" w:rsidP="00E26246">
            <w:pPr>
              <w:rPr>
                <w:ins w:id="4759" w:author="Jeremie Giraud" w:date="2019-08-08T15:25:00Z"/>
                <w:rFonts w:ascii="Times New Roman" w:eastAsia="Times New Roman" w:hAnsi="Times New Roman" w:cs="Times New Roman"/>
                <w:color w:val="000000"/>
                <w:sz w:val="24"/>
                <w:szCs w:val="24"/>
                <w:lang w:eastAsia="en-AU"/>
              </w:rPr>
            </w:pPr>
            <w:ins w:id="4760" w:author="Jeremie Giraud" w:date="2019-08-08T15:42:00Z">
              <w:r w:rsidRPr="00E042D7">
                <w:rPr>
                  <w:rFonts w:ascii="Times New Roman" w:eastAsia="Times New Roman" w:hAnsi="Times New Roman" w:cs="Times New Roman"/>
                  <w:color w:val="000000"/>
                  <w:sz w:val="24"/>
                  <w:szCs w:val="24"/>
                  <w:lang w:eastAsia="en-AU"/>
                </w:rPr>
                <w:t>Survey dependant</w:t>
              </w:r>
            </w:ins>
          </w:p>
        </w:tc>
      </w:tr>
    </w:tbl>
    <w:p w14:paraId="3520B762" w14:textId="77777777" w:rsidR="00E963A2" w:rsidRDefault="00E963A2">
      <w:pPr>
        <w:rPr>
          <w:ins w:id="4761" w:author="Jeremie Giraud" w:date="2019-08-08T15:23:00Z"/>
        </w:rPr>
        <w:pPrChange w:id="4762" w:author="Jeremie Giraud" w:date="2019-08-08T15:23:00Z">
          <w:pPr>
            <w:ind w:left="720"/>
          </w:pPr>
        </w:pPrChange>
      </w:pPr>
    </w:p>
    <w:p w14:paraId="20D387FF" w14:textId="785D82BF" w:rsidR="00E963A2" w:rsidDel="00DE2B79" w:rsidRDefault="00E963A2">
      <w:pPr>
        <w:pStyle w:val="Heading3"/>
        <w:rPr>
          <w:del w:id="4763" w:author="Jeremie Giraud" w:date="2019-08-08T15:49:00Z"/>
        </w:rPr>
        <w:pPrChange w:id="4764" w:author="Ashwani Prabhakar" w:date="2019-07-24T17:38:00Z">
          <w:pPr>
            <w:ind w:left="720"/>
          </w:pPr>
        </w:pPrChange>
      </w:pPr>
    </w:p>
    <w:p w14:paraId="366DDDA3" w14:textId="77777777" w:rsidR="00DE2B79" w:rsidRPr="00DE2B79" w:rsidRDefault="00DE2B79">
      <w:pPr>
        <w:rPr>
          <w:ins w:id="4765" w:author="Jeremie Giraud" w:date="2019-08-08T15:49:00Z"/>
        </w:rPr>
        <w:pPrChange w:id="4766" w:author="Jeremie Giraud" w:date="2019-08-08T15:49:00Z">
          <w:pPr>
            <w:ind w:left="720"/>
          </w:pPr>
        </w:pPrChange>
      </w:pPr>
    </w:p>
    <w:p w14:paraId="57A40D6E" w14:textId="47F72931" w:rsidR="00A9489D" w:rsidRDefault="00A9489D">
      <w:pPr>
        <w:pStyle w:val="Heading3"/>
        <w:rPr>
          <w:ins w:id="4767" w:author="Ashwani Prabhakar" w:date="2019-07-26T16:23:00Z"/>
        </w:rPr>
        <w:pPrChange w:id="4768" w:author="Ashwani Prabhakar" w:date="2019-07-24T17:38:00Z">
          <w:pPr>
            <w:ind w:left="720"/>
          </w:pPr>
        </w:pPrChange>
      </w:pPr>
      <w:del w:id="4769" w:author="Ashwani Prabhakar" w:date="2019-07-24T17:38:00Z">
        <w:r w:rsidDel="00EC61A3">
          <w:delText xml:space="preserve">5.2.1.9 </w:delText>
        </w:r>
      </w:del>
      <w:bookmarkStart w:id="4770" w:name="_Toc15055941"/>
      <w:bookmarkStart w:id="4771" w:name="_Toc15299757"/>
      <w:bookmarkStart w:id="4772" w:name="_Toc15328593"/>
      <w:bookmarkStart w:id="4773" w:name="_Toc16161025"/>
      <w:r>
        <w:t>STARTING MODEL</w:t>
      </w:r>
      <w:bookmarkEnd w:id="4770"/>
      <w:bookmarkEnd w:id="4771"/>
      <w:bookmarkEnd w:id="4772"/>
      <w:bookmarkEnd w:id="4773"/>
    </w:p>
    <w:p w14:paraId="6FF42938" w14:textId="77777777" w:rsidR="00E3612E" w:rsidRPr="00E3612E" w:rsidRDefault="00E3612E">
      <w:pPr>
        <w:pPrChange w:id="4774" w:author="Ashwani Prabhakar" w:date="2019-07-26T16:23:00Z">
          <w:pPr>
            <w:ind w:left="720"/>
          </w:pPr>
        </w:pPrChange>
      </w:pPr>
    </w:p>
    <w:p w14:paraId="1E2F9741" w14:textId="339A2160" w:rsidR="00E3612E" w:rsidRDefault="00A9489D">
      <w:pPr>
        <w:pStyle w:val="ListParagraph"/>
        <w:numPr>
          <w:ilvl w:val="0"/>
          <w:numId w:val="127"/>
        </w:numPr>
        <w:rPr>
          <w:ins w:id="4775" w:author="Ashwani Prabhakar" w:date="2019-07-26T16:24:00Z"/>
        </w:rPr>
        <w:pPrChange w:id="4776" w:author="Ashwani Prabhakar" w:date="2019-07-26T16:24:00Z">
          <w:pPr>
            <w:pStyle w:val="ListParagraph"/>
            <w:numPr>
              <w:numId w:val="39"/>
            </w:numPr>
            <w:ind w:left="2160" w:hanging="360"/>
          </w:pPr>
        </w:pPrChange>
      </w:pPr>
      <w:r w:rsidRPr="00EE7173">
        <w:t>This section re</w:t>
      </w:r>
      <w:r>
        <w:t xml:space="preserve">presents the </w:t>
      </w:r>
      <w:ins w:id="4777" w:author="Ashwani Prabhakar" w:date="2019-07-26T16:25:00Z">
        <w:r w:rsidR="00301D94">
          <w:t>parameters</w:t>
        </w:r>
      </w:ins>
      <w:commentRangeStart w:id="4778"/>
      <w:del w:id="4779" w:author="Ashwani Prabhakar" w:date="2019-07-26T16:25:00Z">
        <w:r w:rsidDel="00301D94">
          <w:delText>features</w:delText>
        </w:r>
      </w:del>
      <w:r>
        <w:t xml:space="preserve"> </w:t>
      </w:r>
      <w:commentRangeEnd w:id="4778"/>
      <w:r w:rsidR="00A16C01">
        <w:rPr>
          <w:rStyle w:val="CommentReference"/>
        </w:rPr>
        <w:commentReference w:id="4778"/>
      </w:r>
      <w:r>
        <w:t>of a Starting</w:t>
      </w:r>
      <w:r w:rsidRPr="00EE7173">
        <w:t xml:space="preserve"> Model.</w:t>
      </w:r>
    </w:p>
    <w:p w14:paraId="4E78ABE9" w14:textId="77777777" w:rsidR="00E3612E" w:rsidRDefault="00E3612E">
      <w:pPr>
        <w:pStyle w:val="ListParagraph"/>
        <w:pPrChange w:id="4780" w:author="Ashwani Prabhakar" w:date="2019-07-26T16:24:00Z">
          <w:pPr>
            <w:pStyle w:val="ListParagraph"/>
            <w:numPr>
              <w:numId w:val="39"/>
            </w:numPr>
            <w:ind w:left="2160" w:hanging="360"/>
          </w:pPr>
        </w:pPrChange>
      </w:pPr>
    </w:p>
    <w:p w14:paraId="318E4033" w14:textId="5A7212C6" w:rsidR="00E3612E" w:rsidRDefault="00A9489D">
      <w:pPr>
        <w:pStyle w:val="ListParagraph"/>
        <w:numPr>
          <w:ilvl w:val="0"/>
          <w:numId w:val="127"/>
        </w:numPr>
        <w:rPr>
          <w:ins w:id="4781" w:author="Ashwani Prabhakar" w:date="2019-07-26T16:24:00Z"/>
        </w:rPr>
        <w:pPrChange w:id="4782" w:author="Ashwani Prabhakar" w:date="2019-07-26T16:24:00Z">
          <w:pPr>
            <w:pStyle w:val="ListParagraph"/>
            <w:numPr>
              <w:numId w:val="39"/>
            </w:numPr>
            <w:ind w:left="2160" w:hanging="360"/>
          </w:pPr>
        </w:pPrChange>
      </w:pPr>
      <w:del w:id="4783" w:author="Jeremie Giraud" w:date="2019-08-08T12:19:00Z">
        <w:r w:rsidDel="009A5B53">
          <w:delText>User</w:delText>
        </w:r>
      </w:del>
      <w:del w:id="4784" w:author="Jeremie Giraud" w:date="2019-08-08T12:25:00Z">
        <w:r w:rsidDel="009A5B53">
          <w:delText xml:space="preserve"> </w:delText>
        </w:r>
      </w:del>
      <w:ins w:id="4785" w:author="Jeremie Giraud" w:date="2019-08-08T12:25:00Z">
        <w:r w:rsidR="009A5B53">
          <w:t xml:space="preserve">User </w:t>
        </w:r>
      </w:ins>
      <w:r>
        <w:t>can select the type of starting model</w:t>
      </w:r>
      <w:ins w:id="4786" w:author="Ashwani Prabhakar" w:date="2019-07-26T16:23:00Z">
        <w:r w:rsidR="00E3612E">
          <w:t>.</w:t>
        </w:r>
      </w:ins>
    </w:p>
    <w:p w14:paraId="3CED05FC" w14:textId="77777777" w:rsidR="00E3612E" w:rsidRDefault="00E3612E">
      <w:pPr>
        <w:pStyle w:val="ListParagraph"/>
        <w:pPrChange w:id="4787" w:author="Ashwani Prabhakar" w:date="2019-07-26T16:24:00Z">
          <w:pPr>
            <w:pStyle w:val="ListParagraph"/>
            <w:numPr>
              <w:numId w:val="39"/>
            </w:numPr>
            <w:ind w:left="2160" w:hanging="360"/>
          </w:pPr>
        </w:pPrChange>
      </w:pPr>
    </w:p>
    <w:p w14:paraId="748304C3" w14:textId="64ADCD26" w:rsidR="00A9489D" w:rsidRPr="00EE7173" w:rsidRDefault="00A9489D">
      <w:pPr>
        <w:pStyle w:val="ListParagraph"/>
        <w:numPr>
          <w:ilvl w:val="0"/>
          <w:numId w:val="128"/>
        </w:numPr>
        <w:pPrChange w:id="4788" w:author="Ashwani Prabhakar" w:date="2019-07-26T16:24:00Z">
          <w:pPr>
            <w:pStyle w:val="ListParagraph"/>
            <w:numPr>
              <w:ilvl w:val="3"/>
              <w:numId w:val="52"/>
            </w:numPr>
            <w:ind w:left="4320" w:hanging="360"/>
          </w:pPr>
        </w:pPrChange>
      </w:pPr>
      <w:r>
        <w:t>1</w:t>
      </w:r>
      <m:oMath>
        <m:r>
          <w:rPr>
            <w:rFonts w:ascii="Cambria Math" w:hAnsi="Cambria Math"/>
          </w:rPr>
          <m:t>→</m:t>
        </m:r>
        <m:r>
          <w:del w:id="4789" w:author="Jeremie Giraud" w:date="2019-07-29T21:26:00Z">
            <w:rPr>
              <w:rFonts w:ascii="Cambria Math" w:hAnsi="Cambria Math"/>
            </w:rPr>
            <m:t xml:space="preserve"> </m:t>
          </w:del>
        </m:r>
      </m:oMath>
      <w:del w:id="4790" w:author="Jeremie Giraud" w:date="2019-07-29T21:26:00Z">
        <w:r>
          <w:delText>User</w:delText>
        </w:r>
      </w:del>
      <m:oMath>
        <m:r>
          <w:ins w:id="4791" w:author="Jeremie Giraud" w:date="2019-07-29T21:26:00Z">
            <w:rPr>
              <w:rFonts w:ascii="Cambria Math" w:hAnsi="Cambria Math"/>
            </w:rPr>
            <m:t>User</m:t>
          </w:ins>
        </m:r>
      </m:oMath>
      <w:r>
        <w:t xml:space="preserve"> can put the starting model equal to prior model using this option.</w:t>
      </w:r>
    </w:p>
    <w:p w14:paraId="615AA818" w14:textId="730C6089" w:rsidR="00A9489D" w:rsidRPr="00EE7173" w:rsidRDefault="00A9489D">
      <w:pPr>
        <w:pStyle w:val="ListParagraph"/>
        <w:numPr>
          <w:ilvl w:val="0"/>
          <w:numId w:val="128"/>
        </w:numPr>
        <w:pPrChange w:id="4792" w:author="Ashwani Prabhakar" w:date="2019-07-26T16:24:00Z">
          <w:pPr>
            <w:pStyle w:val="ListParagraph"/>
            <w:numPr>
              <w:ilvl w:val="3"/>
              <w:numId w:val="52"/>
            </w:numPr>
            <w:ind w:left="4320" w:hanging="360"/>
          </w:pPr>
        </w:pPrChange>
      </w:pPr>
      <w:r>
        <w:t>2</w:t>
      </w:r>
      <m:oMath>
        <m:r>
          <w:rPr>
            <w:rFonts w:ascii="Cambria Math" w:hAnsi="Cambria Math"/>
          </w:rPr>
          <m:t>→</m:t>
        </m:r>
      </m:oMath>
      <w:r>
        <w:t xml:space="preserve"> Setting up the gravity/ magnetic model according to the desire.</w:t>
      </w:r>
      <w:del w:id="4793" w:author="Jeremie Giraud" w:date="2019-07-29T21:26:00Z">
        <w:r>
          <w:delText xml:space="preserve"> User</w:delText>
        </w:r>
      </w:del>
      <w:del w:id="4794" w:author="Jeremie Giraud" w:date="2019-08-08T12:25:00Z">
        <w:r w:rsidDel="009A5B53">
          <w:delText xml:space="preserve"> </w:delText>
        </w:r>
      </w:del>
      <w:ins w:id="4795" w:author="Jeremie Giraud" w:date="2019-08-08T12:25:00Z">
        <w:r w:rsidR="009A5B53">
          <w:t xml:space="preserve">User </w:t>
        </w:r>
      </w:ins>
      <w:r>
        <w:t>can put the reasonable values across the respective options i.e. “set prior model grav/ mag” present in this section.</w:t>
      </w:r>
    </w:p>
    <w:p w14:paraId="1BD81C9A" w14:textId="01C31A93" w:rsidR="00A9489D" w:rsidRDefault="00A9489D">
      <w:pPr>
        <w:pStyle w:val="ListParagraph"/>
        <w:numPr>
          <w:ilvl w:val="0"/>
          <w:numId w:val="128"/>
        </w:numPr>
        <w:rPr>
          <w:ins w:id="4796" w:author="Ashwani Prabhakar" w:date="2019-07-26T16:24:00Z"/>
        </w:rPr>
        <w:pPrChange w:id="4797" w:author="Ashwani Prabhakar" w:date="2019-07-26T16:24:00Z">
          <w:pPr>
            <w:pStyle w:val="ListParagraph"/>
            <w:numPr>
              <w:ilvl w:val="3"/>
              <w:numId w:val="52"/>
            </w:numPr>
            <w:ind w:left="4320" w:hanging="360"/>
          </w:pPr>
        </w:pPrChange>
      </w:pPr>
      <w:r>
        <w:t>3</w:t>
      </w:r>
      <m:oMath>
        <m:r>
          <w:rPr>
            <w:rFonts w:ascii="Cambria Math" w:hAnsi="Cambria Math"/>
          </w:rPr>
          <m:t>→</m:t>
        </m:r>
        <m:r>
          <w:del w:id="4798" w:author="Jeremie Giraud" w:date="2019-07-29T21:26:00Z">
            <w:rPr>
              <w:rFonts w:ascii="Cambria Math" w:hAnsi="Cambria Math"/>
            </w:rPr>
            <m:t xml:space="preserve"> </m:t>
          </w:del>
        </m:r>
      </m:oMath>
      <w:del w:id="4799" w:author="Jeremie Giraud" w:date="2019-07-29T21:26:00Z">
        <w:r>
          <w:delText>User</w:delText>
        </w:r>
      </w:del>
      <m:oMath>
        <m:r>
          <w:ins w:id="4800" w:author="Jeremie Giraud" w:date="2019-07-29T21:26:00Z">
            <w:rPr>
              <w:rFonts w:ascii="Cambria Math" w:hAnsi="Cambria Math"/>
            </w:rPr>
            <m:t>User</m:t>
          </w:ins>
        </m:r>
      </m:oMath>
      <w:r>
        <w:t xml:space="preserve"> can use this in order to read the prior model from the model file.</w:t>
      </w:r>
    </w:p>
    <w:p w14:paraId="4CEDBE5B" w14:textId="77777777" w:rsidR="00E3612E" w:rsidRPr="00CB13D0" w:rsidRDefault="00E3612E">
      <w:pPr>
        <w:pStyle w:val="ListParagraph"/>
        <w:ind w:left="1080"/>
        <w:pPrChange w:id="4801" w:author="Ashwani Prabhakar" w:date="2019-07-26T16:24:00Z">
          <w:pPr>
            <w:pStyle w:val="ListParagraph"/>
            <w:numPr>
              <w:ilvl w:val="3"/>
              <w:numId w:val="52"/>
            </w:numPr>
            <w:ind w:left="4320" w:hanging="360"/>
          </w:pPr>
        </w:pPrChange>
      </w:pPr>
    </w:p>
    <w:p w14:paraId="4CCDF153" w14:textId="36C6681D" w:rsidR="00A9489D" w:rsidRDefault="00A9489D">
      <w:pPr>
        <w:pStyle w:val="ListParagraph"/>
        <w:numPr>
          <w:ilvl w:val="0"/>
          <w:numId w:val="127"/>
        </w:numPr>
        <w:rPr>
          <w:ins w:id="4802" w:author="Jeremie Giraud" w:date="2019-08-08T16:02:00Z"/>
        </w:rPr>
        <w:pPrChange w:id="4803" w:author="Ashwani Prabhakar" w:date="2019-07-26T16:24:00Z">
          <w:pPr>
            <w:pStyle w:val="ListParagraph"/>
            <w:numPr>
              <w:numId w:val="39"/>
            </w:numPr>
            <w:ind w:left="2160" w:hanging="360"/>
          </w:pPr>
        </w:pPrChange>
      </w:pPr>
      <w:del w:id="4804" w:author="Jeremie Giraud" w:date="2019-08-08T12:19:00Z">
        <w:r w:rsidDel="009A5B53">
          <w:delText>User</w:delText>
        </w:r>
      </w:del>
      <w:del w:id="4805" w:author="Jeremie Giraud" w:date="2019-08-08T12:25:00Z">
        <w:r w:rsidDel="009A5B53">
          <w:delText xml:space="preserve"> </w:delText>
        </w:r>
      </w:del>
      <w:ins w:id="4806" w:author="Jeremie Giraud" w:date="2019-08-08T12:25:00Z">
        <w:r w:rsidR="009A5B53">
          <w:t xml:space="preserve">User </w:t>
        </w:r>
      </w:ins>
      <w:r>
        <w:t>can put the loc</w:t>
      </w:r>
      <w:r w:rsidR="005B1D67">
        <w:t>ation of gravity/ magnetic starting</w:t>
      </w:r>
      <w:r>
        <w:t xml:space="preserve"> model file </w:t>
      </w:r>
      <w:ins w:id="4807" w:author="Jeremie Giraud" w:date="2019-07-22T16:28:00Z">
        <w:r w:rsidR="00DD3755">
          <w:t>relative to the executable</w:t>
        </w:r>
      </w:ins>
      <w:del w:id="4808" w:author="Jeremie Giraud" w:date="2019-07-22T16:28:00Z">
        <w:r>
          <w:delText>across the respective features</w:delText>
        </w:r>
      </w:del>
      <w:r>
        <w:t>.</w:t>
      </w:r>
    </w:p>
    <w:p w14:paraId="7992ED58" w14:textId="77777777" w:rsidR="008A09A9" w:rsidRDefault="008A09A9">
      <w:pPr>
        <w:pStyle w:val="Caption"/>
        <w:rPr>
          <w:ins w:id="4809" w:author="Jeremie Giraud" w:date="2019-08-08T16:06:00Z"/>
        </w:rPr>
        <w:pPrChange w:id="4810" w:author="Jeremie Giraud" w:date="2019-08-08T16:06:00Z">
          <w:pPr>
            <w:pStyle w:val="Caption"/>
            <w:numPr>
              <w:numId w:val="127"/>
            </w:numPr>
            <w:ind w:left="720" w:hanging="360"/>
          </w:pPr>
        </w:pPrChange>
      </w:pPr>
    </w:p>
    <w:p w14:paraId="2D03D0ED" w14:textId="2923BD69" w:rsidR="008A09A9" w:rsidRDefault="008A09A9">
      <w:pPr>
        <w:pStyle w:val="Caption"/>
        <w:rPr>
          <w:ins w:id="4811" w:author="Jeremie Giraud" w:date="2019-08-08T16:06:00Z"/>
        </w:rPr>
        <w:pPrChange w:id="4812" w:author="Jeremie Giraud" w:date="2019-08-08T16:06:00Z">
          <w:pPr>
            <w:pStyle w:val="Caption"/>
            <w:numPr>
              <w:numId w:val="127"/>
            </w:numPr>
            <w:ind w:left="720" w:hanging="360"/>
          </w:pPr>
        </w:pPrChange>
      </w:pPr>
      <w:ins w:id="4813" w:author="Jeremie Giraud" w:date="2019-08-08T16:06:00Z">
        <w:r>
          <w:t xml:space="preserve">Table </w:t>
        </w:r>
        <w:r>
          <w:fldChar w:fldCharType="begin"/>
        </w:r>
        <w:r>
          <w:instrText xml:space="preserve"> SEQ Table \* ARABIC </w:instrText>
        </w:r>
        <w:r>
          <w:fldChar w:fldCharType="separate"/>
        </w:r>
      </w:ins>
      <w:ins w:id="4814" w:author="Jeremie Giraud" w:date="2019-08-08T16:10:00Z">
        <w:r w:rsidR="00AF3C14">
          <w:rPr>
            <w:noProof/>
          </w:rPr>
          <w:t>9</w:t>
        </w:r>
      </w:ins>
      <w:ins w:id="4815" w:author="Jeremie Giraud" w:date="2019-08-08T16:06:00Z">
        <w:r>
          <w:fldChar w:fldCharType="end"/>
        </w:r>
        <w:r>
          <w:t xml:space="preserve">. </w:t>
        </w:r>
        <w:r w:rsidRPr="008A09A9">
          <w:rPr>
            <w:rPrChange w:id="4816" w:author="Jeremie Giraud" w:date="2019-08-08T16:06:00Z">
              <w:rPr>
                <w:rFonts w:ascii="Times New Roman" w:eastAsia="Times New Roman" w:hAnsi="Times New Roman" w:cs="Times New Roman"/>
                <w:color w:val="000000"/>
                <w:sz w:val="24"/>
                <w:szCs w:val="24"/>
                <w:lang w:eastAsia="en-AU"/>
              </w:rPr>
            </w:rPrChange>
          </w:rPr>
          <w:t>STARTING MODEL</w:t>
        </w:r>
        <w:r w:rsidRPr="00F14A1C">
          <w:t xml:space="preserve"> constants parameters </w:t>
        </w:r>
        <w:r>
          <w:t>section of parfile.</w:t>
        </w:r>
      </w:ins>
    </w:p>
    <w:tbl>
      <w:tblPr>
        <w:tblStyle w:val="TableGridLight"/>
        <w:tblW w:w="8642" w:type="dxa"/>
        <w:tblLook w:val="04A0" w:firstRow="1" w:lastRow="0" w:firstColumn="1" w:lastColumn="0" w:noHBand="0" w:noVBand="1"/>
        <w:tblPrChange w:id="4817" w:author="Jeremie Giraud" w:date="2019-08-08T16:06:00Z">
          <w:tblPr>
            <w:tblStyle w:val="TableGrid"/>
            <w:tblW w:w="0" w:type="auto"/>
            <w:tblLook w:val="04A0" w:firstRow="1" w:lastRow="0" w:firstColumn="1" w:lastColumn="0" w:noHBand="0" w:noVBand="1"/>
          </w:tblPr>
        </w:tblPrChange>
      </w:tblPr>
      <w:tblGrid>
        <w:gridCol w:w="2764"/>
        <w:gridCol w:w="4177"/>
        <w:gridCol w:w="1701"/>
        <w:tblGridChange w:id="4818">
          <w:tblGrid>
            <w:gridCol w:w="3005"/>
            <w:gridCol w:w="3005"/>
            <w:gridCol w:w="3006"/>
          </w:tblGrid>
        </w:tblGridChange>
      </w:tblGrid>
      <w:tr w:rsidR="00051133" w:rsidRPr="008A09A9" w14:paraId="73CA9CD0" w14:textId="77777777" w:rsidTr="008A09A9">
        <w:trPr>
          <w:cantSplit/>
          <w:ins w:id="4819" w:author="Jeremie Giraud" w:date="2019-08-08T16:02:00Z"/>
        </w:trPr>
        <w:tc>
          <w:tcPr>
            <w:tcW w:w="2764" w:type="dxa"/>
            <w:tcPrChange w:id="4820" w:author="Jeremie Giraud" w:date="2019-08-08T16:06:00Z">
              <w:tcPr>
                <w:tcW w:w="3005" w:type="dxa"/>
              </w:tcPr>
            </w:tcPrChange>
          </w:tcPr>
          <w:p w14:paraId="3BB4DF6C" w14:textId="0C422978" w:rsidR="00051133" w:rsidRPr="00051133" w:rsidRDefault="00051133" w:rsidP="00051133">
            <w:pPr>
              <w:rPr>
                <w:ins w:id="4821" w:author="Jeremie Giraud" w:date="2019-08-08T16:02:00Z"/>
                <w:rFonts w:ascii="Times New Roman" w:eastAsia="Times New Roman" w:hAnsi="Times New Roman" w:cs="Times New Roman"/>
                <w:color w:val="000000"/>
                <w:sz w:val="24"/>
                <w:szCs w:val="24"/>
                <w:lang w:eastAsia="en-AU"/>
                <w:rPrChange w:id="4822" w:author="Jeremie Giraud" w:date="2019-08-08T16:03:00Z">
                  <w:rPr>
                    <w:ins w:id="4823" w:author="Jeremie Giraud" w:date="2019-08-08T16:02:00Z"/>
                  </w:rPr>
                </w:rPrChange>
              </w:rPr>
            </w:pPr>
            <w:ins w:id="4824" w:author="Jeremie Giraud" w:date="2019-08-08T16:03:00Z">
              <w:r w:rsidRPr="00051133">
                <w:rPr>
                  <w:rFonts w:ascii="Times New Roman" w:eastAsia="Times New Roman" w:hAnsi="Times New Roman" w:cs="Times New Roman"/>
                  <w:color w:val="000000"/>
                  <w:sz w:val="24"/>
                  <w:szCs w:val="24"/>
                  <w:lang w:eastAsia="en-AU"/>
                  <w:rPrChange w:id="4825" w:author="Jeremie Giraud" w:date="2019-08-08T16:03:00Z">
                    <w:rPr>
                      <w:color w:val="000000"/>
                    </w:rPr>
                  </w:rPrChange>
                </w:rPr>
                <w:t>Parameter</w:t>
              </w:r>
            </w:ins>
          </w:p>
        </w:tc>
        <w:tc>
          <w:tcPr>
            <w:tcW w:w="4177" w:type="dxa"/>
            <w:tcPrChange w:id="4826" w:author="Jeremie Giraud" w:date="2019-08-08T16:06:00Z">
              <w:tcPr>
                <w:tcW w:w="3005" w:type="dxa"/>
              </w:tcPr>
            </w:tcPrChange>
          </w:tcPr>
          <w:p w14:paraId="24EBFA3E" w14:textId="613DAB26" w:rsidR="00051133" w:rsidRPr="00051133" w:rsidRDefault="00051133" w:rsidP="00051133">
            <w:pPr>
              <w:rPr>
                <w:ins w:id="4827" w:author="Jeremie Giraud" w:date="2019-08-08T16:02:00Z"/>
                <w:rFonts w:ascii="Times New Roman" w:eastAsia="Times New Roman" w:hAnsi="Times New Roman" w:cs="Times New Roman"/>
                <w:color w:val="000000"/>
                <w:sz w:val="24"/>
                <w:szCs w:val="24"/>
                <w:lang w:eastAsia="en-AU"/>
                <w:rPrChange w:id="4828" w:author="Jeremie Giraud" w:date="2019-08-08T16:03:00Z">
                  <w:rPr>
                    <w:ins w:id="4829" w:author="Jeremie Giraud" w:date="2019-08-08T16:02:00Z"/>
                  </w:rPr>
                </w:rPrChange>
              </w:rPr>
            </w:pPr>
            <w:ins w:id="4830" w:author="Jeremie Giraud" w:date="2019-08-08T16:03:00Z">
              <w:r w:rsidRPr="00051133">
                <w:rPr>
                  <w:rFonts w:ascii="Times New Roman" w:eastAsia="Times New Roman" w:hAnsi="Times New Roman" w:cs="Times New Roman"/>
                  <w:color w:val="000000"/>
                  <w:sz w:val="24"/>
                  <w:szCs w:val="24"/>
                  <w:lang w:eastAsia="en-AU"/>
                  <w:rPrChange w:id="4831" w:author="Jeremie Giraud" w:date="2019-08-08T16:03:00Z">
                    <w:rPr>
                      <w:color w:val="000000"/>
                    </w:rPr>
                  </w:rPrChange>
                </w:rPr>
                <w:t>Value for example case</w:t>
              </w:r>
            </w:ins>
          </w:p>
        </w:tc>
        <w:tc>
          <w:tcPr>
            <w:tcW w:w="1701" w:type="dxa"/>
            <w:tcPrChange w:id="4832" w:author="Jeremie Giraud" w:date="2019-08-08T16:06:00Z">
              <w:tcPr>
                <w:tcW w:w="3006" w:type="dxa"/>
              </w:tcPr>
            </w:tcPrChange>
          </w:tcPr>
          <w:p w14:paraId="0BEBE55B" w14:textId="15DBABE2" w:rsidR="00051133" w:rsidRPr="00051133" w:rsidRDefault="00051133" w:rsidP="00051133">
            <w:pPr>
              <w:rPr>
                <w:ins w:id="4833" w:author="Jeremie Giraud" w:date="2019-08-08T16:02:00Z"/>
                <w:rFonts w:ascii="Times New Roman" w:eastAsia="Times New Roman" w:hAnsi="Times New Roman" w:cs="Times New Roman"/>
                <w:color w:val="000000"/>
                <w:sz w:val="24"/>
                <w:szCs w:val="24"/>
                <w:lang w:eastAsia="en-AU"/>
                <w:rPrChange w:id="4834" w:author="Jeremie Giraud" w:date="2019-08-08T16:03:00Z">
                  <w:rPr>
                    <w:ins w:id="4835" w:author="Jeremie Giraud" w:date="2019-08-08T16:02:00Z"/>
                  </w:rPr>
                </w:rPrChange>
              </w:rPr>
            </w:pPr>
            <w:ins w:id="4836" w:author="Jeremie Giraud" w:date="2019-08-08T16:03:00Z">
              <w:r w:rsidRPr="00051133">
                <w:rPr>
                  <w:rFonts w:ascii="Times New Roman" w:eastAsia="Times New Roman" w:hAnsi="Times New Roman" w:cs="Times New Roman"/>
                  <w:color w:val="000000"/>
                  <w:sz w:val="24"/>
                  <w:szCs w:val="24"/>
                  <w:lang w:eastAsia="en-AU"/>
                  <w:rPrChange w:id="4837" w:author="Jeremie Giraud" w:date="2019-08-08T16:03:00Z">
                    <w:rPr>
                      <w:color w:val="000000"/>
                    </w:rPr>
                  </w:rPrChange>
                </w:rPr>
                <w:t xml:space="preserve">Range </w:t>
              </w:r>
            </w:ins>
          </w:p>
        </w:tc>
      </w:tr>
      <w:tr w:rsidR="00051133" w:rsidRPr="008A09A9" w14:paraId="69D0D51F" w14:textId="77777777" w:rsidTr="008A09A9">
        <w:trPr>
          <w:cantSplit/>
          <w:ins w:id="4838" w:author="Jeremie Giraud" w:date="2019-08-08T16:02:00Z"/>
        </w:trPr>
        <w:tc>
          <w:tcPr>
            <w:tcW w:w="2764" w:type="dxa"/>
            <w:tcPrChange w:id="4839" w:author="Jeremie Giraud" w:date="2019-08-08T16:06:00Z">
              <w:tcPr>
                <w:tcW w:w="3005" w:type="dxa"/>
              </w:tcPr>
            </w:tcPrChange>
          </w:tcPr>
          <w:p w14:paraId="3EEEBFB7" w14:textId="275DBB72" w:rsidR="00051133" w:rsidRPr="00051133" w:rsidRDefault="00051133" w:rsidP="00051133">
            <w:pPr>
              <w:rPr>
                <w:ins w:id="4840" w:author="Jeremie Giraud" w:date="2019-08-08T16:02:00Z"/>
                <w:rFonts w:ascii="Times New Roman" w:eastAsia="Times New Roman" w:hAnsi="Times New Roman" w:cs="Times New Roman"/>
                <w:color w:val="000000"/>
                <w:sz w:val="24"/>
                <w:szCs w:val="24"/>
                <w:lang w:eastAsia="en-AU"/>
                <w:rPrChange w:id="4841" w:author="Jeremie Giraud" w:date="2019-08-08T16:03:00Z">
                  <w:rPr>
                    <w:ins w:id="4842" w:author="Jeremie Giraud" w:date="2019-08-08T16:02:00Z"/>
                  </w:rPr>
                </w:rPrChange>
              </w:rPr>
            </w:pPr>
            <w:ins w:id="4843" w:author="Jeremie Giraud" w:date="2019-08-08T16:03:00Z">
              <w:r w:rsidRPr="00051133">
                <w:rPr>
                  <w:rFonts w:ascii="Times New Roman" w:eastAsia="Times New Roman" w:hAnsi="Times New Roman" w:cs="Times New Roman"/>
                  <w:color w:val="000000"/>
                  <w:sz w:val="24"/>
                  <w:szCs w:val="24"/>
                  <w:lang w:eastAsia="en-AU"/>
                  <w:rPrChange w:id="4844" w:author="Jeremie Giraud" w:date="2019-08-08T16:03:00Z">
                    <w:rPr>
                      <w:color w:val="000000"/>
                    </w:rPr>
                  </w:rPrChange>
                </w:rPr>
                <w:t>******* STARTING MODEL ****************</w:t>
              </w:r>
            </w:ins>
          </w:p>
        </w:tc>
        <w:tc>
          <w:tcPr>
            <w:tcW w:w="4177" w:type="dxa"/>
            <w:tcPrChange w:id="4845" w:author="Jeremie Giraud" w:date="2019-08-08T16:06:00Z">
              <w:tcPr>
                <w:tcW w:w="3005" w:type="dxa"/>
              </w:tcPr>
            </w:tcPrChange>
          </w:tcPr>
          <w:p w14:paraId="683D9589" w14:textId="51ECBCAF" w:rsidR="00051133" w:rsidRPr="00051133" w:rsidRDefault="00051133" w:rsidP="00051133">
            <w:pPr>
              <w:rPr>
                <w:ins w:id="4846" w:author="Jeremie Giraud" w:date="2019-08-08T16:02:00Z"/>
                <w:rFonts w:ascii="Times New Roman" w:eastAsia="Times New Roman" w:hAnsi="Times New Roman" w:cs="Times New Roman"/>
                <w:color w:val="000000"/>
                <w:sz w:val="24"/>
                <w:szCs w:val="24"/>
                <w:lang w:eastAsia="en-AU"/>
                <w:rPrChange w:id="4847" w:author="Jeremie Giraud" w:date="2019-08-08T16:03:00Z">
                  <w:rPr>
                    <w:ins w:id="4848" w:author="Jeremie Giraud" w:date="2019-08-08T16:02:00Z"/>
                  </w:rPr>
                </w:rPrChange>
              </w:rPr>
            </w:pPr>
            <w:ins w:id="4849" w:author="Jeremie Giraud" w:date="2019-08-08T16:03:00Z">
              <w:r w:rsidRPr="00051133">
                <w:rPr>
                  <w:rFonts w:ascii="Times New Roman" w:eastAsia="Times New Roman" w:hAnsi="Times New Roman" w:cs="Times New Roman"/>
                  <w:color w:val="000000"/>
                  <w:sz w:val="24"/>
                  <w:szCs w:val="24"/>
                  <w:lang w:eastAsia="en-AU"/>
                  <w:rPrChange w:id="4850" w:author="Jeremie Giraud" w:date="2019-08-08T16:03:00Z">
                    <w:rPr>
                      <w:color w:val="000000"/>
                    </w:rPr>
                  </w:rPrChange>
                </w:rPr>
                <w:t> </w:t>
              </w:r>
            </w:ins>
          </w:p>
        </w:tc>
        <w:tc>
          <w:tcPr>
            <w:tcW w:w="1701" w:type="dxa"/>
            <w:tcPrChange w:id="4851" w:author="Jeremie Giraud" w:date="2019-08-08T16:06:00Z">
              <w:tcPr>
                <w:tcW w:w="3006" w:type="dxa"/>
              </w:tcPr>
            </w:tcPrChange>
          </w:tcPr>
          <w:p w14:paraId="1D9EA29B" w14:textId="020F6F3A" w:rsidR="00051133" w:rsidRPr="00051133" w:rsidRDefault="00051133" w:rsidP="00051133">
            <w:pPr>
              <w:rPr>
                <w:ins w:id="4852" w:author="Jeremie Giraud" w:date="2019-08-08T16:02:00Z"/>
                <w:rFonts w:ascii="Times New Roman" w:eastAsia="Times New Roman" w:hAnsi="Times New Roman" w:cs="Times New Roman"/>
                <w:color w:val="000000"/>
                <w:sz w:val="24"/>
                <w:szCs w:val="24"/>
                <w:lang w:eastAsia="en-AU"/>
                <w:rPrChange w:id="4853" w:author="Jeremie Giraud" w:date="2019-08-08T16:03:00Z">
                  <w:rPr>
                    <w:ins w:id="4854" w:author="Jeremie Giraud" w:date="2019-08-08T16:02:00Z"/>
                  </w:rPr>
                </w:rPrChange>
              </w:rPr>
            </w:pPr>
            <w:ins w:id="4855" w:author="Jeremie Giraud" w:date="2019-08-08T16:03:00Z">
              <w:r w:rsidRPr="00051133">
                <w:rPr>
                  <w:rFonts w:ascii="Times New Roman" w:eastAsia="Times New Roman" w:hAnsi="Times New Roman" w:cs="Times New Roman"/>
                  <w:color w:val="000000"/>
                  <w:sz w:val="24"/>
                  <w:szCs w:val="24"/>
                  <w:lang w:eastAsia="en-AU"/>
                  <w:rPrChange w:id="4856" w:author="Jeremie Giraud" w:date="2019-08-08T16:03:00Z">
                    <w:rPr>
                      <w:color w:val="000000"/>
                    </w:rPr>
                  </w:rPrChange>
                </w:rPr>
                <w:t> </w:t>
              </w:r>
            </w:ins>
          </w:p>
        </w:tc>
      </w:tr>
      <w:tr w:rsidR="00051133" w:rsidRPr="008A09A9" w14:paraId="559F087A" w14:textId="77777777" w:rsidTr="008A09A9">
        <w:trPr>
          <w:cantSplit/>
          <w:ins w:id="4857" w:author="Jeremie Giraud" w:date="2019-08-08T16:02:00Z"/>
        </w:trPr>
        <w:tc>
          <w:tcPr>
            <w:tcW w:w="2764" w:type="dxa"/>
            <w:tcPrChange w:id="4858" w:author="Jeremie Giraud" w:date="2019-08-08T16:06:00Z">
              <w:tcPr>
                <w:tcW w:w="3005" w:type="dxa"/>
              </w:tcPr>
            </w:tcPrChange>
          </w:tcPr>
          <w:p w14:paraId="0B8CE4AD" w14:textId="252ABBE5" w:rsidR="00051133" w:rsidRPr="00051133" w:rsidRDefault="00051133" w:rsidP="00051133">
            <w:pPr>
              <w:rPr>
                <w:ins w:id="4859" w:author="Jeremie Giraud" w:date="2019-08-08T16:02:00Z"/>
                <w:rFonts w:ascii="Times New Roman" w:eastAsia="Times New Roman" w:hAnsi="Times New Roman" w:cs="Times New Roman"/>
                <w:color w:val="000000"/>
                <w:sz w:val="24"/>
                <w:szCs w:val="24"/>
                <w:lang w:eastAsia="en-AU"/>
                <w:rPrChange w:id="4860" w:author="Jeremie Giraud" w:date="2019-08-08T16:03:00Z">
                  <w:rPr>
                    <w:ins w:id="4861" w:author="Jeremie Giraud" w:date="2019-08-08T16:02:00Z"/>
                  </w:rPr>
                </w:rPrChange>
              </w:rPr>
            </w:pPr>
            <w:ins w:id="4862" w:author="Jeremie Giraud" w:date="2019-08-08T16:03:00Z">
              <w:r w:rsidRPr="00051133">
                <w:rPr>
                  <w:rFonts w:ascii="Times New Roman" w:eastAsia="Times New Roman" w:hAnsi="Times New Roman" w:cs="Times New Roman"/>
                  <w:color w:val="000000"/>
                  <w:sz w:val="24"/>
                  <w:szCs w:val="24"/>
                  <w:lang w:eastAsia="en-AU"/>
                  <w:rPrChange w:id="4863" w:author="Jeremie Giraud" w:date="2019-08-08T16:03:00Z">
                    <w:rPr>
                      <w:color w:val="000000"/>
                    </w:rPr>
                  </w:rPrChange>
                </w:rPr>
                <w:t>model type (1-eq to prior,2-set,3-file)</w:t>
              </w:r>
            </w:ins>
          </w:p>
        </w:tc>
        <w:tc>
          <w:tcPr>
            <w:tcW w:w="4177" w:type="dxa"/>
            <w:tcPrChange w:id="4864" w:author="Jeremie Giraud" w:date="2019-08-08T16:06:00Z">
              <w:tcPr>
                <w:tcW w:w="3005" w:type="dxa"/>
              </w:tcPr>
            </w:tcPrChange>
          </w:tcPr>
          <w:p w14:paraId="372D6F3B" w14:textId="73770008" w:rsidR="00051133" w:rsidRPr="00051133" w:rsidRDefault="00051133" w:rsidP="00051133">
            <w:pPr>
              <w:rPr>
                <w:ins w:id="4865" w:author="Jeremie Giraud" w:date="2019-08-08T16:02:00Z"/>
                <w:rFonts w:ascii="Times New Roman" w:eastAsia="Times New Roman" w:hAnsi="Times New Roman" w:cs="Times New Roman"/>
                <w:color w:val="000000"/>
                <w:sz w:val="24"/>
                <w:szCs w:val="24"/>
                <w:lang w:eastAsia="en-AU"/>
                <w:rPrChange w:id="4866" w:author="Jeremie Giraud" w:date="2019-08-08T16:03:00Z">
                  <w:rPr>
                    <w:ins w:id="4867" w:author="Jeremie Giraud" w:date="2019-08-08T16:02:00Z"/>
                  </w:rPr>
                </w:rPrChange>
              </w:rPr>
            </w:pPr>
            <w:ins w:id="4868" w:author="Jeremie Giraud" w:date="2019-08-08T16:03:00Z">
              <w:r w:rsidRPr="00051133">
                <w:rPr>
                  <w:rFonts w:ascii="Times New Roman" w:eastAsia="Times New Roman" w:hAnsi="Times New Roman" w:cs="Times New Roman"/>
                  <w:color w:val="000000"/>
                  <w:sz w:val="24"/>
                  <w:szCs w:val="24"/>
                  <w:lang w:eastAsia="en-AU"/>
                  <w:rPrChange w:id="4869" w:author="Jeremie Giraud" w:date="2019-08-08T16:03:00Z">
                    <w:rPr>
                      <w:color w:val="000000"/>
                    </w:rPr>
                  </w:rPrChange>
                </w:rPr>
                <w:t>1</w:t>
              </w:r>
            </w:ins>
          </w:p>
        </w:tc>
        <w:tc>
          <w:tcPr>
            <w:tcW w:w="1701" w:type="dxa"/>
            <w:tcPrChange w:id="4870" w:author="Jeremie Giraud" w:date="2019-08-08T16:06:00Z">
              <w:tcPr>
                <w:tcW w:w="3006" w:type="dxa"/>
              </w:tcPr>
            </w:tcPrChange>
          </w:tcPr>
          <w:p w14:paraId="6510EE9E" w14:textId="24E19A94" w:rsidR="00051133" w:rsidRPr="00051133" w:rsidRDefault="00051133" w:rsidP="00051133">
            <w:pPr>
              <w:rPr>
                <w:ins w:id="4871" w:author="Jeremie Giraud" w:date="2019-08-08T16:02:00Z"/>
                <w:rFonts w:ascii="Times New Roman" w:eastAsia="Times New Roman" w:hAnsi="Times New Roman" w:cs="Times New Roman"/>
                <w:color w:val="000000"/>
                <w:sz w:val="24"/>
                <w:szCs w:val="24"/>
                <w:lang w:eastAsia="en-AU"/>
                <w:rPrChange w:id="4872" w:author="Jeremie Giraud" w:date="2019-08-08T16:03:00Z">
                  <w:rPr>
                    <w:ins w:id="4873" w:author="Jeremie Giraud" w:date="2019-08-08T16:02:00Z"/>
                  </w:rPr>
                </w:rPrChange>
              </w:rPr>
            </w:pPr>
            <w:ins w:id="4874" w:author="Jeremie Giraud" w:date="2019-08-08T16:04:00Z">
              <w:r w:rsidRPr="00E042D7">
                <w:rPr>
                  <w:rFonts w:ascii="Times New Roman" w:eastAsia="Times New Roman" w:hAnsi="Times New Roman" w:cs="Times New Roman"/>
                  <w:color w:val="000000"/>
                  <w:sz w:val="24"/>
                  <w:szCs w:val="24"/>
                  <w:lang w:eastAsia="en-AU"/>
                </w:rPr>
                <w:t>Survey dependant</w:t>
              </w:r>
            </w:ins>
          </w:p>
        </w:tc>
      </w:tr>
      <w:tr w:rsidR="00051133" w:rsidRPr="008A09A9" w14:paraId="5F62C9D9" w14:textId="77777777" w:rsidTr="008A09A9">
        <w:trPr>
          <w:cantSplit/>
          <w:ins w:id="4875" w:author="Jeremie Giraud" w:date="2019-08-08T16:02:00Z"/>
        </w:trPr>
        <w:tc>
          <w:tcPr>
            <w:tcW w:w="2764" w:type="dxa"/>
            <w:tcPrChange w:id="4876" w:author="Jeremie Giraud" w:date="2019-08-08T16:06:00Z">
              <w:tcPr>
                <w:tcW w:w="3005" w:type="dxa"/>
              </w:tcPr>
            </w:tcPrChange>
          </w:tcPr>
          <w:p w14:paraId="51150B6F" w14:textId="0A88D58C" w:rsidR="00051133" w:rsidRPr="00051133" w:rsidRDefault="00051133" w:rsidP="00051133">
            <w:pPr>
              <w:rPr>
                <w:ins w:id="4877" w:author="Jeremie Giraud" w:date="2019-08-08T16:02:00Z"/>
                <w:rFonts w:ascii="Times New Roman" w:eastAsia="Times New Roman" w:hAnsi="Times New Roman" w:cs="Times New Roman"/>
                <w:color w:val="000000"/>
                <w:sz w:val="24"/>
                <w:szCs w:val="24"/>
                <w:lang w:eastAsia="en-AU"/>
                <w:rPrChange w:id="4878" w:author="Jeremie Giraud" w:date="2019-08-08T16:03:00Z">
                  <w:rPr>
                    <w:ins w:id="4879" w:author="Jeremie Giraud" w:date="2019-08-08T16:02:00Z"/>
                  </w:rPr>
                </w:rPrChange>
              </w:rPr>
            </w:pPr>
            <w:ins w:id="4880" w:author="Jeremie Giraud" w:date="2019-08-08T16:03:00Z">
              <w:r w:rsidRPr="00051133">
                <w:rPr>
                  <w:rFonts w:ascii="Times New Roman" w:eastAsia="Times New Roman" w:hAnsi="Times New Roman" w:cs="Times New Roman"/>
                  <w:color w:val="000000"/>
                  <w:sz w:val="24"/>
                  <w:szCs w:val="24"/>
                  <w:lang w:eastAsia="en-AU"/>
                  <w:rPrChange w:id="4881" w:author="Jeremie Giraud" w:date="2019-08-08T16:03:00Z">
                    <w:rPr>
                      <w:color w:val="000000"/>
                    </w:rPr>
                  </w:rPrChange>
                </w:rPr>
                <w:t xml:space="preserve">set prior model grav (if no smoothing) </w:t>
              </w:r>
            </w:ins>
          </w:p>
        </w:tc>
        <w:tc>
          <w:tcPr>
            <w:tcW w:w="4177" w:type="dxa"/>
            <w:tcPrChange w:id="4882" w:author="Jeremie Giraud" w:date="2019-08-08T16:06:00Z">
              <w:tcPr>
                <w:tcW w:w="3005" w:type="dxa"/>
              </w:tcPr>
            </w:tcPrChange>
          </w:tcPr>
          <w:p w14:paraId="2F64765F" w14:textId="3E750392" w:rsidR="00051133" w:rsidRPr="00051133" w:rsidRDefault="00051133" w:rsidP="00051133">
            <w:pPr>
              <w:rPr>
                <w:ins w:id="4883" w:author="Jeremie Giraud" w:date="2019-08-08T16:02:00Z"/>
                <w:rFonts w:ascii="Times New Roman" w:eastAsia="Times New Roman" w:hAnsi="Times New Roman" w:cs="Times New Roman"/>
                <w:color w:val="000000"/>
                <w:sz w:val="24"/>
                <w:szCs w:val="24"/>
                <w:lang w:eastAsia="en-AU"/>
                <w:rPrChange w:id="4884" w:author="Jeremie Giraud" w:date="2019-08-08T16:03:00Z">
                  <w:rPr>
                    <w:ins w:id="4885" w:author="Jeremie Giraud" w:date="2019-08-08T16:02:00Z"/>
                  </w:rPr>
                </w:rPrChange>
              </w:rPr>
            </w:pPr>
            <w:ins w:id="4886" w:author="Jeremie Giraud" w:date="2019-08-08T16:03:00Z">
              <w:r w:rsidRPr="00051133">
                <w:rPr>
                  <w:rFonts w:ascii="Times New Roman" w:eastAsia="Times New Roman" w:hAnsi="Times New Roman" w:cs="Times New Roman"/>
                  <w:color w:val="000000"/>
                  <w:sz w:val="24"/>
                  <w:szCs w:val="24"/>
                  <w:lang w:eastAsia="en-AU"/>
                  <w:rPrChange w:id="4887" w:author="Jeremie Giraud" w:date="2019-08-08T16:03:00Z">
                    <w:rPr>
                      <w:color w:val="000000"/>
                    </w:rPr>
                  </w:rPrChange>
                </w:rPr>
                <w:t xml:space="preserve"> 0.d0</w:t>
              </w:r>
            </w:ins>
          </w:p>
        </w:tc>
        <w:tc>
          <w:tcPr>
            <w:tcW w:w="1701" w:type="dxa"/>
            <w:tcPrChange w:id="4888" w:author="Jeremie Giraud" w:date="2019-08-08T16:06:00Z">
              <w:tcPr>
                <w:tcW w:w="3006" w:type="dxa"/>
              </w:tcPr>
            </w:tcPrChange>
          </w:tcPr>
          <w:p w14:paraId="3C1DD435" w14:textId="13768416" w:rsidR="00051133" w:rsidRPr="00051133" w:rsidRDefault="00051133" w:rsidP="00051133">
            <w:pPr>
              <w:rPr>
                <w:ins w:id="4889" w:author="Jeremie Giraud" w:date="2019-08-08T16:02:00Z"/>
                <w:rFonts w:ascii="Times New Roman" w:eastAsia="Times New Roman" w:hAnsi="Times New Roman" w:cs="Times New Roman"/>
                <w:color w:val="000000"/>
                <w:sz w:val="24"/>
                <w:szCs w:val="24"/>
                <w:lang w:eastAsia="en-AU"/>
                <w:rPrChange w:id="4890" w:author="Jeremie Giraud" w:date="2019-08-08T16:03:00Z">
                  <w:rPr>
                    <w:ins w:id="4891" w:author="Jeremie Giraud" w:date="2019-08-08T16:02:00Z"/>
                  </w:rPr>
                </w:rPrChange>
              </w:rPr>
            </w:pPr>
            <w:ins w:id="4892" w:author="Jeremie Giraud" w:date="2019-08-08T16:04:00Z">
              <w:r w:rsidRPr="00E042D7">
                <w:rPr>
                  <w:rFonts w:ascii="Times New Roman" w:eastAsia="Times New Roman" w:hAnsi="Times New Roman" w:cs="Times New Roman"/>
                  <w:color w:val="000000"/>
                  <w:sz w:val="24"/>
                  <w:szCs w:val="24"/>
                  <w:lang w:eastAsia="en-AU"/>
                </w:rPr>
                <w:t>Survey dependant</w:t>
              </w:r>
            </w:ins>
          </w:p>
        </w:tc>
      </w:tr>
      <w:tr w:rsidR="00051133" w:rsidRPr="008A09A9" w14:paraId="205A0556" w14:textId="77777777" w:rsidTr="008A09A9">
        <w:trPr>
          <w:cantSplit/>
          <w:ins w:id="4893" w:author="Jeremie Giraud" w:date="2019-08-08T16:02:00Z"/>
        </w:trPr>
        <w:tc>
          <w:tcPr>
            <w:tcW w:w="2764" w:type="dxa"/>
            <w:tcPrChange w:id="4894" w:author="Jeremie Giraud" w:date="2019-08-08T16:06:00Z">
              <w:tcPr>
                <w:tcW w:w="3005" w:type="dxa"/>
              </w:tcPr>
            </w:tcPrChange>
          </w:tcPr>
          <w:p w14:paraId="6BE66671" w14:textId="4A0B2490" w:rsidR="00051133" w:rsidRPr="00051133" w:rsidRDefault="00051133" w:rsidP="00051133">
            <w:pPr>
              <w:rPr>
                <w:ins w:id="4895" w:author="Jeremie Giraud" w:date="2019-08-08T16:02:00Z"/>
                <w:rFonts w:ascii="Times New Roman" w:eastAsia="Times New Roman" w:hAnsi="Times New Roman" w:cs="Times New Roman"/>
                <w:color w:val="000000"/>
                <w:sz w:val="24"/>
                <w:szCs w:val="24"/>
                <w:lang w:eastAsia="en-AU"/>
                <w:rPrChange w:id="4896" w:author="Jeremie Giraud" w:date="2019-08-08T16:03:00Z">
                  <w:rPr>
                    <w:ins w:id="4897" w:author="Jeremie Giraud" w:date="2019-08-08T16:02:00Z"/>
                  </w:rPr>
                </w:rPrChange>
              </w:rPr>
            </w:pPr>
            <w:ins w:id="4898" w:author="Jeremie Giraud" w:date="2019-08-08T16:03:00Z">
              <w:r w:rsidRPr="00051133">
                <w:rPr>
                  <w:rFonts w:ascii="Times New Roman" w:eastAsia="Times New Roman" w:hAnsi="Times New Roman" w:cs="Times New Roman"/>
                  <w:color w:val="000000"/>
                  <w:sz w:val="24"/>
                  <w:szCs w:val="24"/>
                  <w:lang w:eastAsia="en-AU"/>
                  <w:rPrChange w:id="4899" w:author="Jeremie Giraud" w:date="2019-08-08T16:03:00Z">
                    <w:rPr>
                      <w:color w:val="000000"/>
                    </w:rPr>
                  </w:rPrChange>
                </w:rPr>
                <w:t xml:space="preserve">set prior model mag (if no smoothing)  </w:t>
              </w:r>
            </w:ins>
          </w:p>
        </w:tc>
        <w:tc>
          <w:tcPr>
            <w:tcW w:w="4177" w:type="dxa"/>
            <w:tcPrChange w:id="4900" w:author="Jeremie Giraud" w:date="2019-08-08T16:06:00Z">
              <w:tcPr>
                <w:tcW w:w="3005" w:type="dxa"/>
              </w:tcPr>
            </w:tcPrChange>
          </w:tcPr>
          <w:p w14:paraId="00F4EA60" w14:textId="28868872" w:rsidR="00051133" w:rsidRPr="00051133" w:rsidRDefault="00051133" w:rsidP="00051133">
            <w:pPr>
              <w:rPr>
                <w:ins w:id="4901" w:author="Jeremie Giraud" w:date="2019-08-08T16:02:00Z"/>
                <w:rFonts w:ascii="Times New Roman" w:eastAsia="Times New Roman" w:hAnsi="Times New Roman" w:cs="Times New Roman"/>
                <w:color w:val="000000"/>
                <w:sz w:val="24"/>
                <w:szCs w:val="24"/>
                <w:lang w:eastAsia="en-AU"/>
                <w:rPrChange w:id="4902" w:author="Jeremie Giraud" w:date="2019-08-08T16:03:00Z">
                  <w:rPr>
                    <w:ins w:id="4903" w:author="Jeremie Giraud" w:date="2019-08-08T16:02:00Z"/>
                  </w:rPr>
                </w:rPrChange>
              </w:rPr>
            </w:pPr>
            <w:ins w:id="4904" w:author="Jeremie Giraud" w:date="2019-08-08T16:03:00Z">
              <w:r w:rsidRPr="00051133">
                <w:rPr>
                  <w:rFonts w:ascii="Times New Roman" w:eastAsia="Times New Roman" w:hAnsi="Times New Roman" w:cs="Times New Roman"/>
                  <w:color w:val="000000"/>
                  <w:sz w:val="24"/>
                  <w:szCs w:val="24"/>
                  <w:lang w:eastAsia="en-AU"/>
                  <w:rPrChange w:id="4905" w:author="Jeremie Giraud" w:date="2019-08-08T16:03:00Z">
                    <w:rPr>
                      <w:color w:val="000000"/>
                    </w:rPr>
                  </w:rPrChange>
                </w:rPr>
                <w:t xml:space="preserve"> 10.d-9</w:t>
              </w:r>
            </w:ins>
          </w:p>
        </w:tc>
        <w:tc>
          <w:tcPr>
            <w:tcW w:w="1701" w:type="dxa"/>
            <w:tcPrChange w:id="4906" w:author="Jeremie Giraud" w:date="2019-08-08T16:06:00Z">
              <w:tcPr>
                <w:tcW w:w="3006" w:type="dxa"/>
              </w:tcPr>
            </w:tcPrChange>
          </w:tcPr>
          <w:p w14:paraId="4ED018F3" w14:textId="16916E81" w:rsidR="00051133" w:rsidRPr="00051133" w:rsidRDefault="00051133" w:rsidP="00051133">
            <w:pPr>
              <w:rPr>
                <w:ins w:id="4907" w:author="Jeremie Giraud" w:date="2019-08-08T16:02:00Z"/>
                <w:rFonts w:ascii="Times New Roman" w:eastAsia="Times New Roman" w:hAnsi="Times New Roman" w:cs="Times New Roman"/>
                <w:color w:val="000000"/>
                <w:sz w:val="24"/>
                <w:szCs w:val="24"/>
                <w:lang w:eastAsia="en-AU"/>
                <w:rPrChange w:id="4908" w:author="Jeremie Giraud" w:date="2019-08-08T16:03:00Z">
                  <w:rPr>
                    <w:ins w:id="4909" w:author="Jeremie Giraud" w:date="2019-08-08T16:02:00Z"/>
                  </w:rPr>
                </w:rPrChange>
              </w:rPr>
            </w:pPr>
            <w:ins w:id="4910" w:author="Jeremie Giraud" w:date="2019-08-08T16:04:00Z">
              <w:r w:rsidRPr="00E042D7">
                <w:rPr>
                  <w:rFonts w:ascii="Times New Roman" w:eastAsia="Times New Roman" w:hAnsi="Times New Roman" w:cs="Times New Roman"/>
                  <w:color w:val="000000"/>
                  <w:sz w:val="24"/>
                  <w:szCs w:val="24"/>
                  <w:lang w:eastAsia="en-AU"/>
                </w:rPr>
                <w:t>Survey dependant</w:t>
              </w:r>
            </w:ins>
          </w:p>
        </w:tc>
      </w:tr>
      <w:tr w:rsidR="00051133" w:rsidRPr="008A09A9" w14:paraId="48DE9E99" w14:textId="77777777" w:rsidTr="008A09A9">
        <w:trPr>
          <w:cantSplit/>
          <w:ins w:id="4911" w:author="Jeremie Giraud" w:date="2019-08-08T16:02:00Z"/>
        </w:trPr>
        <w:tc>
          <w:tcPr>
            <w:tcW w:w="2764" w:type="dxa"/>
            <w:tcPrChange w:id="4912" w:author="Jeremie Giraud" w:date="2019-08-08T16:06:00Z">
              <w:tcPr>
                <w:tcW w:w="3005" w:type="dxa"/>
              </w:tcPr>
            </w:tcPrChange>
          </w:tcPr>
          <w:p w14:paraId="388B7821" w14:textId="02BB4751" w:rsidR="00051133" w:rsidRPr="00051133" w:rsidRDefault="00051133" w:rsidP="00051133">
            <w:pPr>
              <w:rPr>
                <w:ins w:id="4913" w:author="Jeremie Giraud" w:date="2019-08-08T16:02:00Z"/>
                <w:rFonts w:ascii="Times New Roman" w:eastAsia="Times New Roman" w:hAnsi="Times New Roman" w:cs="Times New Roman"/>
                <w:color w:val="000000"/>
                <w:sz w:val="24"/>
                <w:szCs w:val="24"/>
                <w:lang w:eastAsia="en-AU"/>
                <w:rPrChange w:id="4914" w:author="Jeremie Giraud" w:date="2019-08-08T16:03:00Z">
                  <w:rPr>
                    <w:ins w:id="4915" w:author="Jeremie Giraud" w:date="2019-08-08T16:02:00Z"/>
                  </w:rPr>
                </w:rPrChange>
              </w:rPr>
            </w:pPr>
            <w:ins w:id="4916" w:author="Jeremie Giraud" w:date="2019-08-08T16:03:00Z">
              <w:r w:rsidRPr="00051133">
                <w:rPr>
                  <w:rFonts w:ascii="Times New Roman" w:eastAsia="Times New Roman" w:hAnsi="Times New Roman" w:cs="Times New Roman"/>
                  <w:color w:val="000000"/>
                  <w:sz w:val="24"/>
                  <w:szCs w:val="24"/>
                  <w:lang w:eastAsia="en-AU"/>
                  <w:rPrChange w:id="4917" w:author="Jeremie Giraud" w:date="2019-08-08T16:03:00Z">
                    <w:rPr>
                      <w:color w:val="000000"/>
                    </w:rPr>
                  </w:rPrChange>
                </w:rPr>
                <w:t xml:space="preserve">grav prior model file                  </w:t>
              </w:r>
            </w:ins>
          </w:p>
        </w:tc>
        <w:tc>
          <w:tcPr>
            <w:tcW w:w="4177" w:type="dxa"/>
            <w:tcPrChange w:id="4918" w:author="Jeremie Giraud" w:date="2019-08-08T16:06:00Z">
              <w:tcPr>
                <w:tcW w:w="3005" w:type="dxa"/>
              </w:tcPr>
            </w:tcPrChange>
          </w:tcPr>
          <w:p w14:paraId="598C5331" w14:textId="65AB8F64" w:rsidR="00051133" w:rsidRPr="00051133" w:rsidRDefault="00051133" w:rsidP="00051133">
            <w:pPr>
              <w:rPr>
                <w:ins w:id="4919" w:author="Jeremie Giraud" w:date="2019-08-08T16:02:00Z"/>
                <w:rFonts w:ascii="Times New Roman" w:eastAsia="Times New Roman" w:hAnsi="Times New Roman" w:cs="Times New Roman"/>
                <w:color w:val="000000"/>
                <w:sz w:val="24"/>
                <w:szCs w:val="24"/>
                <w:lang w:eastAsia="en-AU"/>
                <w:rPrChange w:id="4920" w:author="Jeremie Giraud" w:date="2019-08-08T16:03:00Z">
                  <w:rPr>
                    <w:ins w:id="4921" w:author="Jeremie Giraud" w:date="2019-08-08T16:02:00Z"/>
                  </w:rPr>
                </w:rPrChange>
              </w:rPr>
            </w:pPr>
            <w:ins w:id="4922" w:author="Jeremie Giraud" w:date="2019-08-08T16:03:00Z">
              <w:r w:rsidRPr="00051133">
                <w:rPr>
                  <w:rFonts w:ascii="Times New Roman" w:eastAsia="Times New Roman" w:hAnsi="Times New Roman" w:cs="Times New Roman"/>
                  <w:color w:val="000000"/>
                  <w:sz w:val="24"/>
                  <w:szCs w:val="24"/>
                  <w:lang w:eastAsia="en-AU"/>
                  <w:rPrChange w:id="4923" w:author="Jeremie Giraud" w:date="2019-08-08T16:03:00Z">
                    <w:rPr>
                      <w:color w:val="000000"/>
                    </w:rPr>
                  </w:rPrChange>
                </w:rPr>
                <w:t>mansf_slice_input/mod_start_geol.txt</w:t>
              </w:r>
            </w:ins>
          </w:p>
        </w:tc>
        <w:tc>
          <w:tcPr>
            <w:tcW w:w="1701" w:type="dxa"/>
            <w:tcPrChange w:id="4924" w:author="Jeremie Giraud" w:date="2019-08-08T16:06:00Z">
              <w:tcPr>
                <w:tcW w:w="3006" w:type="dxa"/>
              </w:tcPr>
            </w:tcPrChange>
          </w:tcPr>
          <w:p w14:paraId="77606A65" w14:textId="62E43826" w:rsidR="00051133" w:rsidRPr="00051133" w:rsidRDefault="00051133" w:rsidP="00051133">
            <w:pPr>
              <w:rPr>
                <w:ins w:id="4925" w:author="Jeremie Giraud" w:date="2019-08-08T16:02:00Z"/>
                <w:rFonts w:ascii="Times New Roman" w:eastAsia="Times New Roman" w:hAnsi="Times New Roman" w:cs="Times New Roman"/>
                <w:color w:val="000000"/>
                <w:sz w:val="24"/>
                <w:szCs w:val="24"/>
                <w:lang w:eastAsia="en-AU"/>
                <w:rPrChange w:id="4926" w:author="Jeremie Giraud" w:date="2019-08-08T16:03:00Z">
                  <w:rPr>
                    <w:ins w:id="4927" w:author="Jeremie Giraud" w:date="2019-08-08T16:02:00Z"/>
                  </w:rPr>
                </w:rPrChange>
              </w:rPr>
            </w:pPr>
            <w:ins w:id="4928" w:author="Jeremie Giraud" w:date="2019-08-08T16:04:00Z">
              <w:r w:rsidRPr="00E042D7">
                <w:rPr>
                  <w:rFonts w:ascii="Times New Roman" w:eastAsia="Times New Roman" w:hAnsi="Times New Roman" w:cs="Times New Roman"/>
                  <w:color w:val="000000"/>
                  <w:sz w:val="24"/>
                  <w:szCs w:val="24"/>
                  <w:lang w:eastAsia="en-AU"/>
                </w:rPr>
                <w:t>Survey dependant</w:t>
              </w:r>
            </w:ins>
          </w:p>
        </w:tc>
      </w:tr>
      <w:tr w:rsidR="00051133" w:rsidRPr="008A09A9" w14:paraId="1016B5DD" w14:textId="77777777" w:rsidTr="008A09A9">
        <w:trPr>
          <w:cantSplit/>
          <w:ins w:id="4929" w:author="Jeremie Giraud" w:date="2019-08-08T16:02:00Z"/>
        </w:trPr>
        <w:tc>
          <w:tcPr>
            <w:tcW w:w="2764" w:type="dxa"/>
            <w:tcPrChange w:id="4930" w:author="Jeremie Giraud" w:date="2019-08-08T16:06:00Z">
              <w:tcPr>
                <w:tcW w:w="3005" w:type="dxa"/>
              </w:tcPr>
            </w:tcPrChange>
          </w:tcPr>
          <w:p w14:paraId="1F7741CE" w14:textId="48872241" w:rsidR="00051133" w:rsidRPr="00051133" w:rsidRDefault="00051133" w:rsidP="00051133">
            <w:pPr>
              <w:rPr>
                <w:ins w:id="4931" w:author="Jeremie Giraud" w:date="2019-08-08T16:02:00Z"/>
                <w:rFonts w:ascii="Times New Roman" w:eastAsia="Times New Roman" w:hAnsi="Times New Roman" w:cs="Times New Roman"/>
                <w:color w:val="000000"/>
                <w:sz w:val="24"/>
                <w:szCs w:val="24"/>
                <w:lang w:eastAsia="en-AU"/>
                <w:rPrChange w:id="4932" w:author="Jeremie Giraud" w:date="2019-08-08T16:03:00Z">
                  <w:rPr>
                    <w:ins w:id="4933" w:author="Jeremie Giraud" w:date="2019-08-08T16:02:00Z"/>
                  </w:rPr>
                </w:rPrChange>
              </w:rPr>
            </w:pPr>
            <w:ins w:id="4934" w:author="Jeremie Giraud" w:date="2019-08-08T16:03:00Z">
              <w:r w:rsidRPr="00051133">
                <w:rPr>
                  <w:rFonts w:ascii="Times New Roman" w:eastAsia="Times New Roman" w:hAnsi="Times New Roman" w:cs="Times New Roman"/>
                  <w:color w:val="000000"/>
                  <w:sz w:val="24"/>
                  <w:szCs w:val="24"/>
                  <w:lang w:eastAsia="en-AU"/>
                  <w:rPrChange w:id="4935" w:author="Jeremie Giraud" w:date="2019-08-08T16:03:00Z">
                    <w:rPr>
                      <w:color w:val="000000"/>
                    </w:rPr>
                  </w:rPrChange>
                </w:rPr>
                <w:t xml:space="preserve">mag prior model file                   </w:t>
              </w:r>
            </w:ins>
          </w:p>
        </w:tc>
        <w:tc>
          <w:tcPr>
            <w:tcW w:w="4177" w:type="dxa"/>
            <w:tcPrChange w:id="4936" w:author="Jeremie Giraud" w:date="2019-08-08T16:06:00Z">
              <w:tcPr>
                <w:tcW w:w="3005" w:type="dxa"/>
              </w:tcPr>
            </w:tcPrChange>
          </w:tcPr>
          <w:p w14:paraId="3D2436BB" w14:textId="0339F355" w:rsidR="00051133" w:rsidRPr="00051133" w:rsidRDefault="00051133" w:rsidP="00051133">
            <w:pPr>
              <w:rPr>
                <w:ins w:id="4937" w:author="Jeremie Giraud" w:date="2019-08-08T16:02:00Z"/>
                <w:rFonts w:ascii="Times New Roman" w:eastAsia="Times New Roman" w:hAnsi="Times New Roman" w:cs="Times New Roman"/>
                <w:color w:val="000000"/>
                <w:sz w:val="24"/>
                <w:szCs w:val="24"/>
                <w:lang w:eastAsia="en-AU"/>
                <w:rPrChange w:id="4938" w:author="Jeremie Giraud" w:date="2019-08-08T16:03:00Z">
                  <w:rPr>
                    <w:ins w:id="4939" w:author="Jeremie Giraud" w:date="2019-08-08T16:02:00Z"/>
                  </w:rPr>
                </w:rPrChange>
              </w:rPr>
            </w:pPr>
            <w:ins w:id="4940" w:author="Jeremie Giraud" w:date="2019-08-08T16:03:00Z">
              <w:r w:rsidRPr="00051133">
                <w:rPr>
                  <w:rFonts w:ascii="Times New Roman" w:eastAsia="Times New Roman" w:hAnsi="Times New Roman" w:cs="Times New Roman"/>
                  <w:color w:val="000000"/>
                  <w:sz w:val="24"/>
                  <w:szCs w:val="24"/>
                  <w:lang w:eastAsia="en-AU"/>
                  <w:rPrChange w:id="4941" w:author="Jeremie Giraud" w:date="2019-08-08T16:03:00Z">
                    <w:rPr>
                      <w:color w:val="000000"/>
                    </w:rPr>
                  </w:rPrChange>
                </w:rPr>
                <w:t>mansf_slice_input/Wh.txt</w:t>
              </w:r>
            </w:ins>
          </w:p>
        </w:tc>
        <w:tc>
          <w:tcPr>
            <w:tcW w:w="1701" w:type="dxa"/>
            <w:tcPrChange w:id="4942" w:author="Jeremie Giraud" w:date="2019-08-08T16:06:00Z">
              <w:tcPr>
                <w:tcW w:w="3006" w:type="dxa"/>
              </w:tcPr>
            </w:tcPrChange>
          </w:tcPr>
          <w:p w14:paraId="315474EF" w14:textId="20CECBC8" w:rsidR="00051133" w:rsidRPr="00051133" w:rsidRDefault="00051133" w:rsidP="00051133">
            <w:pPr>
              <w:rPr>
                <w:ins w:id="4943" w:author="Jeremie Giraud" w:date="2019-08-08T16:02:00Z"/>
                <w:rFonts w:ascii="Times New Roman" w:eastAsia="Times New Roman" w:hAnsi="Times New Roman" w:cs="Times New Roman"/>
                <w:color w:val="000000"/>
                <w:sz w:val="24"/>
                <w:szCs w:val="24"/>
                <w:lang w:eastAsia="en-AU"/>
                <w:rPrChange w:id="4944" w:author="Jeremie Giraud" w:date="2019-08-08T16:03:00Z">
                  <w:rPr>
                    <w:ins w:id="4945" w:author="Jeremie Giraud" w:date="2019-08-08T16:02:00Z"/>
                  </w:rPr>
                </w:rPrChange>
              </w:rPr>
            </w:pPr>
            <w:ins w:id="4946" w:author="Jeremie Giraud" w:date="2019-08-08T16:04:00Z">
              <w:r w:rsidRPr="00E042D7">
                <w:rPr>
                  <w:rFonts w:ascii="Times New Roman" w:eastAsia="Times New Roman" w:hAnsi="Times New Roman" w:cs="Times New Roman"/>
                  <w:color w:val="000000"/>
                  <w:sz w:val="24"/>
                  <w:szCs w:val="24"/>
                  <w:lang w:eastAsia="en-AU"/>
                </w:rPr>
                <w:t>Survey dependant</w:t>
              </w:r>
            </w:ins>
          </w:p>
        </w:tc>
      </w:tr>
    </w:tbl>
    <w:p w14:paraId="08944D69" w14:textId="77777777" w:rsidR="00630874" w:rsidRPr="008A09A9" w:rsidRDefault="00630874">
      <w:pPr>
        <w:spacing w:after="0" w:line="240" w:lineRule="auto"/>
        <w:rPr>
          <w:ins w:id="4947" w:author="Jeremie Giraud" w:date="2019-08-08T16:02:00Z"/>
          <w:rFonts w:ascii="Times New Roman" w:eastAsia="Times New Roman" w:hAnsi="Times New Roman" w:cs="Times New Roman"/>
          <w:color w:val="000000"/>
          <w:sz w:val="24"/>
          <w:szCs w:val="24"/>
          <w:lang w:eastAsia="en-AU"/>
          <w:rPrChange w:id="4948" w:author="Jeremie Giraud" w:date="2019-08-08T16:05:00Z">
            <w:rPr>
              <w:ins w:id="4949" w:author="Jeremie Giraud" w:date="2019-08-08T16:02:00Z"/>
            </w:rPr>
          </w:rPrChange>
        </w:rPr>
        <w:pPrChange w:id="4950" w:author="Jeremie Giraud" w:date="2019-08-08T16:05:00Z">
          <w:pPr>
            <w:pStyle w:val="ListParagraph"/>
            <w:numPr>
              <w:numId w:val="39"/>
            </w:numPr>
            <w:ind w:left="2160" w:hanging="360"/>
          </w:pPr>
        </w:pPrChange>
      </w:pPr>
    </w:p>
    <w:p w14:paraId="2E927B5C" w14:textId="77777777" w:rsidR="00630874" w:rsidRDefault="00630874">
      <w:pPr>
        <w:rPr>
          <w:ins w:id="4951" w:author="Jeremie Giraud" w:date="2019-08-08T15:49:00Z"/>
        </w:rPr>
        <w:pPrChange w:id="4952" w:author="Jeremie Giraud" w:date="2019-08-08T16:02:00Z">
          <w:pPr>
            <w:pStyle w:val="ListParagraph"/>
            <w:numPr>
              <w:numId w:val="39"/>
            </w:numPr>
            <w:ind w:left="2160" w:hanging="360"/>
          </w:pPr>
        </w:pPrChange>
      </w:pPr>
    </w:p>
    <w:p w14:paraId="67B9025E" w14:textId="671E3C25" w:rsidR="00DE2B79" w:rsidDel="00630874" w:rsidRDefault="00DE2B79">
      <w:pPr>
        <w:rPr>
          <w:del w:id="4953" w:author="Jeremie Giraud" w:date="2019-08-08T15:51:00Z"/>
        </w:rPr>
        <w:pPrChange w:id="4954" w:author="Jeremie Giraud" w:date="2019-08-08T15:51:00Z">
          <w:pPr>
            <w:pStyle w:val="ListParagraph"/>
            <w:numPr>
              <w:numId w:val="39"/>
            </w:numPr>
            <w:ind w:left="2160" w:hanging="360"/>
          </w:pPr>
        </w:pPrChange>
      </w:pPr>
    </w:p>
    <w:p w14:paraId="7472ADFC" w14:textId="05A7A67F" w:rsidR="00630874" w:rsidRPr="00DE2B79" w:rsidDel="00630874" w:rsidRDefault="00630874">
      <w:pPr>
        <w:rPr>
          <w:del w:id="4955" w:author="Jeremie Giraud" w:date="2019-08-08T16:02:00Z"/>
        </w:rPr>
        <w:pPrChange w:id="4956" w:author="Jeremie Giraud" w:date="2019-08-08T15:51:00Z">
          <w:pPr>
            <w:pStyle w:val="ListParagraph"/>
            <w:numPr>
              <w:numId w:val="39"/>
            </w:numPr>
            <w:ind w:left="2160" w:hanging="360"/>
          </w:pPr>
        </w:pPrChange>
      </w:pPr>
    </w:p>
    <w:p w14:paraId="3804C4DA" w14:textId="28F56CB5" w:rsidR="0094048E" w:rsidRDefault="005B1D67">
      <w:pPr>
        <w:pStyle w:val="Heading3"/>
        <w:rPr>
          <w:ins w:id="4957" w:author="Ashwani Prabhakar" w:date="2019-07-26T16:27:00Z"/>
        </w:rPr>
        <w:pPrChange w:id="4958" w:author="Ashwani Prabhakar" w:date="2019-07-24T17:39:00Z">
          <w:pPr>
            <w:ind w:left="720"/>
          </w:pPr>
        </w:pPrChange>
      </w:pPr>
      <w:del w:id="4959" w:author="Ashwani Prabhakar" w:date="2019-07-24T17:39:00Z">
        <w:r w:rsidDel="00EC61A3">
          <w:delText>5.2.</w:delText>
        </w:r>
      </w:del>
      <w:del w:id="4960" w:author="Ashwani Prabhakar" w:date="2019-07-24T17:38:00Z">
        <w:r w:rsidDel="00EC61A3">
          <w:delText xml:space="preserve">1.10 </w:delText>
        </w:r>
      </w:del>
      <w:bookmarkStart w:id="4961" w:name="_Toc15055942"/>
      <w:bookmarkStart w:id="4962" w:name="_Toc15299758"/>
      <w:bookmarkStart w:id="4963" w:name="_Toc15328594"/>
      <w:bookmarkStart w:id="4964" w:name="_Toc16161026"/>
      <w:r>
        <w:t>MAGNETIC constants</w:t>
      </w:r>
      <w:bookmarkEnd w:id="4961"/>
      <w:bookmarkEnd w:id="4962"/>
      <w:bookmarkEnd w:id="4963"/>
      <w:bookmarkEnd w:id="4964"/>
    </w:p>
    <w:p w14:paraId="6A5814EC" w14:textId="77777777" w:rsidR="00AF73C7" w:rsidRPr="00AF73C7" w:rsidRDefault="00AF73C7">
      <w:pPr>
        <w:pPrChange w:id="4965" w:author="Ashwani Prabhakar" w:date="2019-07-26T16:27:00Z">
          <w:pPr>
            <w:ind w:left="720"/>
          </w:pPr>
        </w:pPrChange>
      </w:pPr>
    </w:p>
    <w:p w14:paraId="37DBF331" w14:textId="252A9E02" w:rsidR="0094048E" w:rsidRDefault="0094048E">
      <w:pPr>
        <w:pStyle w:val="ListParagraph"/>
        <w:numPr>
          <w:ilvl w:val="0"/>
          <w:numId w:val="129"/>
        </w:numPr>
        <w:rPr>
          <w:ins w:id="4966" w:author="Ashwani Prabhakar" w:date="2019-07-26T16:27:00Z"/>
        </w:rPr>
        <w:pPrChange w:id="4967" w:author="Ashwani Prabhakar" w:date="2019-07-26T16:27:00Z">
          <w:pPr>
            <w:pStyle w:val="ListParagraph"/>
            <w:numPr>
              <w:numId w:val="44"/>
            </w:numPr>
            <w:ind w:left="2160" w:hanging="360"/>
          </w:pPr>
        </w:pPrChange>
      </w:pPr>
      <w:commentRangeStart w:id="4968"/>
      <w:r>
        <w:lastRenderedPageBreak/>
        <w:t>This section includes some of the magnetic constants which are self-explanatory</w:t>
      </w:r>
      <w:ins w:id="4969" w:author="Jeremie Giraud" w:date="2019-07-15T17:37:00Z">
        <w:r w:rsidR="00821C21">
          <w:t xml:space="preserve">. They depend on the </w:t>
        </w:r>
      </w:ins>
      <w:del w:id="4970" w:author="Jeremie Giraud" w:date="2019-07-15T17:37:00Z">
        <w:r>
          <w:delText xml:space="preserve"> and model</w:delText>
        </w:r>
      </w:del>
      <w:ins w:id="4971" w:author="Jeremie Giraud" w:date="2019-07-15T17:37:00Z">
        <w:r w:rsidR="00821C21">
          <w:t>studied area</w:t>
        </w:r>
      </w:ins>
      <w:del w:id="4972" w:author="Jeremie Giraud" w:date="2019-07-15T17:37:00Z">
        <w:r>
          <w:delText xml:space="preserve"> dependent</w:delText>
        </w:r>
      </w:del>
      <w:r>
        <w:t xml:space="preserve">. Generally, they are </w:t>
      </w:r>
      <w:ins w:id="4973" w:author="Jeremie Giraud" w:date="2019-07-15T17:37:00Z">
        <w:r w:rsidR="00384224">
          <w:t>set at the beginning of a project</w:t>
        </w:r>
      </w:ins>
      <w:ins w:id="4974" w:author="Ashwani Prabhakar" w:date="2019-07-16T16:48:00Z">
        <w:r w:rsidR="0080791C">
          <w:t>, need</w:t>
        </w:r>
      </w:ins>
      <w:ins w:id="4975" w:author="Jeremie Giraud" w:date="2019-07-15T17:37:00Z">
        <w:r w:rsidR="00384224">
          <w:t xml:space="preserve"> </w:t>
        </w:r>
      </w:ins>
      <w:r>
        <w:t>not be changed while running TOMOFAST-x.</w:t>
      </w:r>
    </w:p>
    <w:p w14:paraId="2DBE96E5" w14:textId="20942C28" w:rsidR="00630874" w:rsidRDefault="00630874">
      <w:pPr>
        <w:rPr>
          <w:ins w:id="4976" w:author="Jeremie Giraud" w:date="2019-08-08T16:00:00Z"/>
        </w:rPr>
        <w:pPrChange w:id="4977" w:author="Jeremie Giraud" w:date="2019-08-08T16:00:00Z">
          <w:pPr>
            <w:pStyle w:val="ListParagraph"/>
            <w:numPr>
              <w:numId w:val="44"/>
            </w:numPr>
            <w:ind w:left="2160" w:hanging="360"/>
          </w:pPr>
        </w:pPrChange>
      </w:pPr>
    </w:p>
    <w:p w14:paraId="2AF9B10B" w14:textId="152E1C34" w:rsidR="00630874" w:rsidRDefault="00630874" w:rsidP="00630874">
      <w:pPr>
        <w:pStyle w:val="Caption"/>
        <w:rPr>
          <w:ins w:id="4978" w:author="Jeremie Giraud" w:date="2019-08-08T16:00:00Z"/>
        </w:rPr>
      </w:pPr>
      <w:ins w:id="4979" w:author="Jeremie Giraud" w:date="2019-08-08T16:00:00Z">
        <w:r>
          <w:t xml:space="preserve">Table </w:t>
        </w:r>
        <w:r>
          <w:fldChar w:fldCharType="begin"/>
        </w:r>
        <w:r>
          <w:instrText xml:space="preserve"> SEQ Table \* ARABIC </w:instrText>
        </w:r>
        <w:r>
          <w:fldChar w:fldCharType="separate"/>
        </w:r>
      </w:ins>
      <w:ins w:id="4980" w:author="Jeremie Giraud" w:date="2019-08-08T16:10:00Z">
        <w:r w:rsidR="00AF3C14">
          <w:rPr>
            <w:noProof/>
          </w:rPr>
          <w:t>10</w:t>
        </w:r>
      </w:ins>
      <w:ins w:id="4981" w:author="Jeremie Giraud" w:date="2019-08-08T16:00:00Z">
        <w:r>
          <w:fldChar w:fldCharType="end"/>
        </w:r>
        <w:r>
          <w:t xml:space="preserve">. </w:t>
        </w:r>
        <w:r w:rsidRPr="00F14A1C">
          <w:t xml:space="preserve">MAGNETIC constants parameters </w:t>
        </w:r>
        <w:r>
          <w:t>section of parfile.</w:t>
        </w:r>
      </w:ins>
    </w:p>
    <w:tbl>
      <w:tblPr>
        <w:tblStyle w:val="TableGridLight"/>
        <w:tblW w:w="9016" w:type="dxa"/>
        <w:tblLook w:val="04A0" w:firstRow="1" w:lastRow="0" w:firstColumn="1" w:lastColumn="0" w:noHBand="0" w:noVBand="1"/>
      </w:tblPr>
      <w:tblGrid>
        <w:gridCol w:w="4695"/>
        <w:gridCol w:w="2104"/>
        <w:gridCol w:w="2217"/>
      </w:tblGrid>
      <w:tr w:rsidR="008A09A9" w:rsidRPr="00DE2B79" w14:paraId="3898B497" w14:textId="77777777" w:rsidTr="008A09A9">
        <w:trPr>
          <w:trHeight w:val="330"/>
          <w:ins w:id="4982" w:author="Jeremie Giraud" w:date="2019-08-08T16:00:00Z"/>
        </w:trPr>
        <w:tc>
          <w:tcPr>
            <w:tcW w:w="4695" w:type="dxa"/>
            <w:noWrap/>
            <w:hideMark/>
          </w:tcPr>
          <w:p w14:paraId="4809AC9E" w14:textId="77777777" w:rsidR="00630874" w:rsidRPr="00DE2B79" w:rsidRDefault="00630874" w:rsidP="00E80DE3">
            <w:pPr>
              <w:rPr>
                <w:ins w:id="4983" w:author="Jeremie Giraud" w:date="2019-08-08T16:00:00Z"/>
                <w:rFonts w:ascii="Times New Roman" w:eastAsia="Times New Roman" w:hAnsi="Times New Roman" w:cs="Times New Roman"/>
                <w:color w:val="000000"/>
                <w:sz w:val="24"/>
                <w:szCs w:val="24"/>
                <w:lang w:eastAsia="en-AU"/>
              </w:rPr>
            </w:pPr>
            <w:ins w:id="4984" w:author="Jeremie Giraud" w:date="2019-08-08T16:00:00Z">
              <w:r w:rsidRPr="00DE2B79">
                <w:rPr>
                  <w:rFonts w:ascii="Times New Roman" w:eastAsia="Times New Roman" w:hAnsi="Times New Roman" w:cs="Times New Roman"/>
                  <w:color w:val="000000"/>
                  <w:sz w:val="24"/>
                  <w:szCs w:val="24"/>
                  <w:lang w:eastAsia="en-AU"/>
                </w:rPr>
                <w:t>Parameter</w:t>
              </w:r>
            </w:ins>
          </w:p>
        </w:tc>
        <w:tc>
          <w:tcPr>
            <w:tcW w:w="2104" w:type="dxa"/>
            <w:noWrap/>
            <w:hideMark/>
          </w:tcPr>
          <w:p w14:paraId="362FF706" w14:textId="77777777" w:rsidR="00630874" w:rsidRPr="00DE2B79" w:rsidRDefault="00630874" w:rsidP="00E80DE3">
            <w:pPr>
              <w:rPr>
                <w:ins w:id="4985" w:author="Jeremie Giraud" w:date="2019-08-08T16:00:00Z"/>
                <w:rFonts w:ascii="Times New Roman" w:eastAsia="Times New Roman" w:hAnsi="Times New Roman" w:cs="Times New Roman"/>
                <w:color w:val="000000"/>
                <w:sz w:val="24"/>
                <w:szCs w:val="24"/>
                <w:lang w:eastAsia="en-AU"/>
              </w:rPr>
            </w:pPr>
            <w:ins w:id="4986" w:author="Jeremie Giraud" w:date="2019-08-08T16:00:00Z">
              <w:r w:rsidRPr="00DE2B79">
                <w:rPr>
                  <w:rFonts w:ascii="Times New Roman" w:eastAsia="Times New Roman" w:hAnsi="Times New Roman" w:cs="Times New Roman"/>
                  <w:color w:val="000000"/>
                  <w:sz w:val="24"/>
                  <w:szCs w:val="24"/>
                  <w:lang w:eastAsia="en-AU"/>
                </w:rPr>
                <w:t xml:space="preserve">Suggested Input value </w:t>
              </w:r>
            </w:ins>
          </w:p>
        </w:tc>
        <w:tc>
          <w:tcPr>
            <w:tcW w:w="2217" w:type="dxa"/>
            <w:noWrap/>
            <w:hideMark/>
          </w:tcPr>
          <w:p w14:paraId="692481E9" w14:textId="77777777" w:rsidR="00630874" w:rsidRPr="00DE2B79" w:rsidRDefault="00630874" w:rsidP="00E80DE3">
            <w:pPr>
              <w:rPr>
                <w:ins w:id="4987" w:author="Jeremie Giraud" w:date="2019-08-08T16:00:00Z"/>
                <w:rFonts w:ascii="Times New Roman" w:eastAsia="Times New Roman" w:hAnsi="Times New Roman" w:cs="Times New Roman"/>
                <w:color w:val="000000"/>
                <w:sz w:val="24"/>
                <w:szCs w:val="24"/>
                <w:lang w:eastAsia="en-AU"/>
              </w:rPr>
            </w:pPr>
            <w:ins w:id="4988" w:author="Jeremie Giraud" w:date="2019-08-08T16:00:00Z">
              <w:r>
                <w:rPr>
                  <w:rFonts w:ascii="Times New Roman" w:eastAsia="Times New Roman" w:hAnsi="Times New Roman" w:cs="Times New Roman"/>
                  <w:color w:val="000000"/>
                  <w:sz w:val="24"/>
                  <w:szCs w:val="24"/>
                  <w:lang w:eastAsia="en-AU"/>
                </w:rPr>
                <w:t>Range/remark</w:t>
              </w:r>
              <w:r w:rsidRPr="00DE2B79">
                <w:rPr>
                  <w:rFonts w:ascii="Times New Roman" w:eastAsia="Times New Roman" w:hAnsi="Times New Roman" w:cs="Times New Roman"/>
                  <w:color w:val="000000"/>
                  <w:sz w:val="24"/>
                  <w:szCs w:val="24"/>
                  <w:lang w:eastAsia="en-AU"/>
                </w:rPr>
                <w:t xml:space="preserve"> </w:t>
              </w:r>
            </w:ins>
          </w:p>
        </w:tc>
      </w:tr>
      <w:tr w:rsidR="008A09A9" w:rsidRPr="00DE2B79" w14:paraId="659F9006" w14:textId="77777777" w:rsidTr="008A09A9">
        <w:trPr>
          <w:trHeight w:val="330"/>
          <w:ins w:id="4989" w:author="Jeremie Giraud" w:date="2019-08-08T16:00:00Z"/>
        </w:trPr>
        <w:tc>
          <w:tcPr>
            <w:tcW w:w="4695" w:type="dxa"/>
            <w:noWrap/>
            <w:hideMark/>
          </w:tcPr>
          <w:p w14:paraId="5554E2BD" w14:textId="28B4AB26" w:rsidR="00630874" w:rsidRPr="00DE2B79" w:rsidRDefault="00630874">
            <w:pPr>
              <w:rPr>
                <w:ins w:id="4990" w:author="Jeremie Giraud" w:date="2019-08-08T16:00:00Z"/>
                <w:rFonts w:ascii="Times New Roman" w:eastAsia="Times New Roman" w:hAnsi="Times New Roman" w:cs="Times New Roman"/>
                <w:color w:val="000000"/>
                <w:sz w:val="24"/>
                <w:szCs w:val="24"/>
                <w:lang w:eastAsia="en-AU"/>
              </w:rPr>
            </w:pPr>
            <w:ins w:id="4991" w:author="Jeremie Giraud" w:date="2019-08-08T16:00:00Z">
              <w:r w:rsidRPr="00DE2B79">
                <w:rPr>
                  <w:rFonts w:ascii="Times New Roman" w:eastAsia="Times New Roman" w:hAnsi="Times New Roman" w:cs="Times New Roman"/>
                  <w:color w:val="000000"/>
                  <w:sz w:val="24"/>
                  <w:szCs w:val="24"/>
                  <w:lang w:eastAsia="en-AU"/>
                </w:rPr>
                <w:t>******* MAGNETIC constants ******</w:t>
              </w:r>
            </w:ins>
          </w:p>
        </w:tc>
        <w:tc>
          <w:tcPr>
            <w:tcW w:w="2104" w:type="dxa"/>
            <w:noWrap/>
            <w:hideMark/>
          </w:tcPr>
          <w:p w14:paraId="348B5D5A" w14:textId="42E1B86F" w:rsidR="00630874" w:rsidRPr="00DE2B79" w:rsidRDefault="00630874" w:rsidP="00E80DE3">
            <w:pPr>
              <w:rPr>
                <w:ins w:id="4992" w:author="Jeremie Giraud" w:date="2019-08-08T16:00:00Z"/>
                <w:rFonts w:ascii="Times New Roman" w:eastAsia="Times New Roman" w:hAnsi="Times New Roman" w:cs="Times New Roman"/>
                <w:color w:val="000000"/>
                <w:sz w:val="24"/>
                <w:szCs w:val="24"/>
                <w:lang w:eastAsia="en-AU"/>
              </w:rPr>
            </w:pPr>
            <w:ins w:id="4993" w:author="Jeremie Giraud" w:date="2019-08-08T16:00:00Z">
              <w:r w:rsidRPr="00DE2B79">
                <w:rPr>
                  <w:rFonts w:ascii="Times New Roman" w:eastAsia="Times New Roman" w:hAnsi="Times New Roman" w:cs="Times New Roman"/>
                  <w:color w:val="000000"/>
                  <w:sz w:val="24"/>
                  <w:szCs w:val="24"/>
                  <w:lang w:eastAsia="en-AU"/>
                </w:rPr>
                <w:t> </w:t>
              </w:r>
            </w:ins>
            <w:ins w:id="4994" w:author="Jeremie Giraud" w:date="2019-08-08T16:09:00Z">
              <w:r w:rsidR="000555DD">
                <w:rPr>
                  <w:rFonts w:ascii="Times New Roman" w:eastAsia="Times New Roman" w:hAnsi="Times New Roman" w:cs="Times New Roman"/>
                  <w:color w:val="000000"/>
                  <w:sz w:val="24"/>
                  <w:szCs w:val="24"/>
                  <w:lang w:eastAsia="en-AU"/>
                </w:rPr>
                <w:t>N/A</w:t>
              </w:r>
            </w:ins>
          </w:p>
        </w:tc>
        <w:tc>
          <w:tcPr>
            <w:tcW w:w="2217" w:type="dxa"/>
            <w:noWrap/>
            <w:hideMark/>
          </w:tcPr>
          <w:p w14:paraId="618926BA" w14:textId="77777777" w:rsidR="00630874" w:rsidRPr="00DE2B79" w:rsidRDefault="00630874" w:rsidP="00E80DE3">
            <w:pPr>
              <w:rPr>
                <w:ins w:id="4995" w:author="Jeremie Giraud" w:date="2019-08-08T16:00:00Z"/>
                <w:rFonts w:ascii="Times New Roman" w:eastAsia="Times New Roman" w:hAnsi="Times New Roman" w:cs="Times New Roman"/>
                <w:color w:val="000000"/>
                <w:sz w:val="24"/>
                <w:szCs w:val="24"/>
                <w:lang w:eastAsia="en-AU"/>
              </w:rPr>
            </w:pPr>
            <w:ins w:id="4996" w:author="Jeremie Giraud" w:date="2019-08-08T16:00:00Z">
              <w:r w:rsidRPr="00DE2B79">
                <w:rPr>
                  <w:rFonts w:ascii="Times New Roman" w:eastAsia="Times New Roman" w:hAnsi="Times New Roman" w:cs="Times New Roman"/>
                  <w:color w:val="000000"/>
                  <w:sz w:val="24"/>
                  <w:szCs w:val="24"/>
                  <w:lang w:eastAsia="en-AU"/>
                </w:rPr>
                <w:t> </w:t>
              </w:r>
              <w:r w:rsidRPr="00E963A2">
                <w:rPr>
                  <w:rFonts w:ascii="Times New Roman" w:eastAsia="Times New Roman" w:hAnsi="Times New Roman" w:cs="Times New Roman"/>
                  <w:color w:val="000000"/>
                  <w:sz w:val="24"/>
                  <w:szCs w:val="24"/>
                  <w:lang w:eastAsia="en-AU"/>
                </w:rPr>
                <w:t> </w:t>
              </w:r>
              <w:r>
                <w:rPr>
                  <w:rFonts w:ascii="Times New Roman" w:eastAsia="Times New Roman" w:hAnsi="Times New Roman" w:cs="Times New Roman"/>
                  <w:color w:val="000000"/>
                  <w:sz w:val="24"/>
                  <w:szCs w:val="24"/>
                  <w:lang w:eastAsia="en-AU"/>
                </w:rPr>
                <w:t>N/A</w:t>
              </w:r>
            </w:ins>
          </w:p>
        </w:tc>
      </w:tr>
      <w:tr w:rsidR="008A09A9" w:rsidRPr="00DE2B79" w14:paraId="3AEDD9DB" w14:textId="77777777" w:rsidTr="008A09A9">
        <w:trPr>
          <w:trHeight w:val="330"/>
          <w:ins w:id="4997" w:author="Jeremie Giraud" w:date="2019-08-08T16:00:00Z"/>
        </w:trPr>
        <w:tc>
          <w:tcPr>
            <w:tcW w:w="4695" w:type="dxa"/>
            <w:noWrap/>
            <w:hideMark/>
          </w:tcPr>
          <w:p w14:paraId="356529F2" w14:textId="77777777" w:rsidR="00630874" w:rsidRPr="00DE2B79" w:rsidRDefault="00630874" w:rsidP="00E80DE3">
            <w:pPr>
              <w:rPr>
                <w:ins w:id="4998" w:author="Jeremie Giraud" w:date="2019-08-08T16:00:00Z"/>
                <w:rFonts w:ascii="Times New Roman" w:eastAsia="Times New Roman" w:hAnsi="Times New Roman" w:cs="Times New Roman"/>
                <w:color w:val="000000"/>
                <w:sz w:val="24"/>
                <w:szCs w:val="24"/>
                <w:lang w:eastAsia="en-AU"/>
              </w:rPr>
            </w:pPr>
            <w:ins w:id="4999" w:author="Jeremie Giraud" w:date="2019-08-08T16:00:00Z">
              <w:r w:rsidRPr="00DE2B79">
                <w:rPr>
                  <w:rFonts w:ascii="Times New Roman" w:eastAsia="Times New Roman" w:hAnsi="Times New Roman" w:cs="Times New Roman"/>
                  <w:color w:val="000000"/>
                  <w:sz w:val="24"/>
                  <w:szCs w:val="24"/>
                  <w:lang w:eastAsia="en-AU"/>
                </w:rPr>
                <w:t xml:space="preserve">mag field inclination                  </w:t>
              </w:r>
            </w:ins>
          </w:p>
        </w:tc>
        <w:tc>
          <w:tcPr>
            <w:tcW w:w="2104" w:type="dxa"/>
            <w:noWrap/>
            <w:hideMark/>
          </w:tcPr>
          <w:p w14:paraId="0506F4BF" w14:textId="77777777" w:rsidR="00630874" w:rsidRPr="00DE2B79" w:rsidRDefault="00630874" w:rsidP="00E80DE3">
            <w:pPr>
              <w:rPr>
                <w:ins w:id="5000" w:author="Jeremie Giraud" w:date="2019-08-08T16:00:00Z"/>
                <w:rFonts w:ascii="Times New Roman" w:eastAsia="Times New Roman" w:hAnsi="Times New Roman" w:cs="Times New Roman"/>
                <w:color w:val="000000"/>
                <w:sz w:val="24"/>
                <w:szCs w:val="24"/>
                <w:lang w:eastAsia="en-AU"/>
              </w:rPr>
            </w:pPr>
            <w:ins w:id="5001" w:author="Jeremie Giraud" w:date="2019-08-08T16:00:00Z">
              <w:r w:rsidRPr="00DE2B79">
                <w:rPr>
                  <w:rFonts w:ascii="Times New Roman" w:eastAsia="Times New Roman" w:hAnsi="Times New Roman" w:cs="Times New Roman"/>
                  <w:color w:val="000000"/>
                  <w:sz w:val="24"/>
                  <w:szCs w:val="24"/>
                  <w:lang w:eastAsia="en-AU"/>
                </w:rPr>
                <w:t xml:space="preserve"> 75.d0</w:t>
              </w:r>
            </w:ins>
          </w:p>
        </w:tc>
        <w:tc>
          <w:tcPr>
            <w:tcW w:w="2217" w:type="dxa"/>
            <w:noWrap/>
            <w:hideMark/>
          </w:tcPr>
          <w:p w14:paraId="76E7EFF7" w14:textId="77777777" w:rsidR="00630874" w:rsidRPr="00DE2B79" w:rsidRDefault="00630874" w:rsidP="00E80DE3">
            <w:pPr>
              <w:rPr>
                <w:ins w:id="5002" w:author="Jeremie Giraud" w:date="2019-08-08T16:00:00Z"/>
                <w:rFonts w:ascii="Times New Roman" w:eastAsia="Times New Roman" w:hAnsi="Times New Roman" w:cs="Times New Roman"/>
                <w:color w:val="000000"/>
                <w:sz w:val="24"/>
                <w:szCs w:val="24"/>
                <w:lang w:eastAsia="en-AU"/>
              </w:rPr>
            </w:pPr>
            <w:ins w:id="5003" w:author="Jeremie Giraud" w:date="2019-08-08T16:00:00Z">
              <w:r w:rsidRPr="00E042D7">
                <w:rPr>
                  <w:rFonts w:ascii="Times New Roman" w:eastAsia="Times New Roman" w:hAnsi="Times New Roman" w:cs="Times New Roman"/>
                  <w:color w:val="000000"/>
                  <w:sz w:val="24"/>
                  <w:szCs w:val="24"/>
                  <w:lang w:eastAsia="en-AU"/>
                </w:rPr>
                <w:t>Survey dependant</w:t>
              </w:r>
            </w:ins>
          </w:p>
        </w:tc>
      </w:tr>
      <w:tr w:rsidR="008A09A9" w:rsidRPr="00DE2B79" w14:paraId="3474609E" w14:textId="77777777" w:rsidTr="008A09A9">
        <w:trPr>
          <w:trHeight w:val="330"/>
          <w:ins w:id="5004" w:author="Jeremie Giraud" w:date="2019-08-08T16:00:00Z"/>
        </w:trPr>
        <w:tc>
          <w:tcPr>
            <w:tcW w:w="4695" w:type="dxa"/>
            <w:noWrap/>
            <w:hideMark/>
          </w:tcPr>
          <w:p w14:paraId="51CB7B9A" w14:textId="77777777" w:rsidR="00630874" w:rsidRPr="00DE2B79" w:rsidRDefault="00630874" w:rsidP="00E80DE3">
            <w:pPr>
              <w:rPr>
                <w:ins w:id="5005" w:author="Jeremie Giraud" w:date="2019-08-08T16:00:00Z"/>
                <w:rFonts w:ascii="Times New Roman" w:eastAsia="Times New Roman" w:hAnsi="Times New Roman" w:cs="Times New Roman"/>
                <w:color w:val="000000"/>
                <w:sz w:val="24"/>
                <w:szCs w:val="24"/>
                <w:lang w:eastAsia="en-AU"/>
              </w:rPr>
            </w:pPr>
            <w:ins w:id="5006" w:author="Jeremie Giraud" w:date="2019-08-08T16:00:00Z">
              <w:r w:rsidRPr="00DE2B79">
                <w:rPr>
                  <w:rFonts w:ascii="Times New Roman" w:eastAsia="Times New Roman" w:hAnsi="Times New Roman" w:cs="Times New Roman"/>
                  <w:color w:val="000000"/>
                  <w:sz w:val="24"/>
                  <w:szCs w:val="24"/>
                  <w:lang w:eastAsia="en-AU"/>
                </w:rPr>
                <w:t xml:space="preserve">mag field declination                  </w:t>
              </w:r>
            </w:ins>
          </w:p>
        </w:tc>
        <w:tc>
          <w:tcPr>
            <w:tcW w:w="2104" w:type="dxa"/>
            <w:noWrap/>
            <w:hideMark/>
          </w:tcPr>
          <w:p w14:paraId="0651A302" w14:textId="77777777" w:rsidR="00630874" w:rsidRPr="00DE2B79" w:rsidRDefault="00630874" w:rsidP="00E80DE3">
            <w:pPr>
              <w:rPr>
                <w:ins w:id="5007" w:author="Jeremie Giraud" w:date="2019-08-08T16:00:00Z"/>
                <w:rFonts w:ascii="Times New Roman" w:eastAsia="Times New Roman" w:hAnsi="Times New Roman" w:cs="Times New Roman"/>
                <w:color w:val="000000"/>
                <w:sz w:val="24"/>
                <w:szCs w:val="24"/>
                <w:lang w:eastAsia="en-AU"/>
              </w:rPr>
            </w:pPr>
            <w:ins w:id="5008" w:author="Jeremie Giraud" w:date="2019-08-08T16:00:00Z">
              <w:r w:rsidRPr="00DE2B79">
                <w:rPr>
                  <w:rFonts w:ascii="Times New Roman" w:eastAsia="Times New Roman" w:hAnsi="Times New Roman" w:cs="Times New Roman"/>
                  <w:color w:val="000000"/>
                  <w:sz w:val="24"/>
                  <w:szCs w:val="24"/>
                  <w:lang w:eastAsia="en-AU"/>
                </w:rPr>
                <w:t xml:space="preserve"> 25.d0</w:t>
              </w:r>
            </w:ins>
          </w:p>
        </w:tc>
        <w:tc>
          <w:tcPr>
            <w:tcW w:w="2217" w:type="dxa"/>
            <w:noWrap/>
            <w:hideMark/>
          </w:tcPr>
          <w:p w14:paraId="04E731F6" w14:textId="77777777" w:rsidR="00630874" w:rsidRPr="00DE2B79" w:rsidRDefault="00630874" w:rsidP="00E80DE3">
            <w:pPr>
              <w:rPr>
                <w:ins w:id="5009" w:author="Jeremie Giraud" w:date="2019-08-08T16:00:00Z"/>
                <w:rFonts w:ascii="Times New Roman" w:eastAsia="Times New Roman" w:hAnsi="Times New Roman" w:cs="Times New Roman"/>
                <w:color w:val="000000"/>
                <w:sz w:val="24"/>
                <w:szCs w:val="24"/>
                <w:lang w:eastAsia="en-AU"/>
              </w:rPr>
            </w:pPr>
            <w:ins w:id="5010" w:author="Jeremie Giraud" w:date="2019-08-08T16:00:00Z">
              <w:r w:rsidRPr="00E042D7">
                <w:rPr>
                  <w:rFonts w:ascii="Times New Roman" w:eastAsia="Times New Roman" w:hAnsi="Times New Roman" w:cs="Times New Roman"/>
                  <w:color w:val="000000"/>
                  <w:sz w:val="24"/>
                  <w:szCs w:val="24"/>
                  <w:lang w:eastAsia="en-AU"/>
                </w:rPr>
                <w:t>Survey dependant</w:t>
              </w:r>
            </w:ins>
          </w:p>
        </w:tc>
      </w:tr>
      <w:tr w:rsidR="008A09A9" w:rsidRPr="00DE2B79" w14:paraId="215BB470" w14:textId="77777777" w:rsidTr="008A09A9">
        <w:trPr>
          <w:trHeight w:val="330"/>
          <w:ins w:id="5011" w:author="Jeremie Giraud" w:date="2019-08-08T16:00:00Z"/>
        </w:trPr>
        <w:tc>
          <w:tcPr>
            <w:tcW w:w="4695" w:type="dxa"/>
            <w:noWrap/>
            <w:hideMark/>
          </w:tcPr>
          <w:p w14:paraId="6FAB545A" w14:textId="77777777" w:rsidR="00630874" w:rsidRPr="00DE2B79" w:rsidRDefault="00630874" w:rsidP="00E80DE3">
            <w:pPr>
              <w:rPr>
                <w:ins w:id="5012" w:author="Jeremie Giraud" w:date="2019-08-08T16:00:00Z"/>
                <w:rFonts w:ascii="Times New Roman" w:eastAsia="Times New Roman" w:hAnsi="Times New Roman" w:cs="Times New Roman"/>
                <w:color w:val="000000"/>
                <w:sz w:val="24"/>
                <w:szCs w:val="24"/>
                <w:lang w:eastAsia="en-AU"/>
              </w:rPr>
            </w:pPr>
            <w:ins w:id="5013" w:author="Jeremie Giraud" w:date="2019-08-08T16:00:00Z">
              <w:r w:rsidRPr="00DE2B79">
                <w:rPr>
                  <w:rFonts w:ascii="Times New Roman" w:eastAsia="Times New Roman" w:hAnsi="Times New Roman" w:cs="Times New Roman"/>
                  <w:color w:val="000000"/>
                  <w:sz w:val="24"/>
                  <w:szCs w:val="24"/>
                  <w:lang w:eastAsia="en-AU"/>
                </w:rPr>
                <w:t xml:space="preserve">ambient field inclination              </w:t>
              </w:r>
            </w:ins>
          </w:p>
        </w:tc>
        <w:tc>
          <w:tcPr>
            <w:tcW w:w="2104" w:type="dxa"/>
            <w:noWrap/>
            <w:hideMark/>
          </w:tcPr>
          <w:p w14:paraId="1AD0016D" w14:textId="77777777" w:rsidR="00630874" w:rsidRPr="00DE2B79" w:rsidRDefault="00630874" w:rsidP="00E80DE3">
            <w:pPr>
              <w:rPr>
                <w:ins w:id="5014" w:author="Jeremie Giraud" w:date="2019-08-08T16:00:00Z"/>
                <w:rFonts w:ascii="Times New Roman" w:eastAsia="Times New Roman" w:hAnsi="Times New Roman" w:cs="Times New Roman"/>
                <w:color w:val="000000"/>
                <w:sz w:val="24"/>
                <w:szCs w:val="24"/>
                <w:lang w:eastAsia="en-AU"/>
              </w:rPr>
            </w:pPr>
            <w:ins w:id="5015" w:author="Jeremie Giraud" w:date="2019-08-08T16:00:00Z">
              <w:r w:rsidRPr="00DE2B79">
                <w:rPr>
                  <w:rFonts w:ascii="Times New Roman" w:eastAsia="Times New Roman" w:hAnsi="Times New Roman" w:cs="Times New Roman"/>
                  <w:color w:val="000000"/>
                  <w:sz w:val="24"/>
                  <w:szCs w:val="24"/>
                  <w:lang w:eastAsia="en-AU"/>
                </w:rPr>
                <w:t xml:space="preserve"> 75.d0</w:t>
              </w:r>
            </w:ins>
          </w:p>
        </w:tc>
        <w:tc>
          <w:tcPr>
            <w:tcW w:w="2217" w:type="dxa"/>
            <w:noWrap/>
            <w:hideMark/>
          </w:tcPr>
          <w:p w14:paraId="38D36879" w14:textId="77777777" w:rsidR="00630874" w:rsidRPr="00DE2B79" w:rsidRDefault="00630874" w:rsidP="00E80DE3">
            <w:pPr>
              <w:rPr>
                <w:ins w:id="5016" w:author="Jeremie Giraud" w:date="2019-08-08T16:00:00Z"/>
                <w:rFonts w:ascii="Times New Roman" w:eastAsia="Times New Roman" w:hAnsi="Times New Roman" w:cs="Times New Roman"/>
                <w:color w:val="000000"/>
                <w:sz w:val="24"/>
                <w:szCs w:val="24"/>
                <w:lang w:eastAsia="en-AU"/>
              </w:rPr>
            </w:pPr>
            <w:ins w:id="5017" w:author="Jeremie Giraud" w:date="2019-08-08T16:00:00Z">
              <w:r w:rsidRPr="00E042D7">
                <w:rPr>
                  <w:rFonts w:ascii="Times New Roman" w:eastAsia="Times New Roman" w:hAnsi="Times New Roman" w:cs="Times New Roman"/>
                  <w:color w:val="000000"/>
                  <w:sz w:val="24"/>
                  <w:szCs w:val="24"/>
                  <w:lang w:eastAsia="en-AU"/>
                </w:rPr>
                <w:t>Survey dependant</w:t>
              </w:r>
            </w:ins>
          </w:p>
        </w:tc>
      </w:tr>
      <w:tr w:rsidR="008A09A9" w:rsidRPr="00DE2B79" w14:paraId="78B9C599" w14:textId="77777777" w:rsidTr="008A09A9">
        <w:trPr>
          <w:trHeight w:val="330"/>
          <w:ins w:id="5018" w:author="Jeremie Giraud" w:date="2019-08-08T16:00:00Z"/>
        </w:trPr>
        <w:tc>
          <w:tcPr>
            <w:tcW w:w="4695" w:type="dxa"/>
            <w:noWrap/>
            <w:hideMark/>
          </w:tcPr>
          <w:p w14:paraId="5625F54B" w14:textId="77777777" w:rsidR="00630874" w:rsidRPr="00DE2B79" w:rsidRDefault="00630874" w:rsidP="00E80DE3">
            <w:pPr>
              <w:rPr>
                <w:ins w:id="5019" w:author="Jeremie Giraud" w:date="2019-08-08T16:00:00Z"/>
                <w:rFonts w:ascii="Times New Roman" w:eastAsia="Times New Roman" w:hAnsi="Times New Roman" w:cs="Times New Roman"/>
                <w:color w:val="000000"/>
                <w:sz w:val="24"/>
                <w:szCs w:val="24"/>
                <w:lang w:eastAsia="en-AU"/>
              </w:rPr>
            </w:pPr>
            <w:ins w:id="5020" w:author="Jeremie Giraud" w:date="2019-08-08T16:00:00Z">
              <w:r w:rsidRPr="00DE2B79">
                <w:rPr>
                  <w:rFonts w:ascii="Times New Roman" w:eastAsia="Times New Roman" w:hAnsi="Times New Roman" w:cs="Times New Roman"/>
                  <w:color w:val="000000"/>
                  <w:sz w:val="24"/>
                  <w:szCs w:val="24"/>
                  <w:lang w:eastAsia="en-AU"/>
                </w:rPr>
                <w:t xml:space="preserve">ambient field declination              </w:t>
              </w:r>
            </w:ins>
          </w:p>
        </w:tc>
        <w:tc>
          <w:tcPr>
            <w:tcW w:w="2104" w:type="dxa"/>
            <w:noWrap/>
            <w:hideMark/>
          </w:tcPr>
          <w:p w14:paraId="09401877" w14:textId="77777777" w:rsidR="00630874" w:rsidRPr="00DE2B79" w:rsidRDefault="00630874" w:rsidP="00E80DE3">
            <w:pPr>
              <w:rPr>
                <w:ins w:id="5021" w:author="Jeremie Giraud" w:date="2019-08-08T16:00:00Z"/>
                <w:rFonts w:ascii="Times New Roman" w:eastAsia="Times New Roman" w:hAnsi="Times New Roman" w:cs="Times New Roman"/>
                <w:color w:val="000000"/>
                <w:sz w:val="24"/>
                <w:szCs w:val="24"/>
                <w:lang w:eastAsia="en-AU"/>
              </w:rPr>
            </w:pPr>
            <w:ins w:id="5022" w:author="Jeremie Giraud" w:date="2019-08-08T16:00:00Z">
              <w:r w:rsidRPr="00DE2B79">
                <w:rPr>
                  <w:rFonts w:ascii="Times New Roman" w:eastAsia="Times New Roman" w:hAnsi="Times New Roman" w:cs="Times New Roman"/>
                  <w:color w:val="000000"/>
                  <w:sz w:val="24"/>
                  <w:szCs w:val="24"/>
                  <w:lang w:eastAsia="en-AU"/>
                </w:rPr>
                <w:t xml:space="preserve"> 25.d0</w:t>
              </w:r>
            </w:ins>
          </w:p>
        </w:tc>
        <w:tc>
          <w:tcPr>
            <w:tcW w:w="2217" w:type="dxa"/>
            <w:noWrap/>
            <w:hideMark/>
          </w:tcPr>
          <w:p w14:paraId="7AF73504" w14:textId="77777777" w:rsidR="00630874" w:rsidRPr="00DE2B79" w:rsidRDefault="00630874" w:rsidP="00E80DE3">
            <w:pPr>
              <w:rPr>
                <w:ins w:id="5023" w:author="Jeremie Giraud" w:date="2019-08-08T16:00:00Z"/>
                <w:rFonts w:ascii="Times New Roman" w:eastAsia="Times New Roman" w:hAnsi="Times New Roman" w:cs="Times New Roman"/>
                <w:color w:val="000000"/>
                <w:sz w:val="24"/>
                <w:szCs w:val="24"/>
                <w:lang w:eastAsia="en-AU"/>
              </w:rPr>
            </w:pPr>
            <w:ins w:id="5024" w:author="Jeremie Giraud" w:date="2019-08-08T16:00:00Z">
              <w:r w:rsidRPr="00E042D7">
                <w:rPr>
                  <w:rFonts w:ascii="Times New Roman" w:eastAsia="Times New Roman" w:hAnsi="Times New Roman" w:cs="Times New Roman"/>
                  <w:color w:val="000000"/>
                  <w:sz w:val="24"/>
                  <w:szCs w:val="24"/>
                  <w:lang w:eastAsia="en-AU"/>
                </w:rPr>
                <w:t>Survey dependant</w:t>
              </w:r>
            </w:ins>
          </w:p>
        </w:tc>
      </w:tr>
      <w:tr w:rsidR="008A09A9" w:rsidRPr="00DE2B79" w14:paraId="0E5C0D77" w14:textId="77777777" w:rsidTr="008A09A9">
        <w:trPr>
          <w:trHeight w:val="330"/>
          <w:ins w:id="5025" w:author="Jeremie Giraud" w:date="2019-08-08T16:00:00Z"/>
        </w:trPr>
        <w:tc>
          <w:tcPr>
            <w:tcW w:w="4695" w:type="dxa"/>
            <w:noWrap/>
            <w:hideMark/>
          </w:tcPr>
          <w:p w14:paraId="09DE7532" w14:textId="77777777" w:rsidR="00630874" w:rsidRPr="00DE2B79" w:rsidRDefault="00630874" w:rsidP="00E80DE3">
            <w:pPr>
              <w:rPr>
                <w:ins w:id="5026" w:author="Jeremie Giraud" w:date="2019-08-08T16:00:00Z"/>
                <w:rFonts w:ascii="Times New Roman" w:eastAsia="Times New Roman" w:hAnsi="Times New Roman" w:cs="Times New Roman"/>
                <w:color w:val="000000"/>
                <w:sz w:val="24"/>
                <w:szCs w:val="24"/>
                <w:lang w:eastAsia="en-AU"/>
              </w:rPr>
            </w:pPr>
            <w:ins w:id="5027" w:author="Jeremie Giraud" w:date="2019-08-08T16:00:00Z">
              <w:r w:rsidRPr="00DE2B79">
                <w:rPr>
                  <w:rFonts w:ascii="Times New Roman" w:eastAsia="Times New Roman" w:hAnsi="Times New Roman" w:cs="Times New Roman"/>
                  <w:color w:val="000000"/>
                  <w:sz w:val="24"/>
                  <w:szCs w:val="24"/>
                  <w:lang w:eastAsia="en-AU"/>
                </w:rPr>
                <w:t xml:space="preserve">ambient field intensity (nT)           </w:t>
              </w:r>
            </w:ins>
          </w:p>
        </w:tc>
        <w:tc>
          <w:tcPr>
            <w:tcW w:w="2104" w:type="dxa"/>
            <w:noWrap/>
            <w:hideMark/>
          </w:tcPr>
          <w:p w14:paraId="3642C752" w14:textId="77777777" w:rsidR="00630874" w:rsidRPr="00DE2B79" w:rsidRDefault="00630874" w:rsidP="00E80DE3">
            <w:pPr>
              <w:rPr>
                <w:ins w:id="5028" w:author="Jeremie Giraud" w:date="2019-08-08T16:00:00Z"/>
                <w:rFonts w:ascii="Times New Roman" w:eastAsia="Times New Roman" w:hAnsi="Times New Roman" w:cs="Times New Roman"/>
                <w:color w:val="000000"/>
                <w:sz w:val="24"/>
                <w:szCs w:val="24"/>
                <w:lang w:eastAsia="en-AU"/>
              </w:rPr>
            </w:pPr>
            <w:ins w:id="5029" w:author="Jeremie Giraud" w:date="2019-08-08T16:00:00Z">
              <w:r w:rsidRPr="00DE2B79">
                <w:rPr>
                  <w:rFonts w:ascii="Times New Roman" w:eastAsia="Times New Roman" w:hAnsi="Times New Roman" w:cs="Times New Roman"/>
                  <w:color w:val="000000"/>
                  <w:sz w:val="24"/>
                  <w:szCs w:val="24"/>
                  <w:lang w:eastAsia="en-AU"/>
                </w:rPr>
                <w:t xml:space="preserve"> 50000.d0</w:t>
              </w:r>
            </w:ins>
          </w:p>
        </w:tc>
        <w:tc>
          <w:tcPr>
            <w:tcW w:w="2217" w:type="dxa"/>
            <w:noWrap/>
            <w:hideMark/>
          </w:tcPr>
          <w:p w14:paraId="3AE56B8F" w14:textId="59097766" w:rsidR="00630874" w:rsidRPr="00DE2B79" w:rsidRDefault="00630874" w:rsidP="00E80DE3">
            <w:pPr>
              <w:rPr>
                <w:ins w:id="5030" w:author="Jeremie Giraud" w:date="2019-08-08T16:00:00Z"/>
                <w:rFonts w:ascii="Times New Roman" w:eastAsia="Times New Roman" w:hAnsi="Times New Roman" w:cs="Times New Roman"/>
                <w:color w:val="000000"/>
                <w:sz w:val="24"/>
                <w:szCs w:val="24"/>
                <w:lang w:eastAsia="en-AU"/>
              </w:rPr>
            </w:pPr>
            <w:ins w:id="5031" w:author="Jeremie Giraud" w:date="2019-08-08T16:00:00Z">
              <w:r w:rsidRPr="00E042D7">
                <w:rPr>
                  <w:rFonts w:ascii="Times New Roman" w:eastAsia="Times New Roman" w:hAnsi="Times New Roman" w:cs="Times New Roman"/>
                  <w:color w:val="000000"/>
                  <w:sz w:val="24"/>
                  <w:szCs w:val="24"/>
                  <w:lang w:eastAsia="en-AU"/>
                </w:rPr>
                <w:t>Survey dependant</w:t>
              </w:r>
            </w:ins>
          </w:p>
        </w:tc>
      </w:tr>
    </w:tbl>
    <w:p w14:paraId="3BC05E0C" w14:textId="77777777" w:rsidR="00630874" w:rsidRDefault="00630874">
      <w:pPr>
        <w:pPrChange w:id="5032" w:author="Jeremie Giraud" w:date="2019-08-08T16:00:00Z">
          <w:pPr>
            <w:pStyle w:val="ListParagraph"/>
            <w:numPr>
              <w:numId w:val="44"/>
            </w:numPr>
            <w:ind w:left="2160" w:hanging="360"/>
          </w:pPr>
        </w:pPrChange>
      </w:pPr>
    </w:p>
    <w:p w14:paraId="4CD18A3C" w14:textId="6D85D981" w:rsidR="0094048E" w:rsidRDefault="0094048E">
      <w:pPr>
        <w:pStyle w:val="Heading3"/>
        <w:rPr>
          <w:ins w:id="5033" w:author="Ashwani Prabhakar" w:date="2019-07-26T16:28:00Z"/>
        </w:rPr>
        <w:pPrChange w:id="5034" w:author="Ashwani Prabhakar" w:date="2019-07-24T17:39:00Z">
          <w:pPr>
            <w:ind w:left="720"/>
          </w:pPr>
        </w:pPrChange>
      </w:pPr>
      <w:del w:id="5035" w:author="Ashwani Prabhakar" w:date="2019-07-24T17:39:00Z">
        <w:r w:rsidDel="00EC61A3">
          <w:delText xml:space="preserve">5.2.1.11 </w:delText>
        </w:r>
      </w:del>
      <w:bookmarkStart w:id="5036" w:name="_Toc15055943"/>
      <w:bookmarkStart w:id="5037" w:name="_Toc15299759"/>
      <w:bookmarkStart w:id="5038" w:name="_Toc15328595"/>
      <w:bookmarkStart w:id="5039" w:name="_Toc16161027"/>
      <w:r>
        <w:t>GRAVITY constants</w:t>
      </w:r>
      <w:bookmarkEnd w:id="5036"/>
      <w:bookmarkEnd w:id="5037"/>
      <w:bookmarkEnd w:id="5038"/>
      <w:bookmarkEnd w:id="5039"/>
    </w:p>
    <w:p w14:paraId="42F61469" w14:textId="77777777" w:rsidR="00AF73C7" w:rsidRPr="00AF73C7" w:rsidRDefault="00AF73C7">
      <w:pPr>
        <w:pPrChange w:id="5040" w:author="Ashwani Prabhakar" w:date="2019-07-26T16:28:00Z">
          <w:pPr>
            <w:ind w:left="720"/>
          </w:pPr>
        </w:pPrChange>
      </w:pPr>
    </w:p>
    <w:p w14:paraId="0A935BD4" w14:textId="56E2870A" w:rsidR="0094048E" w:rsidRDefault="0094048E">
      <w:pPr>
        <w:pStyle w:val="ListParagraph"/>
        <w:numPr>
          <w:ilvl w:val="0"/>
          <w:numId w:val="130"/>
        </w:numPr>
        <w:pPrChange w:id="5041" w:author="Ashwani Prabhakar" w:date="2019-07-26T16:28:00Z">
          <w:pPr>
            <w:pStyle w:val="ListParagraph"/>
            <w:numPr>
              <w:numId w:val="45"/>
            </w:numPr>
            <w:ind w:left="2160" w:hanging="360"/>
          </w:pPr>
        </w:pPrChange>
      </w:pPr>
      <w:r>
        <w:t xml:space="preserve">This section includes some of the gravity constants which are self-explanatory and model dependent. Generally, they are </w:t>
      </w:r>
      <w:ins w:id="5042" w:author="Jeremie Giraud" w:date="2019-07-15T17:38:00Z">
        <w:r w:rsidR="00A265F4">
          <w:t>set at the beginning of a project</w:t>
        </w:r>
      </w:ins>
      <w:ins w:id="5043" w:author="Ashwani Prabhakar" w:date="2019-07-16T16:48:00Z">
        <w:r w:rsidR="0080791C">
          <w:t>, need</w:t>
        </w:r>
      </w:ins>
      <w:ins w:id="5044" w:author="Jeremie Giraud" w:date="2019-07-15T17:38:00Z">
        <w:r w:rsidR="00A265F4">
          <w:t xml:space="preserve"> </w:t>
        </w:r>
      </w:ins>
      <w:r>
        <w:t>not be changed while running TOMOFAST-x.</w:t>
      </w:r>
      <w:commentRangeEnd w:id="4968"/>
      <w:r w:rsidR="00751963">
        <w:rPr>
          <w:rStyle w:val="CommentReference"/>
        </w:rPr>
        <w:commentReference w:id="4968"/>
      </w:r>
    </w:p>
    <w:p w14:paraId="7E140F7B" w14:textId="77777777" w:rsidR="0094048E" w:rsidRPr="00CB13D0" w:rsidRDefault="0094048E" w:rsidP="003D6535">
      <w:pPr>
        <w:rPr>
          <w:rFonts w:cstheme="minorHAnsi"/>
        </w:rPr>
      </w:pPr>
    </w:p>
    <w:p w14:paraId="4F0D960B" w14:textId="313A05ED" w:rsidR="00A5054E" w:rsidRDefault="00A5054E" w:rsidP="00A5054E">
      <w:pPr>
        <w:pStyle w:val="Caption"/>
        <w:keepNext/>
        <w:rPr>
          <w:ins w:id="5045" w:author="Jeremie Giraud" w:date="2019-08-08T16:07:00Z"/>
        </w:rPr>
      </w:pPr>
      <w:ins w:id="5046" w:author="Jeremie Giraud" w:date="2019-08-08T16:07:00Z">
        <w:r>
          <w:t xml:space="preserve">Table </w:t>
        </w:r>
        <w:r>
          <w:fldChar w:fldCharType="begin"/>
        </w:r>
        <w:r>
          <w:instrText xml:space="preserve"> SEQ Table \* ARABIC </w:instrText>
        </w:r>
      </w:ins>
      <w:r>
        <w:fldChar w:fldCharType="separate"/>
      </w:r>
      <w:ins w:id="5047" w:author="Jeremie Giraud" w:date="2019-08-08T16:10:00Z">
        <w:r w:rsidR="00AF3C14">
          <w:rPr>
            <w:noProof/>
          </w:rPr>
          <w:t>11</w:t>
        </w:r>
      </w:ins>
      <w:ins w:id="5048" w:author="Jeremie Giraud" w:date="2019-08-08T16:07:00Z">
        <w:r>
          <w:fldChar w:fldCharType="end"/>
        </w:r>
        <w:r>
          <w:t xml:space="preserve">. </w:t>
        </w:r>
      </w:ins>
      <w:ins w:id="5049" w:author="Jeremie Giraud" w:date="2019-08-08T16:08:00Z">
        <w:r w:rsidRPr="00A5054E">
          <w:rPr>
            <w:rPrChange w:id="5050" w:author="Jeremie Giraud" w:date="2019-08-08T16:09:00Z">
              <w:rPr>
                <w:rFonts w:ascii="Times New Roman" w:eastAsia="Times New Roman" w:hAnsi="Times New Roman" w:cs="Times New Roman"/>
                <w:color w:val="000000"/>
                <w:sz w:val="24"/>
                <w:szCs w:val="24"/>
                <w:lang w:eastAsia="en-AU"/>
              </w:rPr>
            </w:rPrChange>
          </w:rPr>
          <w:t xml:space="preserve">GRAVITY constants </w:t>
        </w:r>
        <w:r w:rsidRPr="00F14A1C">
          <w:t xml:space="preserve">parameters </w:t>
        </w:r>
        <w:r>
          <w:t>section of parfile.</w:t>
        </w:r>
      </w:ins>
    </w:p>
    <w:tbl>
      <w:tblPr>
        <w:tblStyle w:val="TableGridLight"/>
        <w:tblW w:w="8926" w:type="dxa"/>
        <w:tblLook w:val="04A0" w:firstRow="1" w:lastRow="0" w:firstColumn="1" w:lastColumn="0" w:noHBand="0" w:noVBand="1"/>
        <w:tblPrChange w:id="5051" w:author="Jeremie Giraud" w:date="2019-08-08T16:09:00Z">
          <w:tblPr>
            <w:tblStyle w:val="TableGridLight"/>
            <w:tblW w:w="8926" w:type="dxa"/>
            <w:tblLook w:val="04A0" w:firstRow="1" w:lastRow="0" w:firstColumn="1" w:lastColumn="0" w:noHBand="0" w:noVBand="1"/>
          </w:tblPr>
        </w:tblPrChange>
      </w:tblPr>
      <w:tblGrid>
        <w:gridCol w:w="4106"/>
        <w:gridCol w:w="2693"/>
        <w:gridCol w:w="2127"/>
        <w:tblGridChange w:id="5052">
          <w:tblGrid>
            <w:gridCol w:w="1897"/>
            <w:gridCol w:w="4902"/>
            <w:gridCol w:w="2127"/>
          </w:tblGrid>
        </w:tblGridChange>
      </w:tblGrid>
      <w:tr w:rsidR="00A5054E" w:rsidRPr="00A5054E" w14:paraId="4ACBE74E" w14:textId="77777777" w:rsidTr="00A5054E">
        <w:trPr>
          <w:trHeight w:val="330"/>
          <w:ins w:id="5053" w:author="Jeremie Giraud" w:date="2019-08-08T16:07:00Z"/>
          <w:trPrChange w:id="5054" w:author="Jeremie Giraud" w:date="2019-08-08T16:09:00Z">
            <w:trPr>
              <w:trHeight w:val="330"/>
            </w:trPr>
          </w:trPrChange>
        </w:trPr>
        <w:tc>
          <w:tcPr>
            <w:tcW w:w="4106" w:type="dxa"/>
            <w:noWrap/>
            <w:hideMark/>
            <w:tcPrChange w:id="5055" w:author="Jeremie Giraud" w:date="2019-08-08T16:09:00Z">
              <w:tcPr>
                <w:tcW w:w="1897" w:type="dxa"/>
                <w:noWrap/>
                <w:hideMark/>
              </w:tcPr>
            </w:tcPrChange>
          </w:tcPr>
          <w:p w14:paraId="57420C12" w14:textId="77777777" w:rsidR="00A5054E" w:rsidRPr="00A5054E" w:rsidRDefault="00A5054E" w:rsidP="00A5054E">
            <w:pPr>
              <w:rPr>
                <w:ins w:id="5056" w:author="Jeremie Giraud" w:date="2019-08-08T16:07:00Z"/>
                <w:rFonts w:ascii="Times New Roman" w:eastAsia="Times New Roman" w:hAnsi="Times New Roman" w:cs="Times New Roman"/>
                <w:color w:val="000000"/>
                <w:sz w:val="24"/>
                <w:szCs w:val="24"/>
                <w:lang w:eastAsia="en-AU"/>
              </w:rPr>
            </w:pPr>
            <w:ins w:id="5057" w:author="Jeremie Giraud" w:date="2019-08-08T16:07:00Z">
              <w:r w:rsidRPr="00A5054E">
                <w:rPr>
                  <w:rFonts w:ascii="Times New Roman" w:eastAsia="Times New Roman" w:hAnsi="Times New Roman" w:cs="Times New Roman"/>
                  <w:color w:val="000000"/>
                  <w:sz w:val="24"/>
                  <w:szCs w:val="24"/>
                  <w:lang w:eastAsia="en-AU"/>
                </w:rPr>
                <w:t>Parameter</w:t>
              </w:r>
            </w:ins>
          </w:p>
        </w:tc>
        <w:tc>
          <w:tcPr>
            <w:tcW w:w="2693" w:type="dxa"/>
            <w:noWrap/>
            <w:hideMark/>
            <w:tcPrChange w:id="5058" w:author="Jeremie Giraud" w:date="2019-08-08T16:09:00Z">
              <w:tcPr>
                <w:tcW w:w="4902" w:type="dxa"/>
                <w:noWrap/>
                <w:hideMark/>
              </w:tcPr>
            </w:tcPrChange>
          </w:tcPr>
          <w:p w14:paraId="1BD5F3D8" w14:textId="77777777" w:rsidR="00A5054E" w:rsidRPr="00A5054E" w:rsidRDefault="00A5054E" w:rsidP="00A5054E">
            <w:pPr>
              <w:rPr>
                <w:ins w:id="5059" w:author="Jeremie Giraud" w:date="2019-08-08T16:07:00Z"/>
                <w:rFonts w:ascii="Times New Roman" w:eastAsia="Times New Roman" w:hAnsi="Times New Roman" w:cs="Times New Roman"/>
                <w:color w:val="000000"/>
                <w:sz w:val="24"/>
                <w:szCs w:val="24"/>
                <w:lang w:eastAsia="en-AU"/>
              </w:rPr>
            </w:pPr>
            <w:ins w:id="5060" w:author="Jeremie Giraud" w:date="2019-08-08T16:07:00Z">
              <w:r w:rsidRPr="00A5054E">
                <w:rPr>
                  <w:rFonts w:ascii="Times New Roman" w:eastAsia="Times New Roman" w:hAnsi="Times New Roman" w:cs="Times New Roman"/>
                  <w:color w:val="000000"/>
                  <w:sz w:val="24"/>
                  <w:szCs w:val="24"/>
                  <w:lang w:eastAsia="en-AU"/>
                </w:rPr>
                <w:t>Value for example case</w:t>
              </w:r>
            </w:ins>
          </w:p>
        </w:tc>
        <w:tc>
          <w:tcPr>
            <w:tcW w:w="2127" w:type="dxa"/>
            <w:noWrap/>
            <w:hideMark/>
            <w:tcPrChange w:id="5061" w:author="Jeremie Giraud" w:date="2019-08-08T16:09:00Z">
              <w:tcPr>
                <w:tcW w:w="2127" w:type="dxa"/>
                <w:noWrap/>
                <w:hideMark/>
              </w:tcPr>
            </w:tcPrChange>
          </w:tcPr>
          <w:p w14:paraId="79F86F1F" w14:textId="5676AC13" w:rsidR="00A5054E" w:rsidRPr="00A5054E" w:rsidRDefault="00A5054E" w:rsidP="00A5054E">
            <w:pPr>
              <w:rPr>
                <w:ins w:id="5062" w:author="Jeremie Giraud" w:date="2019-08-08T16:07:00Z"/>
                <w:rFonts w:ascii="Times New Roman" w:eastAsia="Times New Roman" w:hAnsi="Times New Roman" w:cs="Times New Roman"/>
                <w:color w:val="000000"/>
                <w:sz w:val="24"/>
                <w:szCs w:val="24"/>
                <w:lang w:eastAsia="en-AU"/>
              </w:rPr>
            </w:pPr>
            <w:ins w:id="5063" w:author="Jeremie Giraud" w:date="2019-08-08T16:08:00Z">
              <w:r>
                <w:rPr>
                  <w:rFonts w:ascii="Times New Roman" w:eastAsia="Times New Roman" w:hAnsi="Times New Roman" w:cs="Times New Roman"/>
                  <w:color w:val="000000"/>
                  <w:sz w:val="24"/>
                  <w:szCs w:val="24"/>
                  <w:lang w:eastAsia="en-AU"/>
                </w:rPr>
                <w:t>Range/remark</w:t>
              </w:r>
            </w:ins>
          </w:p>
        </w:tc>
      </w:tr>
      <w:tr w:rsidR="00A5054E" w:rsidRPr="00A5054E" w14:paraId="4CEA01C1" w14:textId="77777777" w:rsidTr="00A5054E">
        <w:trPr>
          <w:trHeight w:val="330"/>
          <w:ins w:id="5064" w:author="Jeremie Giraud" w:date="2019-08-08T16:07:00Z"/>
          <w:trPrChange w:id="5065" w:author="Jeremie Giraud" w:date="2019-08-08T16:09:00Z">
            <w:trPr>
              <w:trHeight w:val="330"/>
            </w:trPr>
          </w:trPrChange>
        </w:trPr>
        <w:tc>
          <w:tcPr>
            <w:tcW w:w="4106" w:type="dxa"/>
            <w:noWrap/>
            <w:hideMark/>
            <w:tcPrChange w:id="5066" w:author="Jeremie Giraud" w:date="2019-08-08T16:09:00Z">
              <w:tcPr>
                <w:tcW w:w="1897" w:type="dxa"/>
                <w:noWrap/>
                <w:hideMark/>
              </w:tcPr>
            </w:tcPrChange>
          </w:tcPr>
          <w:p w14:paraId="0B757CAC" w14:textId="4701ADB5" w:rsidR="00A5054E" w:rsidRPr="00A5054E" w:rsidRDefault="00A5054E">
            <w:pPr>
              <w:rPr>
                <w:ins w:id="5067" w:author="Jeremie Giraud" w:date="2019-08-08T16:07:00Z"/>
                <w:rFonts w:ascii="Times New Roman" w:eastAsia="Times New Roman" w:hAnsi="Times New Roman" w:cs="Times New Roman"/>
                <w:color w:val="000000"/>
                <w:sz w:val="24"/>
                <w:szCs w:val="24"/>
                <w:lang w:eastAsia="en-AU"/>
              </w:rPr>
            </w:pPr>
            <w:ins w:id="5068" w:author="Jeremie Giraud" w:date="2019-08-08T16:07:00Z">
              <w:r w:rsidRPr="00A5054E">
                <w:rPr>
                  <w:rFonts w:ascii="Times New Roman" w:eastAsia="Times New Roman" w:hAnsi="Times New Roman" w:cs="Times New Roman"/>
                  <w:color w:val="000000"/>
                  <w:sz w:val="24"/>
                  <w:szCs w:val="24"/>
                  <w:lang w:eastAsia="en-AU"/>
                </w:rPr>
                <w:t>**</w:t>
              </w:r>
              <w:r>
                <w:rPr>
                  <w:rFonts w:ascii="Times New Roman" w:eastAsia="Times New Roman" w:hAnsi="Times New Roman" w:cs="Times New Roman"/>
                  <w:color w:val="000000"/>
                  <w:sz w:val="24"/>
                  <w:szCs w:val="24"/>
                  <w:lang w:eastAsia="en-AU"/>
                </w:rPr>
                <w:t>***** GRAVITY constants ******</w:t>
              </w:r>
            </w:ins>
          </w:p>
        </w:tc>
        <w:tc>
          <w:tcPr>
            <w:tcW w:w="2693" w:type="dxa"/>
            <w:noWrap/>
            <w:hideMark/>
            <w:tcPrChange w:id="5069" w:author="Jeremie Giraud" w:date="2019-08-08T16:09:00Z">
              <w:tcPr>
                <w:tcW w:w="4902" w:type="dxa"/>
                <w:noWrap/>
                <w:hideMark/>
              </w:tcPr>
            </w:tcPrChange>
          </w:tcPr>
          <w:p w14:paraId="353C8417" w14:textId="67339101" w:rsidR="00A5054E" w:rsidRPr="00A5054E" w:rsidRDefault="00A5054E" w:rsidP="00A5054E">
            <w:pPr>
              <w:rPr>
                <w:ins w:id="5070" w:author="Jeremie Giraud" w:date="2019-08-08T16:07:00Z"/>
                <w:rFonts w:ascii="Times New Roman" w:eastAsia="Times New Roman" w:hAnsi="Times New Roman" w:cs="Times New Roman"/>
                <w:color w:val="000000"/>
                <w:sz w:val="24"/>
                <w:szCs w:val="24"/>
                <w:lang w:eastAsia="en-AU"/>
              </w:rPr>
            </w:pPr>
            <w:ins w:id="5071" w:author="Jeremie Giraud" w:date="2019-08-08T16:07:00Z">
              <w:r w:rsidRPr="00A5054E">
                <w:rPr>
                  <w:rFonts w:ascii="Times New Roman" w:eastAsia="Times New Roman" w:hAnsi="Times New Roman" w:cs="Times New Roman"/>
                  <w:color w:val="000000"/>
                  <w:sz w:val="24"/>
                  <w:szCs w:val="24"/>
                  <w:lang w:eastAsia="en-AU"/>
                </w:rPr>
                <w:t> </w:t>
              </w:r>
            </w:ins>
            <w:ins w:id="5072" w:author="Jeremie Giraud" w:date="2019-08-08T16:09:00Z">
              <w:r w:rsidR="000555DD">
                <w:rPr>
                  <w:rFonts w:ascii="Times New Roman" w:eastAsia="Times New Roman" w:hAnsi="Times New Roman" w:cs="Times New Roman"/>
                  <w:color w:val="000000"/>
                  <w:sz w:val="24"/>
                  <w:szCs w:val="24"/>
                  <w:lang w:eastAsia="en-AU"/>
                </w:rPr>
                <w:t>N/A</w:t>
              </w:r>
            </w:ins>
          </w:p>
        </w:tc>
        <w:tc>
          <w:tcPr>
            <w:tcW w:w="2127" w:type="dxa"/>
            <w:noWrap/>
            <w:hideMark/>
            <w:tcPrChange w:id="5073" w:author="Jeremie Giraud" w:date="2019-08-08T16:09:00Z">
              <w:tcPr>
                <w:tcW w:w="2127" w:type="dxa"/>
                <w:noWrap/>
                <w:hideMark/>
              </w:tcPr>
            </w:tcPrChange>
          </w:tcPr>
          <w:p w14:paraId="6DA42345" w14:textId="6D7E2D3B" w:rsidR="00A5054E" w:rsidRPr="00A5054E" w:rsidRDefault="00A5054E" w:rsidP="00A5054E">
            <w:pPr>
              <w:rPr>
                <w:ins w:id="5074" w:author="Jeremie Giraud" w:date="2019-08-08T16:07:00Z"/>
                <w:rFonts w:ascii="Times New Roman" w:eastAsia="Times New Roman" w:hAnsi="Times New Roman" w:cs="Times New Roman"/>
                <w:color w:val="000000"/>
                <w:sz w:val="24"/>
                <w:szCs w:val="24"/>
                <w:lang w:eastAsia="en-AU"/>
              </w:rPr>
            </w:pPr>
            <w:ins w:id="5075" w:author="Jeremie Giraud" w:date="2019-08-08T16:07:00Z">
              <w:r w:rsidRPr="00A5054E">
                <w:rPr>
                  <w:rFonts w:ascii="Times New Roman" w:eastAsia="Times New Roman" w:hAnsi="Times New Roman" w:cs="Times New Roman"/>
                  <w:color w:val="000000"/>
                  <w:sz w:val="24"/>
                  <w:szCs w:val="24"/>
                  <w:lang w:eastAsia="en-AU"/>
                </w:rPr>
                <w:t> </w:t>
              </w:r>
            </w:ins>
            <w:ins w:id="5076" w:author="Jeremie Giraud" w:date="2019-08-08T16:08:00Z">
              <w:r w:rsidRPr="00DE2B79">
                <w:rPr>
                  <w:rFonts w:ascii="Times New Roman" w:eastAsia="Times New Roman" w:hAnsi="Times New Roman" w:cs="Times New Roman"/>
                  <w:color w:val="000000"/>
                  <w:sz w:val="24"/>
                  <w:szCs w:val="24"/>
                  <w:lang w:eastAsia="en-AU"/>
                </w:rPr>
                <w:t> </w:t>
              </w:r>
              <w:r w:rsidRPr="00E963A2">
                <w:rPr>
                  <w:rFonts w:ascii="Times New Roman" w:eastAsia="Times New Roman" w:hAnsi="Times New Roman" w:cs="Times New Roman"/>
                  <w:color w:val="000000"/>
                  <w:sz w:val="24"/>
                  <w:szCs w:val="24"/>
                  <w:lang w:eastAsia="en-AU"/>
                </w:rPr>
                <w:t> </w:t>
              </w:r>
              <w:r>
                <w:rPr>
                  <w:rFonts w:ascii="Times New Roman" w:eastAsia="Times New Roman" w:hAnsi="Times New Roman" w:cs="Times New Roman"/>
                  <w:color w:val="000000"/>
                  <w:sz w:val="24"/>
                  <w:szCs w:val="24"/>
                  <w:lang w:eastAsia="en-AU"/>
                </w:rPr>
                <w:t>N/A</w:t>
              </w:r>
            </w:ins>
          </w:p>
        </w:tc>
      </w:tr>
      <w:tr w:rsidR="00A5054E" w:rsidRPr="00A5054E" w14:paraId="275B3969" w14:textId="77777777" w:rsidTr="00A5054E">
        <w:trPr>
          <w:trHeight w:val="330"/>
          <w:ins w:id="5077" w:author="Jeremie Giraud" w:date="2019-08-08T16:07:00Z"/>
          <w:trPrChange w:id="5078" w:author="Jeremie Giraud" w:date="2019-08-08T16:09:00Z">
            <w:trPr>
              <w:trHeight w:val="330"/>
            </w:trPr>
          </w:trPrChange>
        </w:trPr>
        <w:tc>
          <w:tcPr>
            <w:tcW w:w="4106" w:type="dxa"/>
            <w:noWrap/>
            <w:hideMark/>
            <w:tcPrChange w:id="5079" w:author="Jeremie Giraud" w:date="2019-08-08T16:09:00Z">
              <w:tcPr>
                <w:tcW w:w="1897" w:type="dxa"/>
                <w:noWrap/>
                <w:hideMark/>
              </w:tcPr>
            </w:tcPrChange>
          </w:tcPr>
          <w:p w14:paraId="48523456" w14:textId="77777777" w:rsidR="00A5054E" w:rsidRPr="00A5054E" w:rsidRDefault="00A5054E" w:rsidP="00A5054E">
            <w:pPr>
              <w:rPr>
                <w:ins w:id="5080" w:author="Jeremie Giraud" w:date="2019-08-08T16:07:00Z"/>
                <w:rFonts w:ascii="Times New Roman" w:eastAsia="Times New Roman" w:hAnsi="Times New Roman" w:cs="Times New Roman"/>
                <w:color w:val="000000"/>
                <w:sz w:val="24"/>
                <w:szCs w:val="24"/>
                <w:lang w:eastAsia="en-AU"/>
              </w:rPr>
            </w:pPr>
            <w:ins w:id="5081" w:author="Jeremie Giraud" w:date="2019-08-08T16:07:00Z">
              <w:r w:rsidRPr="00A5054E">
                <w:rPr>
                  <w:rFonts w:ascii="Times New Roman" w:eastAsia="Times New Roman" w:hAnsi="Times New Roman" w:cs="Times New Roman"/>
                  <w:color w:val="000000"/>
                  <w:sz w:val="24"/>
                  <w:szCs w:val="24"/>
                  <w:lang w:eastAsia="en-AU"/>
                </w:rPr>
                <w:t xml:space="preserve">elevation (m, for GDA format)          </w:t>
              </w:r>
            </w:ins>
          </w:p>
        </w:tc>
        <w:tc>
          <w:tcPr>
            <w:tcW w:w="2693" w:type="dxa"/>
            <w:noWrap/>
            <w:hideMark/>
            <w:tcPrChange w:id="5082" w:author="Jeremie Giraud" w:date="2019-08-08T16:09:00Z">
              <w:tcPr>
                <w:tcW w:w="4902" w:type="dxa"/>
                <w:noWrap/>
                <w:hideMark/>
              </w:tcPr>
            </w:tcPrChange>
          </w:tcPr>
          <w:p w14:paraId="14AE9E50" w14:textId="77777777" w:rsidR="00A5054E" w:rsidRPr="00A5054E" w:rsidRDefault="00A5054E" w:rsidP="00A5054E">
            <w:pPr>
              <w:rPr>
                <w:ins w:id="5083" w:author="Jeremie Giraud" w:date="2019-08-08T16:07:00Z"/>
                <w:rFonts w:ascii="Times New Roman" w:eastAsia="Times New Roman" w:hAnsi="Times New Roman" w:cs="Times New Roman"/>
                <w:color w:val="000000"/>
                <w:sz w:val="24"/>
                <w:szCs w:val="24"/>
                <w:lang w:eastAsia="en-AU"/>
              </w:rPr>
            </w:pPr>
            <w:ins w:id="5084" w:author="Jeremie Giraud" w:date="2019-08-08T16:07:00Z">
              <w:r w:rsidRPr="00A5054E">
                <w:rPr>
                  <w:rFonts w:ascii="Times New Roman" w:eastAsia="Times New Roman" w:hAnsi="Times New Roman" w:cs="Times New Roman"/>
                  <w:color w:val="000000"/>
                  <w:sz w:val="24"/>
                  <w:szCs w:val="24"/>
                  <w:lang w:eastAsia="en-AU"/>
                </w:rPr>
                <w:t xml:space="preserve"> -0.1d0</w:t>
              </w:r>
            </w:ins>
          </w:p>
        </w:tc>
        <w:tc>
          <w:tcPr>
            <w:tcW w:w="2127" w:type="dxa"/>
            <w:noWrap/>
            <w:hideMark/>
            <w:tcPrChange w:id="5085" w:author="Jeremie Giraud" w:date="2019-08-08T16:09:00Z">
              <w:tcPr>
                <w:tcW w:w="2127" w:type="dxa"/>
                <w:noWrap/>
                <w:hideMark/>
              </w:tcPr>
            </w:tcPrChange>
          </w:tcPr>
          <w:p w14:paraId="09FC1917" w14:textId="493F7C6E" w:rsidR="00A5054E" w:rsidRPr="00A5054E" w:rsidRDefault="00A5054E" w:rsidP="00A5054E">
            <w:pPr>
              <w:rPr>
                <w:ins w:id="5086" w:author="Jeremie Giraud" w:date="2019-08-08T16:07:00Z"/>
                <w:rFonts w:ascii="Times New Roman" w:eastAsia="Times New Roman" w:hAnsi="Times New Roman" w:cs="Times New Roman"/>
                <w:color w:val="000000"/>
                <w:sz w:val="24"/>
                <w:szCs w:val="24"/>
                <w:lang w:eastAsia="en-AU"/>
              </w:rPr>
            </w:pPr>
            <w:ins w:id="5087" w:author="Jeremie Giraud" w:date="2019-08-08T16:07:00Z">
              <w:r w:rsidRPr="00A5054E">
                <w:rPr>
                  <w:rFonts w:ascii="Times New Roman" w:eastAsia="Times New Roman" w:hAnsi="Times New Roman" w:cs="Times New Roman"/>
                  <w:color w:val="000000"/>
                  <w:sz w:val="24"/>
                  <w:szCs w:val="24"/>
                  <w:lang w:eastAsia="en-AU"/>
                </w:rPr>
                <w:t> </w:t>
              </w:r>
            </w:ins>
            <w:ins w:id="5088" w:author="Jeremie Giraud" w:date="2019-08-08T16:08:00Z">
              <w:r w:rsidRPr="00DE2B79">
                <w:rPr>
                  <w:rFonts w:ascii="Times New Roman" w:eastAsia="Times New Roman" w:hAnsi="Times New Roman" w:cs="Times New Roman"/>
                  <w:color w:val="000000"/>
                  <w:sz w:val="24"/>
                  <w:szCs w:val="24"/>
                  <w:lang w:eastAsia="en-AU"/>
                </w:rPr>
                <w:t> </w:t>
              </w:r>
              <w:r w:rsidRPr="00E963A2">
                <w:rPr>
                  <w:rFonts w:ascii="Times New Roman" w:eastAsia="Times New Roman" w:hAnsi="Times New Roman" w:cs="Times New Roman"/>
                  <w:color w:val="000000"/>
                  <w:sz w:val="24"/>
                  <w:szCs w:val="24"/>
                  <w:lang w:eastAsia="en-AU"/>
                </w:rPr>
                <w:t> </w:t>
              </w:r>
              <w:r>
                <w:rPr>
                  <w:rFonts w:ascii="Times New Roman" w:eastAsia="Times New Roman" w:hAnsi="Times New Roman" w:cs="Times New Roman"/>
                  <w:color w:val="000000"/>
                  <w:sz w:val="24"/>
                  <w:szCs w:val="24"/>
                  <w:lang w:eastAsia="en-AU"/>
                </w:rPr>
                <w:t>N/A</w:t>
              </w:r>
            </w:ins>
          </w:p>
        </w:tc>
      </w:tr>
      <w:tr w:rsidR="00A5054E" w:rsidRPr="00A5054E" w14:paraId="35B0CD66" w14:textId="77777777" w:rsidTr="00A5054E">
        <w:trPr>
          <w:trHeight w:val="330"/>
          <w:ins w:id="5089" w:author="Jeremie Giraud" w:date="2019-08-08T16:07:00Z"/>
          <w:trPrChange w:id="5090" w:author="Jeremie Giraud" w:date="2019-08-08T16:09:00Z">
            <w:trPr>
              <w:trHeight w:val="330"/>
            </w:trPr>
          </w:trPrChange>
        </w:trPr>
        <w:tc>
          <w:tcPr>
            <w:tcW w:w="4106" w:type="dxa"/>
            <w:noWrap/>
            <w:hideMark/>
            <w:tcPrChange w:id="5091" w:author="Jeremie Giraud" w:date="2019-08-08T16:09:00Z">
              <w:tcPr>
                <w:tcW w:w="1897" w:type="dxa"/>
                <w:noWrap/>
                <w:hideMark/>
              </w:tcPr>
            </w:tcPrChange>
          </w:tcPr>
          <w:p w14:paraId="71B63181" w14:textId="77777777" w:rsidR="00A5054E" w:rsidRPr="00A5054E" w:rsidRDefault="00A5054E" w:rsidP="00A5054E">
            <w:pPr>
              <w:rPr>
                <w:ins w:id="5092" w:author="Jeremie Giraud" w:date="2019-08-08T16:07:00Z"/>
                <w:rFonts w:ascii="Times New Roman" w:eastAsia="Times New Roman" w:hAnsi="Times New Roman" w:cs="Times New Roman"/>
                <w:color w:val="000000"/>
                <w:sz w:val="24"/>
                <w:szCs w:val="24"/>
                <w:lang w:eastAsia="en-AU"/>
              </w:rPr>
            </w:pPr>
            <w:ins w:id="5093" w:author="Jeremie Giraud" w:date="2019-08-08T16:07:00Z">
              <w:r w:rsidRPr="00A5054E">
                <w:rPr>
                  <w:rFonts w:ascii="Times New Roman" w:eastAsia="Times New Roman" w:hAnsi="Times New Roman" w:cs="Times New Roman"/>
                  <w:color w:val="000000"/>
                  <w:sz w:val="24"/>
                  <w:szCs w:val="24"/>
                  <w:lang w:eastAsia="en-AU"/>
                </w:rPr>
                <w:t xml:space="preserve">Depth weighting power, beta**          </w:t>
              </w:r>
            </w:ins>
          </w:p>
        </w:tc>
        <w:tc>
          <w:tcPr>
            <w:tcW w:w="2693" w:type="dxa"/>
            <w:noWrap/>
            <w:hideMark/>
            <w:tcPrChange w:id="5094" w:author="Jeremie Giraud" w:date="2019-08-08T16:09:00Z">
              <w:tcPr>
                <w:tcW w:w="4902" w:type="dxa"/>
                <w:noWrap/>
                <w:hideMark/>
              </w:tcPr>
            </w:tcPrChange>
          </w:tcPr>
          <w:p w14:paraId="75962330" w14:textId="77777777" w:rsidR="00A5054E" w:rsidRPr="00A5054E" w:rsidRDefault="00A5054E" w:rsidP="00A5054E">
            <w:pPr>
              <w:rPr>
                <w:ins w:id="5095" w:author="Jeremie Giraud" w:date="2019-08-08T16:07:00Z"/>
                <w:rFonts w:ascii="Times New Roman" w:eastAsia="Times New Roman" w:hAnsi="Times New Roman" w:cs="Times New Roman"/>
                <w:color w:val="000000"/>
                <w:sz w:val="24"/>
                <w:szCs w:val="24"/>
                <w:lang w:eastAsia="en-AU"/>
              </w:rPr>
            </w:pPr>
            <w:ins w:id="5096" w:author="Jeremie Giraud" w:date="2019-08-08T16:07:00Z">
              <w:r w:rsidRPr="00A5054E">
                <w:rPr>
                  <w:rFonts w:ascii="Times New Roman" w:eastAsia="Times New Roman" w:hAnsi="Times New Roman" w:cs="Times New Roman"/>
                  <w:color w:val="000000"/>
                  <w:sz w:val="24"/>
                  <w:szCs w:val="24"/>
                  <w:lang w:eastAsia="en-AU"/>
                </w:rPr>
                <w:t xml:space="preserve"> 1.4d0</w:t>
              </w:r>
            </w:ins>
          </w:p>
        </w:tc>
        <w:tc>
          <w:tcPr>
            <w:tcW w:w="2127" w:type="dxa"/>
            <w:noWrap/>
            <w:hideMark/>
            <w:tcPrChange w:id="5097" w:author="Jeremie Giraud" w:date="2019-08-08T16:09:00Z">
              <w:tcPr>
                <w:tcW w:w="2127" w:type="dxa"/>
                <w:noWrap/>
                <w:hideMark/>
              </w:tcPr>
            </w:tcPrChange>
          </w:tcPr>
          <w:p w14:paraId="1BD0D60F" w14:textId="4382D263" w:rsidR="00A5054E" w:rsidRPr="00A5054E" w:rsidRDefault="00A5054E" w:rsidP="00A5054E">
            <w:pPr>
              <w:rPr>
                <w:ins w:id="5098" w:author="Jeremie Giraud" w:date="2019-08-08T16:07:00Z"/>
                <w:rFonts w:ascii="Times New Roman" w:eastAsia="Times New Roman" w:hAnsi="Times New Roman" w:cs="Times New Roman"/>
                <w:color w:val="000000"/>
                <w:sz w:val="24"/>
                <w:szCs w:val="24"/>
                <w:lang w:eastAsia="en-AU"/>
              </w:rPr>
            </w:pPr>
            <w:ins w:id="5099" w:author="Jeremie Giraud" w:date="2019-08-08T16:08:00Z">
              <w:r w:rsidRPr="00E042D7">
                <w:rPr>
                  <w:rFonts w:ascii="Times New Roman" w:eastAsia="Times New Roman" w:hAnsi="Times New Roman" w:cs="Times New Roman"/>
                  <w:color w:val="000000"/>
                  <w:sz w:val="24"/>
                  <w:szCs w:val="24"/>
                  <w:lang w:eastAsia="en-AU"/>
                </w:rPr>
                <w:t>Survey dependant</w:t>
              </w:r>
            </w:ins>
          </w:p>
        </w:tc>
      </w:tr>
      <w:tr w:rsidR="00A5054E" w:rsidRPr="00A5054E" w14:paraId="2FA3CB68" w14:textId="77777777" w:rsidTr="00A5054E">
        <w:trPr>
          <w:trHeight w:val="330"/>
          <w:ins w:id="5100" w:author="Jeremie Giraud" w:date="2019-08-08T16:07:00Z"/>
          <w:trPrChange w:id="5101" w:author="Jeremie Giraud" w:date="2019-08-08T16:09:00Z">
            <w:trPr>
              <w:trHeight w:val="330"/>
            </w:trPr>
          </w:trPrChange>
        </w:trPr>
        <w:tc>
          <w:tcPr>
            <w:tcW w:w="4106" w:type="dxa"/>
            <w:noWrap/>
            <w:hideMark/>
            <w:tcPrChange w:id="5102" w:author="Jeremie Giraud" w:date="2019-08-08T16:09:00Z">
              <w:tcPr>
                <w:tcW w:w="1897" w:type="dxa"/>
                <w:noWrap/>
                <w:hideMark/>
              </w:tcPr>
            </w:tcPrChange>
          </w:tcPr>
          <w:p w14:paraId="5AC494A0" w14:textId="77777777" w:rsidR="00A5054E" w:rsidRPr="00A5054E" w:rsidRDefault="00A5054E" w:rsidP="00A5054E">
            <w:pPr>
              <w:rPr>
                <w:ins w:id="5103" w:author="Jeremie Giraud" w:date="2019-08-08T16:07:00Z"/>
                <w:rFonts w:ascii="Times New Roman" w:eastAsia="Times New Roman" w:hAnsi="Times New Roman" w:cs="Times New Roman"/>
                <w:color w:val="000000"/>
                <w:sz w:val="24"/>
                <w:szCs w:val="24"/>
                <w:lang w:eastAsia="en-AU"/>
              </w:rPr>
            </w:pPr>
            <w:ins w:id="5104" w:author="Jeremie Giraud" w:date="2019-08-08T16:07:00Z">
              <w:r w:rsidRPr="00A5054E">
                <w:rPr>
                  <w:rFonts w:ascii="Times New Roman" w:eastAsia="Times New Roman" w:hAnsi="Times New Roman" w:cs="Times New Roman"/>
                  <w:color w:val="000000"/>
                  <w:sz w:val="24"/>
                  <w:szCs w:val="24"/>
                  <w:lang w:eastAsia="en-AU"/>
                </w:rPr>
                <w:t xml:space="preserve">Depth weighting constant, Z0**         </w:t>
              </w:r>
            </w:ins>
          </w:p>
        </w:tc>
        <w:tc>
          <w:tcPr>
            <w:tcW w:w="2693" w:type="dxa"/>
            <w:noWrap/>
            <w:hideMark/>
            <w:tcPrChange w:id="5105" w:author="Jeremie Giraud" w:date="2019-08-08T16:09:00Z">
              <w:tcPr>
                <w:tcW w:w="4902" w:type="dxa"/>
                <w:noWrap/>
                <w:hideMark/>
              </w:tcPr>
            </w:tcPrChange>
          </w:tcPr>
          <w:p w14:paraId="42869E68" w14:textId="77777777" w:rsidR="00A5054E" w:rsidRPr="00A5054E" w:rsidRDefault="00A5054E" w:rsidP="00A5054E">
            <w:pPr>
              <w:rPr>
                <w:ins w:id="5106" w:author="Jeremie Giraud" w:date="2019-08-08T16:07:00Z"/>
                <w:rFonts w:ascii="Times New Roman" w:eastAsia="Times New Roman" w:hAnsi="Times New Roman" w:cs="Times New Roman"/>
                <w:color w:val="000000"/>
                <w:sz w:val="24"/>
                <w:szCs w:val="24"/>
                <w:lang w:eastAsia="en-AU"/>
              </w:rPr>
            </w:pPr>
            <w:ins w:id="5107" w:author="Jeremie Giraud" w:date="2019-08-08T16:07:00Z">
              <w:r w:rsidRPr="00A5054E">
                <w:rPr>
                  <w:rFonts w:ascii="Times New Roman" w:eastAsia="Times New Roman" w:hAnsi="Times New Roman" w:cs="Times New Roman"/>
                  <w:color w:val="000000"/>
                  <w:sz w:val="24"/>
                  <w:szCs w:val="24"/>
                  <w:lang w:eastAsia="en-AU"/>
                </w:rPr>
                <w:t xml:space="preserve"> 0.0d0</w:t>
              </w:r>
            </w:ins>
          </w:p>
        </w:tc>
        <w:tc>
          <w:tcPr>
            <w:tcW w:w="2127" w:type="dxa"/>
            <w:noWrap/>
            <w:hideMark/>
            <w:tcPrChange w:id="5108" w:author="Jeremie Giraud" w:date="2019-08-08T16:09:00Z">
              <w:tcPr>
                <w:tcW w:w="2127" w:type="dxa"/>
                <w:noWrap/>
                <w:hideMark/>
              </w:tcPr>
            </w:tcPrChange>
          </w:tcPr>
          <w:p w14:paraId="4177E548" w14:textId="52CD49CD" w:rsidR="00A5054E" w:rsidRPr="00A5054E" w:rsidRDefault="00A5054E" w:rsidP="00A5054E">
            <w:pPr>
              <w:rPr>
                <w:ins w:id="5109" w:author="Jeremie Giraud" w:date="2019-08-08T16:07:00Z"/>
                <w:rFonts w:ascii="Times New Roman" w:eastAsia="Times New Roman" w:hAnsi="Times New Roman" w:cs="Times New Roman"/>
                <w:color w:val="000000"/>
                <w:sz w:val="24"/>
                <w:szCs w:val="24"/>
                <w:lang w:eastAsia="en-AU"/>
              </w:rPr>
            </w:pPr>
            <w:ins w:id="5110" w:author="Jeremie Giraud" w:date="2019-08-08T16:08:00Z">
              <w:r w:rsidRPr="00E042D7">
                <w:rPr>
                  <w:rFonts w:ascii="Times New Roman" w:eastAsia="Times New Roman" w:hAnsi="Times New Roman" w:cs="Times New Roman"/>
                  <w:color w:val="000000"/>
                  <w:sz w:val="24"/>
                  <w:szCs w:val="24"/>
                  <w:lang w:eastAsia="en-AU"/>
                </w:rPr>
                <w:t>Survey dependant</w:t>
              </w:r>
            </w:ins>
          </w:p>
        </w:tc>
      </w:tr>
    </w:tbl>
    <w:p w14:paraId="3407C090" w14:textId="3EDD68E3" w:rsidR="00A5054E" w:rsidRDefault="00A5054E">
      <w:pPr>
        <w:pStyle w:val="Caption"/>
        <w:keepNext/>
        <w:rPr>
          <w:ins w:id="5111" w:author="Jeremie Giraud" w:date="2019-08-08T16:07:00Z"/>
        </w:rPr>
        <w:pPrChange w:id="5112" w:author="Jeremie Giraud" w:date="2019-08-08T16:07:00Z">
          <w:pPr>
            <w:pStyle w:val="Caption"/>
          </w:pPr>
        </w:pPrChange>
      </w:pPr>
    </w:p>
    <w:p w14:paraId="7FBF7701" w14:textId="0DA2B379" w:rsidR="00CB0C4B" w:rsidRDefault="00D22C5F">
      <w:pPr>
        <w:pStyle w:val="Heading2"/>
        <w:rPr>
          <w:ins w:id="5113" w:author="Jeremie Giraud" w:date="2019-08-08T13:52:00Z"/>
          <w:rFonts w:cstheme="minorHAnsi"/>
        </w:rPr>
        <w:pPrChange w:id="5114" w:author="Jeremie Giraud" w:date="2019-08-08T13:52:00Z">
          <w:pPr>
            <w:pStyle w:val="ListParagraph"/>
          </w:pPr>
        </w:pPrChange>
      </w:pPr>
      <w:del w:id="5115" w:author="Jeremie Giraud" w:date="2019-08-08T16:07:00Z">
        <w:r w:rsidRPr="00984526" w:rsidDel="00A5054E">
          <w:rPr>
            <w:rFonts w:cstheme="minorHAnsi"/>
          </w:rPr>
          <w:tab/>
        </w:r>
      </w:del>
      <w:ins w:id="5116" w:author="Jeremie Giraud" w:date="2019-08-08T13:52:00Z">
        <w:r w:rsidR="00CB0C4B">
          <w:rPr>
            <w:rFonts w:cstheme="minorHAnsi"/>
          </w:rPr>
          <w:t>Third part of parameter file</w:t>
        </w:r>
      </w:ins>
    </w:p>
    <w:p w14:paraId="35A40C41" w14:textId="27438E65" w:rsidR="00CB0C4B" w:rsidRDefault="00CB0C4B">
      <w:pPr>
        <w:rPr>
          <w:ins w:id="5117" w:author="Jeremie Giraud" w:date="2019-08-08T13:52:00Z"/>
        </w:rPr>
        <w:pPrChange w:id="5118" w:author="Jeremie Giraud" w:date="2019-08-08T13:52:00Z">
          <w:pPr>
            <w:pStyle w:val="ListParagraph"/>
          </w:pPr>
        </w:pPrChange>
      </w:pPr>
    </w:p>
    <w:p w14:paraId="65BA7E26" w14:textId="6C5DC333" w:rsidR="00CB0C4B" w:rsidRPr="00CB0C4B" w:rsidRDefault="00CB0C4B">
      <w:pPr>
        <w:pPrChange w:id="5119" w:author="Jeremie Giraud" w:date="2019-08-08T13:52:00Z">
          <w:pPr>
            <w:pStyle w:val="ListParagraph"/>
          </w:pPr>
        </w:pPrChange>
      </w:pPr>
      <w:ins w:id="5120" w:author="Jeremie Giraud" w:date="2019-08-08T13:52:00Z">
        <w:r>
          <w:t xml:space="preserve">The second part of the parameter file is given in </w:t>
        </w:r>
        <w:r>
          <w:fldChar w:fldCharType="begin"/>
        </w:r>
        <w:r>
          <w:instrText xml:space="preserve"> REF _Ref15050926 \h  \* MERGEFORMAT </w:instrText>
        </w:r>
      </w:ins>
      <w:ins w:id="5121" w:author="Jeremie Giraud" w:date="2019-08-08T13:52:00Z">
        <w:r>
          <w:fldChar w:fldCharType="separate"/>
        </w:r>
        <w:r>
          <w:t xml:space="preserve">Figure </w:t>
        </w:r>
        <w:r>
          <w:rPr>
            <w:noProof/>
          </w:rPr>
          <w:t>13</w:t>
        </w:r>
        <w:r>
          <w:fldChar w:fldCharType="end"/>
        </w:r>
        <w:r>
          <w:t>.</w:t>
        </w:r>
      </w:ins>
    </w:p>
    <w:p w14:paraId="054ECB60" w14:textId="77777777" w:rsidR="00AF73C7" w:rsidRDefault="009D116F">
      <w:pPr>
        <w:jc w:val="center"/>
        <w:rPr>
          <w:ins w:id="5122" w:author="Ashwani Prabhakar" w:date="2019-07-26T16:28:00Z"/>
        </w:rPr>
        <w:pPrChange w:id="5123" w:author="Ashwani Prabhakar" w:date="2019-07-29T18:28:00Z">
          <w:pPr>
            <w:pStyle w:val="ListParagraph"/>
          </w:pPr>
        </w:pPrChange>
      </w:pPr>
      <w:commentRangeStart w:id="5124"/>
      <w:commentRangeStart w:id="5125"/>
      <w:commentRangeStart w:id="5126"/>
      <w:commentRangeStart w:id="5127"/>
      <w:commentRangeStart w:id="5128"/>
      <w:r w:rsidRPr="005A7E00">
        <w:rPr>
          <w:noProof/>
          <w:lang w:eastAsia="en-AU"/>
        </w:rPr>
        <w:lastRenderedPageBreak/>
        <w:drawing>
          <wp:inline distT="0" distB="0" distL="0" distR="0" wp14:anchorId="4A4AE1FC" wp14:editId="166CE1F6">
            <wp:extent cx="5731510" cy="4042370"/>
            <wp:effectExtent l="0" t="0" r="2540" b="0"/>
            <wp:docPr id="12" name="Picture 12" descr="C:\TOMOFASTx\documentation\par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OMOFASTx\documentation\parfil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042370"/>
                    </a:xfrm>
                    <a:prstGeom prst="rect">
                      <a:avLst/>
                    </a:prstGeom>
                    <a:noFill/>
                    <a:ln>
                      <a:noFill/>
                    </a:ln>
                  </pic:spPr>
                </pic:pic>
              </a:graphicData>
            </a:graphic>
          </wp:inline>
        </w:drawing>
      </w:r>
      <w:commentRangeEnd w:id="5124"/>
      <w:commentRangeEnd w:id="5125"/>
    </w:p>
    <w:p w14:paraId="16608310" w14:textId="1975ED5E" w:rsidR="00AF73C7" w:rsidRDefault="00AF73C7">
      <w:pPr>
        <w:pStyle w:val="Caption"/>
        <w:jc w:val="center"/>
        <w:rPr>
          <w:ins w:id="5129" w:author="Ashwani Prabhakar" w:date="2019-07-26T16:28:00Z"/>
        </w:rPr>
        <w:pPrChange w:id="5130" w:author="Ashwani Prabhakar" w:date="2019-07-26T16:28:00Z">
          <w:pPr>
            <w:pStyle w:val="Caption"/>
          </w:pPr>
        </w:pPrChange>
      </w:pPr>
      <w:bookmarkStart w:id="5131" w:name="_Toc15299703"/>
      <w:bookmarkStart w:id="5132" w:name="_Ref15050926"/>
      <w:bookmarkStart w:id="5133" w:name="_Toc15328539"/>
      <w:bookmarkStart w:id="5134" w:name="_Toc15369126"/>
      <w:ins w:id="5135" w:author="Ashwani Prabhakar" w:date="2019-07-26T16:28:00Z">
        <w:r>
          <w:t xml:space="preserve">Figure </w:t>
        </w:r>
        <w:r>
          <w:fldChar w:fldCharType="begin"/>
        </w:r>
        <w:r>
          <w:instrText xml:space="preserve"> SEQ Figure \* ARABIC </w:instrText>
        </w:r>
      </w:ins>
      <w:r>
        <w:fldChar w:fldCharType="separate"/>
      </w:r>
      <w:ins w:id="5136" w:author="Jeremie Giraud" w:date="2019-08-08T12:43:00Z">
        <w:r w:rsidR="007D2A24">
          <w:rPr>
            <w:noProof/>
          </w:rPr>
          <w:t>13</w:t>
        </w:r>
      </w:ins>
      <w:bookmarkEnd w:id="5131"/>
      <w:ins w:id="5137" w:author="Ashwani Prabhakar" w:date="2019-07-26T16:28:00Z">
        <w:r>
          <w:fldChar w:fldCharType="end"/>
        </w:r>
      </w:ins>
      <w:bookmarkEnd w:id="5132"/>
      <w:ins w:id="5138" w:author="Ashwani Prabhakar" w:date="2019-07-29T17:45:00Z">
        <w:r w:rsidR="00F20905">
          <w:t xml:space="preserve"> Snapshot of the Parfile</w:t>
        </w:r>
      </w:ins>
      <w:ins w:id="5139" w:author="Ashwani Prabhakar" w:date="2019-07-29T17:46:00Z">
        <w:r w:rsidR="00F20905">
          <w:t xml:space="preserve"> </w:t>
        </w:r>
      </w:ins>
      <w:ins w:id="5140" w:author="Ashwani Prabhakar" w:date="2019-07-29T17:45:00Z">
        <w:r w:rsidR="00F20905">
          <w:t>(</w:t>
        </w:r>
      </w:ins>
      <w:ins w:id="5141" w:author="Ashwani Prabhakar" w:date="2019-07-29T17:46:00Z">
        <w:r w:rsidR="00F20905">
          <w:t>Parameter file</w:t>
        </w:r>
      </w:ins>
      <w:ins w:id="5142" w:author="Ashwani Prabhakar" w:date="2019-07-29T17:45:00Z">
        <w:r w:rsidR="00F20905">
          <w:t>)</w:t>
        </w:r>
      </w:ins>
      <w:bookmarkEnd w:id="5133"/>
      <w:bookmarkEnd w:id="5134"/>
    </w:p>
    <w:p w14:paraId="6B42DC3B" w14:textId="220A6EF1" w:rsidR="009D116F" w:rsidRPr="005A7E00" w:rsidDel="00AF3C14" w:rsidRDefault="00A152E1" w:rsidP="00AA2D85">
      <w:pPr>
        <w:pStyle w:val="ListParagraph"/>
        <w:rPr>
          <w:del w:id="5143" w:author="Jeremie Giraud" w:date="2019-08-08T16:09:00Z"/>
          <w:rFonts w:cstheme="minorHAnsi"/>
        </w:rPr>
      </w:pPr>
      <w:r>
        <w:rPr>
          <w:rStyle w:val="CommentReference"/>
        </w:rPr>
        <w:commentReference w:id="5124"/>
      </w:r>
      <w:r w:rsidR="00BE1C03">
        <w:rPr>
          <w:rStyle w:val="CommentReference"/>
        </w:rPr>
        <w:commentReference w:id="5125"/>
      </w:r>
      <w:commentRangeEnd w:id="5126"/>
      <w:r w:rsidR="0075309B">
        <w:rPr>
          <w:rStyle w:val="CommentReference"/>
        </w:rPr>
        <w:commentReference w:id="5126"/>
      </w:r>
      <w:commentRangeEnd w:id="5127"/>
      <w:r w:rsidR="00F95B07">
        <w:rPr>
          <w:rStyle w:val="CommentReference"/>
        </w:rPr>
        <w:commentReference w:id="5127"/>
      </w:r>
      <w:commentRangeEnd w:id="5128"/>
      <w:r>
        <w:rPr>
          <w:rStyle w:val="CommentReference"/>
        </w:rPr>
        <w:commentReference w:id="5128"/>
      </w:r>
    </w:p>
    <w:p w14:paraId="3C645D04" w14:textId="77777777" w:rsidR="00AF73C7" w:rsidDel="00AF3C14" w:rsidRDefault="00AF73C7" w:rsidP="00AA2D85">
      <w:pPr>
        <w:pStyle w:val="ListParagraph"/>
        <w:rPr>
          <w:ins w:id="5144" w:author="Ashwani Prabhakar" w:date="2019-07-26T16:28:00Z"/>
          <w:del w:id="5145" w:author="Jeremie Giraud" w:date="2019-08-08T16:09:00Z"/>
          <w:rFonts w:cstheme="minorHAnsi"/>
        </w:rPr>
      </w:pPr>
    </w:p>
    <w:p w14:paraId="1BFF3D2F" w14:textId="7F17EED6" w:rsidR="00AF73C7" w:rsidRPr="00984526" w:rsidDel="00AF3C14" w:rsidRDefault="00AF73C7">
      <w:pPr>
        <w:rPr>
          <w:ins w:id="5146" w:author="Ashwani Prabhakar" w:date="2019-07-26T16:28:00Z"/>
          <w:del w:id="5147" w:author="Jeremie Giraud" w:date="2019-08-08T16:09:00Z"/>
          <w:rFonts w:cstheme="minorHAnsi"/>
        </w:rPr>
        <w:pPrChange w:id="5148" w:author="Jeremie Giraud" w:date="2019-08-08T16:09:00Z">
          <w:pPr>
            <w:pStyle w:val="ListParagraph"/>
          </w:pPr>
        </w:pPrChange>
      </w:pPr>
    </w:p>
    <w:p w14:paraId="6B7F3FFA" w14:textId="12E10821" w:rsidR="00AF73C7" w:rsidDel="00AF3C14" w:rsidRDefault="00AF73C7">
      <w:pPr>
        <w:rPr>
          <w:ins w:id="5149" w:author="Ashwani Prabhakar" w:date="2019-07-26T16:28:00Z"/>
          <w:del w:id="5150" w:author="Jeremie Giraud" w:date="2019-08-08T16:09:00Z"/>
        </w:rPr>
        <w:pPrChange w:id="5151" w:author="Jeremie Giraud" w:date="2019-08-08T16:09:00Z">
          <w:pPr>
            <w:pStyle w:val="ListParagraph"/>
          </w:pPr>
        </w:pPrChange>
      </w:pPr>
    </w:p>
    <w:p w14:paraId="49ABFC8F" w14:textId="14ADFCDE" w:rsidR="00AF73C7" w:rsidDel="00AF3C14" w:rsidRDefault="00AF73C7">
      <w:pPr>
        <w:rPr>
          <w:ins w:id="5152" w:author="Ashwani Prabhakar" w:date="2019-07-26T16:28:00Z"/>
          <w:del w:id="5153" w:author="Jeremie Giraud" w:date="2019-08-08T16:09:00Z"/>
        </w:rPr>
        <w:pPrChange w:id="5154" w:author="Jeremie Giraud" w:date="2019-08-08T16:09:00Z">
          <w:pPr>
            <w:pStyle w:val="ListParagraph"/>
          </w:pPr>
        </w:pPrChange>
      </w:pPr>
    </w:p>
    <w:p w14:paraId="42F923E9" w14:textId="4DF94A48" w:rsidR="00394B46" w:rsidRPr="005A7E00" w:rsidRDefault="00475E1E">
      <w:pPr>
        <w:pStyle w:val="ListParagraph"/>
      </w:pPr>
      <w:del w:id="5155" w:author="Jeremie Giraud" w:date="2019-07-29T21:25:00Z">
        <w:r>
          <w:delText xml:space="preserve">  </w:delText>
        </w:r>
      </w:del>
      <w:ins w:id="5156" w:author="Jeremie Giraud" w:date="2019-07-29T21:25:00Z">
        <w:r>
          <w:t xml:space="preserve"> </w:t>
        </w:r>
      </w:ins>
      <w:del w:id="5157" w:author="Jeremie Giraud" w:date="2019-07-29T21:25:00Z">
        <w:r>
          <w:delText xml:space="preserve">  </w:delText>
        </w:r>
      </w:del>
      <w:ins w:id="5158" w:author="Jeremie Giraud" w:date="2019-07-29T21:25:00Z">
        <w:r>
          <w:t xml:space="preserve"> </w:t>
        </w:r>
      </w:ins>
      <w:del w:id="5159" w:author="Jeremie Giraud" w:date="2019-07-29T21:25:00Z">
        <w:r>
          <w:delText xml:space="preserve">  </w:delText>
        </w:r>
      </w:del>
      <w:ins w:id="5160" w:author="Jeremie Giraud" w:date="2019-07-29T21:25:00Z">
        <w:r>
          <w:t xml:space="preserve"> </w:t>
        </w:r>
      </w:ins>
      <w:del w:id="5161" w:author="Jeremie Giraud" w:date="2019-07-29T21:25:00Z">
        <w:r>
          <w:delText xml:space="preserve">  </w:delText>
        </w:r>
      </w:del>
      <w:ins w:id="5162" w:author="Jeremie Giraud" w:date="2019-07-29T21:25:00Z">
        <w:r>
          <w:t xml:space="preserve"> </w:t>
        </w:r>
      </w:ins>
      <w:del w:id="5163" w:author="Jeremie Giraud" w:date="2019-07-29T21:25:00Z">
        <w:r>
          <w:delText xml:space="preserve">  </w:delText>
        </w:r>
      </w:del>
      <w:ins w:id="5164" w:author="Jeremie Giraud" w:date="2019-07-29T21:25:00Z">
        <w:r>
          <w:t xml:space="preserve"> </w:t>
        </w:r>
      </w:ins>
      <w:del w:id="5165" w:author="Jeremie Giraud" w:date="2019-07-29T21:25:00Z">
        <w:r>
          <w:delText xml:space="preserve">  </w:delText>
        </w:r>
      </w:del>
      <w:ins w:id="5166" w:author="Jeremie Giraud" w:date="2019-07-29T21:25:00Z">
        <w:r>
          <w:t xml:space="preserve"> </w:t>
        </w:r>
      </w:ins>
      <w:del w:id="5167" w:author="Jeremie Giraud" w:date="2019-07-29T21:25:00Z">
        <w:r>
          <w:delText xml:space="preserve">  </w:delText>
        </w:r>
      </w:del>
      <w:ins w:id="5168" w:author="Jeremie Giraud" w:date="2019-07-29T21:25:00Z">
        <w:r>
          <w:t xml:space="preserve"> </w:t>
        </w:r>
      </w:ins>
      <w:del w:id="5169" w:author="Jeremie Giraud" w:date="2019-07-29T21:25:00Z">
        <w:r>
          <w:delText xml:space="preserve">  </w:delText>
        </w:r>
      </w:del>
      <w:ins w:id="5170" w:author="Jeremie Giraud" w:date="2019-07-29T21:25:00Z">
        <w:r>
          <w:t xml:space="preserve"> </w:t>
        </w:r>
      </w:ins>
      <w:del w:id="5171" w:author="Jeremie Giraud" w:date="2019-07-29T21:25:00Z">
        <w:r>
          <w:delText xml:space="preserve">  </w:delText>
        </w:r>
      </w:del>
      <w:ins w:id="5172" w:author="Jeremie Giraud" w:date="2019-07-29T21:25:00Z">
        <w:r>
          <w:t xml:space="preserve"> </w:t>
        </w:r>
      </w:ins>
      <w:del w:id="5173" w:author="Jeremie Giraud" w:date="2019-07-29T21:25:00Z">
        <w:r>
          <w:delText xml:space="preserve">  </w:delText>
        </w:r>
      </w:del>
      <w:ins w:id="5174" w:author="Jeremie Giraud" w:date="2019-07-29T21:25:00Z">
        <w:r>
          <w:t xml:space="preserve"> </w:t>
        </w:r>
      </w:ins>
      <w:del w:id="5175" w:author="Jeremie Giraud" w:date="2019-07-29T21:25:00Z">
        <w:r>
          <w:delText xml:space="preserve">  </w:delText>
        </w:r>
      </w:del>
      <w:ins w:id="5176" w:author="Jeremie Giraud" w:date="2019-07-29T21:25:00Z">
        <w:r>
          <w:t xml:space="preserve"> </w:t>
        </w:r>
      </w:ins>
      <w:del w:id="5177" w:author="Jeremie Giraud" w:date="2019-07-29T21:25:00Z">
        <w:r>
          <w:delText xml:space="preserve">  </w:delText>
        </w:r>
      </w:del>
      <w:ins w:id="5178" w:author="Jeremie Giraud" w:date="2019-07-29T21:25:00Z">
        <w:r>
          <w:t xml:space="preserve"> </w:t>
        </w:r>
      </w:ins>
      <w:del w:id="5179" w:author="Jeremie Giraud" w:date="2019-07-29T21:25:00Z">
        <w:r>
          <w:delText xml:space="preserve">  </w:delText>
        </w:r>
      </w:del>
      <w:ins w:id="5180" w:author="Jeremie Giraud" w:date="2019-07-29T21:25:00Z">
        <w:r>
          <w:t xml:space="preserve"> </w:t>
        </w:r>
      </w:ins>
      <w:del w:id="5181" w:author="Jeremie Giraud" w:date="2019-07-29T21:25:00Z">
        <w:r>
          <w:delText xml:space="preserve">  </w:delText>
        </w:r>
      </w:del>
      <w:ins w:id="5182" w:author="Jeremie Giraud" w:date="2019-07-29T21:25:00Z">
        <w:r>
          <w:t xml:space="preserve"> </w:t>
        </w:r>
      </w:ins>
      <w:del w:id="5183" w:author="Jeremie Giraud" w:date="2019-07-29T21:25:00Z">
        <w:r>
          <w:delText xml:space="preserve">  </w:delText>
        </w:r>
      </w:del>
      <w:ins w:id="5184" w:author="Jeremie Giraud" w:date="2019-07-29T21:25:00Z">
        <w:r>
          <w:t xml:space="preserve"> </w:t>
        </w:r>
      </w:ins>
      <w:del w:id="5185" w:author="Jeremie Giraud" w:date="2019-07-29T21:25:00Z">
        <w:r>
          <w:delText xml:space="preserve">  </w:delText>
        </w:r>
      </w:del>
      <w:ins w:id="5186" w:author="Jeremie Giraud" w:date="2019-07-29T21:25:00Z">
        <w:r>
          <w:t xml:space="preserve"> </w:t>
        </w:r>
      </w:ins>
      <w:del w:id="5187" w:author="Jeremie Giraud" w:date="2019-07-29T21:25:00Z">
        <w:r>
          <w:delText xml:space="preserve">  </w:delText>
        </w:r>
      </w:del>
      <w:ins w:id="5188" w:author="Jeremie Giraud" w:date="2019-07-29T21:25:00Z">
        <w:r>
          <w:t xml:space="preserve"> </w:t>
        </w:r>
      </w:ins>
      <w:del w:id="5189" w:author="Jeremie Giraud" w:date="2019-07-29T21:25:00Z">
        <w:r>
          <w:delText xml:space="preserve">  </w:delText>
        </w:r>
      </w:del>
      <w:ins w:id="5190" w:author="Jeremie Giraud" w:date="2019-07-29T21:25:00Z">
        <w:r>
          <w:t xml:space="preserve"> </w:t>
        </w:r>
      </w:ins>
      <w:del w:id="5191" w:author="Jeremie Giraud" w:date="2019-07-29T21:25:00Z">
        <w:r>
          <w:delText xml:space="preserve">  </w:delText>
        </w:r>
      </w:del>
      <w:ins w:id="5192" w:author="Jeremie Giraud" w:date="2019-07-29T21:25:00Z">
        <w:r>
          <w:t xml:space="preserve"> </w:t>
        </w:r>
      </w:ins>
      <w:del w:id="5193" w:author="Jeremie Giraud" w:date="2019-07-29T21:25:00Z">
        <w:r w:rsidDel="009C1EA6">
          <w:delText xml:space="preserve">  </w:delText>
        </w:r>
      </w:del>
      <w:ins w:id="5194" w:author="Jeremie Giraud" w:date="2019-07-29T21:25:00Z">
        <w:r w:rsidR="009C1EA6">
          <w:t xml:space="preserve"> </w:t>
        </w:r>
      </w:ins>
      <w:del w:id="5195" w:author="Jeremie Giraud" w:date="2019-07-29T21:25:00Z">
        <w:r w:rsidDel="009C1EA6">
          <w:delText xml:space="preserve">  </w:delText>
        </w:r>
      </w:del>
      <w:ins w:id="5196" w:author="Jeremie Giraud" w:date="2019-07-29T21:25:00Z">
        <w:r w:rsidR="009C1EA6">
          <w:t xml:space="preserve"> </w:t>
        </w:r>
      </w:ins>
      <w:del w:id="5197" w:author="Jeremie Giraud" w:date="2019-07-29T21:25:00Z">
        <w:r w:rsidDel="009C1EA6">
          <w:delText xml:space="preserve">  </w:delText>
        </w:r>
      </w:del>
      <w:ins w:id="5198" w:author="Jeremie Giraud" w:date="2019-07-29T21:25:00Z">
        <w:r w:rsidR="009C1EA6">
          <w:t xml:space="preserve"> </w:t>
        </w:r>
      </w:ins>
      <w:del w:id="5199" w:author="Jeremie Giraud" w:date="2019-07-29T21:25:00Z">
        <w:r w:rsidDel="009C1EA6">
          <w:delText xml:space="preserve">  </w:delText>
        </w:r>
      </w:del>
      <w:ins w:id="5200" w:author="Jeremie Giraud" w:date="2019-07-29T21:25:00Z">
        <w:r w:rsidR="009C1EA6">
          <w:t xml:space="preserve"> </w:t>
        </w:r>
      </w:ins>
      <w:del w:id="5201" w:author="Jeremie Giraud" w:date="2019-07-29T21:25:00Z">
        <w:r w:rsidDel="009C1EA6">
          <w:delText xml:space="preserve">  </w:delText>
        </w:r>
      </w:del>
      <w:ins w:id="5202" w:author="Jeremie Giraud" w:date="2019-07-29T21:25:00Z">
        <w:r w:rsidR="009C1EA6">
          <w:t xml:space="preserve"> </w:t>
        </w:r>
      </w:ins>
      <w:del w:id="5203" w:author="Jeremie Giraud" w:date="2019-07-29T21:25:00Z">
        <w:r w:rsidDel="009C1EA6">
          <w:delText xml:space="preserve">  </w:delText>
        </w:r>
      </w:del>
      <w:ins w:id="5204" w:author="Jeremie Giraud" w:date="2019-07-29T21:25:00Z">
        <w:r w:rsidR="009C1EA6">
          <w:t xml:space="preserve"> </w:t>
        </w:r>
      </w:ins>
      <w:del w:id="5205" w:author="Jeremie Giraud" w:date="2019-07-29T21:25:00Z">
        <w:r w:rsidDel="009C1EA6">
          <w:delText xml:space="preserve">  </w:delText>
        </w:r>
      </w:del>
      <w:ins w:id="5206" w:author="Jeremie Giraud" w:date="2019-07-29T21:25:00Z">
        <w:r w:rsidR="009C1EA6">
          <w:t xml:space="preserve"> </w:t>
        </w:r>
      </w:ins>
      <w:del w:id="5207" w:author="Jeremie Giraud" w:date="2019-07-29T21:25:00Z">
        <w:r w:rsidDel="009C1EA6">
          <w:delText xml:space="preserve">  </w:delText>
        </w:r>
      </w:del>
      <w:ins w:id="5208" w:author="Jeremie Giraud" w:date="2019-07-29T21:25:00Z">
        <w:r w:rsidR="009C1EA6">
          <w:t xml:space="preserve"> </w:t>
        </w:r>
      </w:ins>
      <w:del w:id="5209" w:author="Jeremie Giraud" w:date="2019-07-29T21:25:00Z">
        <w:r w:rsidDel="009C1EA6">
          <w:delText xml:space="preserve">  </w:delText>
        </w:r>
      </w:del>
      <w:ins w:id="5210" w:author="Jeremie Giraud" w:date="2019-07-29T21:25:00Z">
        <w:r w:rsidR="009C1EA6">
          <w:t xml:space="preserve"> </w:t>
        </w:r>
      </w:ins>
      <w:r>
        <w:t xml:space="preserve"> </w:t>
      </w:r>
      <w:del w:id="5211" w:author="Ashwani Prabhakar" w:date="2019-07-26T16:28:00Z">
        <w:r w:rsidDel="00AF73C7">
          <w:delText>Figure- 5.3</w:delText>
        </w:r>
      </w:del>
    </w:p>
    <w:p w14:paraId="3AD09AF5" w14:textId="08E3B75A" w:rsidR="00394B46" w:rsidRDefault="00CB0C4B">
      <w:pPr>
        <w:pPrChange w:id="5212" w:author="Ashwani Prabhakar" w:date="2019-07-26T16:28:00Z">
          <w:pPr>
            <w:pStyle w:val="ListParagraph"/>
          </w:pPr>
        </w:pPrChange>
      </w:pPr>
      <w:ins w:id="5213" w:author="Jeremie Giraud" w:date="2019-08-08T13:52:00Z">
        <w:r>
          <w:t xml:space="preserve">The </w:t>
        </w:r>
      </w:ins>
      <w:del w:id="5214" w:author="Jeremie Giraud" w:date="2019-08-08T13:52:00Z">
        <w:r w:rsidR="00475E1E" w:rsidDel="00CB0C4B">
          <w:delText>E</w:delText>
        </w:r>
      </w:del>
      <w:ins w:id="5215" w:author="Jeremie Giraud" w:date="2019-08-08T13:52:00Z">
        <w:r>
          <w:t>e</w:t>
        </w:r>
      </w:ins>
      <w:r w:rsidR="00475E1E">
        <w:t xml:space="preserve">xplanation of </w:t>
      </w:r>
      <w:ins w:id="5216" w:author="Ashwani Prabhakar" w:date="2019-07-26T16:28:00Z">
        <w:r w:rsidR="00AF73C7">
          <w:fldChar w:fldCharType="begin"/>
        </w:r>
        <w:r w:rsidR="00AF73C7">
          <w:instrText xml:space="preserve"> REF _Ref15050926 \h </w:instrText>
        </w:r>
      </w:ins>
      <w:r w:rsidR="00AF73C7">
        <w:instrText xml:space="preserve"> \* MERGEFORMAT </w:instrText>
      </w:r>
      <w:r w:rsidR="00AF73C7">
        <w:fldChar w:fldCharType="separate"/>
      </w:r>
      <w:ins w:id="5217" w:author="Jeremie Giraud" w:date="2019-08-08T12:43:00Z">
        <w:r w:rsidR="007D2A24">
          <w:t xml:space="preserve">Figure </w:t>
        </w:r>
        <w:r w:rsidR="007D2A24">
          <w:rPr>
            <w:noProof/>
          </w:rPr>
          <w:t>13</w:t>
        </w:r>
      </w:ins>
      <w:ins w:id="5218" w:author="Ashwani Prabhakar" w:date="2019-07-26T16:28:00Z">
        <w:r w:rsidR="00AF73C7">
          <w:fldChar w:fldCharType="end"/>
        </w:r>
      </w:ins>
      <w:del w:id="5219" w:author="Ashwani Prabhakar" w:date="2019-07-26T16:28:00Z">
        <w:r w:rsidR="00475E1E" w:rsidDel="00AF73C7">
          <w:delText>Figure 5.3</w:delText>
        </w:r>
      </w:del>
      <w:ins w:id="5220" w:author="Jeremie Giraud" w:date="2019-08-08T13:52:00Z">
        <w:r>
          <w:t xml:space="preserve"> follows. </w:t>
        </w:r>
      </w:ins>
    </w:p>
    <w:p w14:paraId="312B3A38" w14:textId="0F83F3EF" w:rsidR="00475E1E" w:rsidRDefault="00475E1E" w:rsidP="00AA2D85">
      <w:pPr>
        <w:pStyle w:val="ListParagraph"/>
        <w:rPr>
          <w:rFonts w:cstheme="minorHAnsi"/>
        </w:rPr>
      </w:pPr>
    </w:p>
    <w:p w14:paraId="7B17DEE5" w14:textId="516FA3CF" w:rsidR="00AF3C14" w:rsidRPr="00984526" w:rsidRDefault="00475E1E">
      <w:pPr>
        <w:pStyle w:val="Heading3"/>
        <w:pPrChange w:id="5221" w:author="Jeremie Giraud" w:date="2019-08-08T16:09:00Z">
          <w:pPr>
            <w:pStyle w:val="ListParagraph"/>
          </w:pPr>
        </w:pPrChange>
      </w:pPr>
      <w:del w:id="5222" w:author="Ashwani Prabhakar" w:date="2019-07-24T17:39:00Z">
        <w:r w:rsidRPr="00EC61A3" w:rsidDel="00EC61A3">
          <w:delText xml:space="preserve">5.2.1.12 </w:delText>
        </w:r>
      </w:del>
      <w:bookmarkStart w:id="5223" w:name="_Toc15055944"/>
      <w:bookmarkStart w:id="5224" w:name="_Toc15299760"/>
      <w:bookmarkStart w:id="5225" w:name="_Toc15328596"/>
      <w:bookmarkStart w:id="5226" w:name="_Toc16161028"/>
      <w:r w:rsidRPr="00EC61A3">
        <w:t>MATRIX COMPRESSION parameters</w:t>
      </w:r>
      <w:bookmarkEnd w:id="5223"/>
      <w:bookmarkEnd w:id="5224"/>
      <w:bookmarkEnd w:id="5225"/>
      <w:bookmarkEnd w:id="5226"/>
    </w:p>
    <w:p w14:paraId="5A0AA88C" w14:textId="77777777" w:rsidR="00475E1E" w:rsidRDefault="00475E1E">
      <w:pPr>
        <w:pStyle w:val="ListParagraph"/>
        <w:rPr>
          <w:rFonts w:cstheme="minorHAnsi"/>
        </w:rPr>
      </w:pPr>
    </w:p>
    <w:p w14:paraId="54550595" w14:textId="7C797425" w:rsidR="00AF73C7" w:rsidRDefault="00475E1E">
      <w:pPr>
        <w:pStyle w:val="ListParagraph"/>
        <w:numPr>
          <w:ilvl w:val="0"/>
          <w:numId w:val="131"/>
        </w:numPr>
        <w:rPr>
          <w:ins w:id="5227" w:author="Ashwani Prabhakar" w:date="2019-07-26T16:46:00Z"/>
        </w:rPr>
        <w:pPrChange w:id="5228" w:author="Ashwani Prabhakar" w:date="2019-07-26T16:29:00Z">
          <w:pPr>
            <w:pStyle w:val="ListParagraph"/>
            <w:numPr>
              <w:numId w:val="46"/>
            </w:numPr>
            <w:ind w:left="2160" w:hanging="360"/>
          </w:pPr>
        </w:pPrChange>
      </w:pPr>
      <w:commentRangeStart w:id="5229"/>
      <w:commentRangeStart w:id="5230"/>
      <w:commentRangeStart w:id="5231"/>
      <w:r>
        <w:t>This section includes some of the</w:t>
      </w:r>
      <w:r w:rsidR="00957D31">
        <w:t xml:space="preserve"> matrix compression parameters</w:t>
      </w:r>
      <w:r>
        <w:t xml:space="preserve"> which are self-explanatory and model dependent. Generally, they are not be changed while running TOMOFAST-x.</w:t>
      </w:r>
      <w:commentRangeEnd w:id="5229"/>
      <w:r w:rsidR="00BE1C03">
        <w:rPr>
          <w:rStyle w:val="CommentReference"/>
        </w:rPr>
        <w:commentReference w:id="5229"/>
      </w:r>
      <w:commentRangeEnd w:id="5230"/>
    </w:p>
    <w:p w14:paraId="5A69BB8E" w14:textId="77777777" w:rsidR="00761303" w:rsidRDefault="00761303">
      <w:pPr>
        <w:pStyle w:val="ListParagraph"/>
        <w:rPr>
          <w:ins w:id="5232" w:author="Ashwani Prabhakar" w:date="2019-07-26T16:33:00Z"/>
        </w:rPr>
        <w:pPrChange w:id="5233" w:author="Ashwani Prabhakar" w:date="2019-07-26T16:46:00Z">
          <w:pPr>
            <w:pStyle w:val="ListParagraph"/>
            <w:numPr>
              <w:numId w:val="46"/>
            </w:numPr>
            <w:ind w:left="2160" w:hanging="360"/>
          </w:pPr>
        </w:pPrChange>
      </w:pPr>
    </w:p>
    <w:p w14:paraId="513425CF" w14:textId="1FC9D4DD" w:rsidR="00761303" w:rsidRDefault="00AF73C7" w:rsidP="00761303">
      <w:pPr>
        <w:pStyle w:val="ListParagraph"/>
        <w:numPr>
          <w:ilvl w:val="0"/>
          <w:numId w:val="131"/>
        </w:numPr>
        <w:rPr>
          <w:ins w:id="5234" w:author="Ashwani Prabhakar" w:date="2019-07-26T16:46:00Z"/>
        </w:rPr>
      </w:pPr>
      <w:commentRangeStart w:id="5235"/>
      <w:ins w:id="5236" w:author="Ashwani Prabhakar" w:date="2019-07-26T16:33:00Z">
        <w:r>
          <w:t>For general information, threshold distance stand</w:t>
        </w:r>
      </w:ins>
      <w:ins w:id="5237" w:author="Ashwani Prabhakar" w:date="2019-07-26T16:34:00Z">
        <w:r>
          <w:t xml:space="preserve">s for the distance between </w:t>
        </w:r>
      </w:ins>
      <w:ins w:id="5238" w:author="Ashwani Prabhakar" w:date="2019-07-30T09:02:00Z">
        <w:r w:rsidR="0020664D">
          <w:t>source</w:t>
        </w:r>
      </w:ins>
      <w:ins w:id="5239" w:author="Ashwani Prabhakar" w:date="2019-07-26T16:34:00Z">
        <w:r>
          <w:t xml:space="preserve"> to cell</w:t>
        </w:r>
      </w:ins>
      <w:ins w:id="5240" w:author="Ashwani Prabhakar" w:date="2019-07-26T16:43:00Z">
        <w:r w:rsidR="00761303">
          <w:t xml:space="preserve"> while calculating radius</w:t>
        </w:r>
      </w:ins>
      <w:ins w:id="5241" w:author="Ashwani Prabhakar" w:date="2019-07-26T16:34:00Z">
        <w:r>
          <w:t xml:space="preserve">. </w:t>
        </w:r>
      </w:ins>
      <w:r w:rsidR="0057236E">
        <w:rPr>
          <w:rStyle w:val="CommentReference"/>
        </w:rPr>
        <w:commentReference w:id="5230"/>
      </w:r>
      <w:commentRangeEnd w:id="5231"/>
      <w:ins w:id="5242" w:author="Ashwani Prabhakar" w:date="2019-07-26T16:34:00Z">
        <w:r>
          <w:t>It includes the feature of accepting the effects of the surrounding bodies</w:t>
        </w:r>
      </w:ins>
      <w:ins w:id="5243" w:author="Ashwani Prabhakar" w:date="2019-07-26T16:36:00Z">
        <w:r>
          <w:t>/ rocks/ strata</w:t>
        </w:r>
      </w:ins>
      <w:ins w:id="5244" w:author="Ashwani Prabhakar" w:date="2019-07-26T16:34:00Z">
        <w:r>
          <w:t xml:space="preserve"> while </w:t>
        </w:r>
      </w:ins>
      <w:ins w:id="5245" w:author="Ashwani Prabhakar" w:date="2019-07-26T16:35:00Z">
        <w:r>
          <w:t>calculating</w:t>
        </w:r>
      </w:ins>
      <w:ins w:id="5246" w:author="Ashwani Prabhakar" w:date="2019-07-26T16:34:00Z">
        <w:r>
          <w:t xml:space="preserve"> </w:t>
        </w:r>
      </w:ins>
      <w:ins w:id="5247" w:author="Ashwani Prabhakar" w:date="2019-07-26T16:35:00Z">
        <w:r>
          <w:t>th</w:t>
        </w:r>
        <w:r w:rsidR="00761303">
          <w:t>e Jacobian Matrix</w:t>
        </w:r>
        <w:r>
          <w:t xml:space="preserve">. </w:t>
        </w:r>
      </w:ins>
      <w:r w:rsidR="00A152E1">
        <w:rPr>
          <w:rStyle w:val="CommentReference"/>
        </w:rPr>
        <w:commentReference w:id="5231"/>
      </w:r>
      <w:commentRangeEnd w:id="5235"/>
      <w:r w:rsidR="00761303">
        <w:rPr>
          <w:rStyle w:val="CommentReference"/>
        </w:rPr>
        <w:commentReference w:id="5235"/>
      </w:r>
    </w:p>
    <w:p w14:paraId="03D89A3E" w14:textId="77777777" w:rsidR="00761303" w:rsidRDefault="00761303">
      <w:pPr>
        <w:pStyle w:val="ListParagraph"/>
        <w:rPr>
          <w:ins w:id="5248" w:author="Ashwani Prabhakar" w:date="2019-07-26T16:40:00Z"/>
        </w:rPr>
        <w:pPrChange w:id="5249" w:author="Ashwani Prabhakar" w:date="2019-07-26T16:46:00Z">
          <w:pPr>
            <w:pStyle w:val="ListParagraph"/>
            <w:numPr>
              <w:numId w:val="46"/>
            </w:numPr>
            <w:ind w:left="2160" w:hanging="360"/>
          </w:pPr>
        </w:pPrChange>
      </w:pPr>
    </w:p>
    <w:p w14:paraId="3A31EF5E" w14:textId="03B9ECCE" w:rsidR="00761303" w:rsidRDefault="00761303">
      <w:pPr>
        <w:pStyle w:val="ListParagraph"/>
        <w:numPr>
          <w:ilvl w:val="0"/>
          <w:numId w:val="131"/>
        </w:numPr>
        <w:rPr>
          <w:ins w:id="5250" w:author="Ashwani Prabhakar" w:date="2019-07-26T16:47:00Z"/>
        </w:rPr>
        <w:pPrChange w:id="5251" w:author="Ashwani Prabhakar" w:date="2019-07-26T16:29:00Z">
          <w:pPr>
            <w:pStyle w:val="ListParagraph"/>
            <w:numPr>
              <w:numId w:val="46"/>
            </w:numPr>
            <w:ind w:left="2160" w:hanging="360"/>
          </w:pPr>
        </w:pPrChange>
      </w:pPr>
      <w:ins w:id="5252" w:author="Ashwani Prabhakar" w:date="2019-07-26T16:40:00Z">
        <w:r>
          <w:t xml:space="preserve">Compression rate reduces the size of Jacobian Matrix </w:t>
        </w:r>
      </w:ins>
      <w:ins w:id="5253" w:author="Ashwani Prabhakar" w:date="2019-07-26T16:44:00Z">
        <w:r>
          <w:t>according to the value</w:t>
        </w:r>
      </w:ins>
      <w:ins w:id="5254" w:author="Ashwani Prabhakar" w:date="2019-07-26T16:40:00Z">
        <w:r>
          <w:t xml:space="preserve"> which </w:t>
        </w:r>
        <w:del w:id="5255" w:author="Jeremie Giraud" w:date="2019-07-29T21:26:00Z">
          <w:r>
            <w:delText>user</w:delText>
          </w:r>
        </w:del>
      </w:ins>
      <w:ins w:id="5256" w:author="Ashwani Prabhakar" w:date="2019-07-26T16:44:00Z">
        <w:del w:id="5257" w:author="Jeremie Giraud" w:date="2019-08-08T12:25:00Z">
          <w:r w:rsidDel="009A5B53">
            <w:delText xml:space="preserve"> </w:delText>
          </w:r>
        </w:del>
      </w:ins>
      <w:ins w:id="5258" w:author="Jeremie Giraud" w:date="2019-08-08T12:25:00Z">
        <w:r w:rsidR="009A5B53">
          <w:t xml:space="preserve">User </w:t>
        </w:r>
      </w:ins>
      <w:ins w:id="5259" w:author="Ashwani Prabhakar" w:date="2019-07-26T16:44:00Z">
        <w:r>
          <w:t>puts across this parameter. For example</w:t>
        </w:r>
        <w:r w:rsidR="006355B4">
          <w:t xml:space="preserve">, </w:t>
        </w:r>
        <w:r>
          <w:t xml:space="preserve">1 stands for accepting the full Jacobian Matrix during Inversion as shown in the Parfile </w:t>
        </w:r>
      </w:ins>
      <w:ins w:id="5260" w:author="Ashwani Prabhakar" w:date="2019-07-26T16:45:00Z">
        <w:r>
          <w:t>(</w:t>
        </w:r>
      </w:ins>
      <w:ins w:id="5261" w:author="Ashwani Prabhakar" w:date="2019-07-26T16:46:00Z">
        <w:r>
          <w:t>Parameter</w:t>
        </w:r>
      </w:ins>
      <w:ins w:id="5262" w:author="Ashwani Prabhakar" w:date="2019-07-26T16:45:00Z">
        <w:r>
          <w:t xml:space="preserve"> File).</w:t>
        </w:r>
        <w:del w:id="5263" w:author="Jeremie Giraud" w:date="2019-07-29T21:26:00Z">
          <w:r>
            <w:delText xml:space="preserve"> User</w:delText>
          </w:r>
        </w:del>
        <w:del w:id="5264" w:author="Jeremie Giraud" w:date="2019-08-08T12:25:00Z">
          <w:r w:rsidDel="009A5B53">
            <w:delText xml:space="preserve"> </w:delText>
          </w:r>
        </w:del>
      </w:ins>
      <w:ins w:id="5265" w:author="Jeremie Giraud" w:date="2019-08-08T12:25:00Z">
        <w:r w:rsidR="009A5B53">
          <w:t xml:space="preserve">User </w:t>
        </w:r>
      </w:ins>
      <w:ins w:id="5266" w:author="Ashwani Prabhakar" w:date="2019-07-26T16:45:00Z">
        <w:r>
          <w:t xml:space="preserve">need not to change this </w:t>
        </w:r>
      </w:ins>
      <w:ins w:id="5267" w:author="Ashwani Prabhakar" w:date="2019-07-26T16:46:00Z">
        <w:r>
          <w:t>parameter</w:t>
        </w:r>
      </w:ins>
      <w:ins w:id="5268" w:author="Ashwani Prabhakar" w:date="2019-07-26T16:45:00Z">
        <w:r>
          <w:t xml:space="preserve"> </w:t>
        </w:r>
      </w:ins>
      <w:ins w:id="5269" w:author="Ashwani Prabhakar" w:date="2019-07-26T16:46:00Z">
        <w:r>
          <w:t>while running TOMOFAST-x.</w:t>
        </w:r>
      </w:ins>
      <w:ins w:id="5270" w:author="Ashwani Prabhakar" w:date="2019-07-26T16:44:00Z">
        <w:del w:id="5271" w:author="Jeremie Giraud" w:date="2019-07-29T21:25:00Z">
          <w:r>
            <w:delText xml:space="preserve"> </w:delText>
          </w:r>
        </w:del>
      </w:ins>
      <w:ins w:id="5272" w:author="Ashwani Prabhakar" w:date="2019-07-26T16:40:00Z">
        <w:del w:id="5273" w:author="Jeremie Giraud" w:date="2019-07-29T21:25:00Z">
          <w:r>
            <w:delText xml:space="preserve"> </w:delText>
          </w:r>
        </w:del>
      </w:ins>
      <w:ins w:id="5274" w:author="Jeremie Giraud" w:date="2019-07-29T21:25:00Z">
        <w:r w:rsidR="009C1EA6">
          <w:t xml:space="preserve"> </w:t>
        </w:r>
      </w:ins>
    </w:p>
    <w:p w14:paraId="18ED463B" w14:textId="77777777" w:rsidR="006355B4" w:rsidRDefault="006355B4">
      <w:pPr>
        <w:pStyle w:val="ListParagraph"/>
        <w:rPr>
          <w:ins w:id="5275" w:author="Ashwani Prabhakar" w:date="2019-07-26T16:47:00Z"/>
        </w:rPr>
        <w:pPrChange w:id="5276" w:author="Ashwani Prabhakar" w:date="2019-07-26T16:47:00Z">
          <w:pPr>
            <w:pStyle w:val="ListParagraph"/>
            <w:numPr>
              <w:numId w:val="131"/>
            </w:numPr>
            <w:ind w:hanging="360"/>
          </w:pPr>
        </w:pPrChange>
      </w:pPr>
    </w:p>
    <w:p w14:paraId="6995A7BD" w14:textId="5BF8CF11" w:rsidR="006355B4" w:rsidRDefault="00AF3C14">
      <w:pPr>
        <w:pStyle w:val="Caption"/>
        <w:rPr>
          <w:ins w:id="5277" w:author="Jeremie Giraud" w:date="2019-08-08T16:10:00Z"/>
        </w:rPr>
        <w:pPrChange w:id="5278" w:author="Jeremie Giraud" w:date="2019-08-08T16:10:00Z">
          <w:pPr>
            <w:pStyle w:val="ListParagraph"/>
            <w:numPr>
              <w:numId w:val="46"/>
            </w:numPr>
            <w:ind w:left="2160" w:hanging="360"/>
          </w:pPr>
        </w:pPrChange>
      </w:pPr>
      <w:ins w:id="5279" w:author="Jeremie Giraud" w:date="2019-08-08T16:10:00Z">
        <w:r>
          <w:t xml:space="preserve">Table </w:t>
        </w:r>
        <w:r>
          <w:fldChar w:fldCharType="begin"/>
        </w:r>
        <w:r>
          <w:instrText xml:space="preserve"> SEQ Table \* ARABIC </w:instrText>
        </w:r>
      </w:ins>
      <w:r>
        <w:fldChar w:fldCharType="separate"/>
      </w:r>
      <w:ins w:id="5280" w:author="Jeremie Giraud" w:date="2019-08-08T16:10:00Z">
        <w:r>
          <w:rPr>
            <w:noProof/>
          </w:rPr>
          <w:t>12</w:t>
        </w:r>
        <w:r>
          <w:fldChar w:fldCharType="end"/>
        </w:r>
        <w:r>
          <w:t xml:space="preserve">. </w:t>
        </w:r>
        <w:r w:rsidRPr="008E71D2">
          <w:rPr>
            <w:rPrChange w:id="5281" w:author="Jeremie Giraud" w:date="2019-08-08T16:10:00Z">
              <w:rPr>
                <w:rFonts w:ascii="Times New Roman" w:eastAsia="Times New Roman" w:hAnsi="Times New Roman" w:cs="Times New Roman"/>
                <w:color w:val="000000"/>
                <w:sz w:val="24"/>
                <w:szCs w:val="24"/>
                <w:lang w:eastAsia="en-AU"/>
              </w:rPr>
            </w:rPrChange>
          </w:rPr>
          <w:t>MATRIX COMPRESSION</w:t>
        </w:r>
        <w:r w:rsidRPr="00A5054E">
          <w:rPr>
            <w:rFonts w:ascii="Times New Roman" w:eastAsia="Times New Roman" w:hAnsi="Times New Roman" w:cs="Times New Roman"/>
            <w:color w:val="000000"/>
            <w:sz w:val="24"/>
            <w:szCs w:val="24"/>
            <w:lang w:eastAsia="en-AU"/>
          </w:rPr>
          <w:t xml:space="preserve"> </w:t>
        </w:r>
        <w:r w:rsidRPr="00F14A1C">
          <w:t xml:space="preserve">parameters </w:t>
        </w:r>
        <w:r>
          <w:t>section of parfile.</w:t>
        </w:r>
      </w:ins>
    </w:p>
    <w:p w14:paraId="43F49FD6" w14:textId="5202D7DC" w:rsidR="00AF3C14" w:rsidRDefault="00AF3C14">
      <w:pPr>
        <w:rPr>
          <w:ins w:id="5282" w:author="Jeremie Giraud" w:date="2019-08-08T16:11:00Z"/>
        </w:rPr>
        <w:pPrChange w:id="5283" w:author="Jeremie Giraud" w:date="2019-08-08T16:09:00Z">
          <w:pPr>
            <w:pStyle w:val="ListParagraph"/>
            <w:numPr>
              <w:numId w:val="46"/>
            </w:numPr>
            <w:ind w:left="2160" w:hanging="360"/>
          </w:pPr>
        </w:pPrChange>
      </w:pPr>
    </w:p>
    <w:tbl>
      <w:tblPr>
        <w:tblW w:w="8789" w:type="dxa"/>
        <w:tblInd w:w="-10" w:type="dxa"/>
        <w:tblLook w:val="04A0" w:firstRow="1" w:lastRow="0" w:firstColumn="1" w:lastColumn="0" w:noHBand="0" w:noVBand="1"/>
        <w:tblPrChange w:id="5284" w:author="Jeremie Giraud" w:date="2019-08-08T16:11:00Z">
          <w:tblPr>
            <w:tblW w:w="3100" w:type="dxa"/>
            <w:tblInd w:w="-10" w:type="dxa"/>
            <w:tblLook w:val="04A0" w:firstRow="1" w:lastRow="0" w:firstColumn="1" w:lastColumn="0" w:noHBand="0" w:noVBand="1"/>
          </w:tblPr>
        </w:tblPrChange>
      </w:tblPr>
      <w:tblGrid>
        <w:gridCol w:w="3544"/>
        <w:gridCol w:w="3260"/>
        <w:gridCol w:w="1985"/>
        <w:tblGridChange w:id="5285">
          <w:tblGrid>
            <w:gridCol w:w="20"/>
            <w:gridCol w:w="1897"/>
            <w:gridCol w:w="1040"/>
            <w:gridCol w:w="587"/>
            <w:gridCol w:w="989"/>
            <w:gridCol w:w="2271"/>
            <w:gridCol w:w="1985"/>
          </w:tblGrid>
        </w:tblGridChange>
      </w:tblGrid>
      <w:tr w:rsidR="008E71D2" w:rsidRPr="008E71D2" w14:paraId="0E203B72" w14:textId="77777777" w:rsidTr="008E71D2">
        <w:trPr>
          <w:trHeight w:val="330"/>
          <w:ins w:id="5286" w:author="Jeremie Giraud" w:date="2019-08-08T16:11:00Z"/>
          <w:trPrChange w:id="5287" w:author="Jeremie Giraud" w:date="2019-08-08T16:11:00Z">
            <w:trPr>
              <w:gridBefore w:val="1"/>
              <w:gridAfter w:val="0"/>
              <w:trHeight w:val="330"/>
            </w:trPr>
          </w:trPrChange>
        </w:trPr>
        <w:tc>
          <w:tcPr>
            <w:tcW w:w="3544"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5288" w:author="Jeremie Giraud" w:date="2019-08-08T16:11:00Z">
              <w:tcPr>
                <w:tcW w:w="960"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255B4A0B" w14:textId="77777777" w:rsidR="008E71D2" w:rsidRPr="008E71D2" w:rsidRDefault="008E71D2" w:rsidP="008E71D2">
            <w:pPr>
              <w:spacing w:after="0" w:line="240" w:lineRule="auto"/>
              <w:rPr>
                <w:ins w:id="5289" w:author="Jeremie Giraud" w:date="2019-08-08T16:11:00Z"/>
                <w:rFonts w:ascii="Times New Roman" w:eastAsia="Times New Roman" w:hAnsi="Times New Roman" w:cs="Times New Roman"/>
                <w:color w:val="000000"/>
                <w:sz w:val="24"/>
                <w:szCs w:val="24"/>
                <w:lang w:eastAsia="en-AU"/>
              </w:rPr>
            </w:pPr>
            <w:ins w:id="5290" w:author="Jeremie Giraud" w:date="2019-08-08T16:11:00Z">
              <w:r w:rsidRPr="008E71D2">
                <w:rPr>
                  <w:rFonts w:ascii="Times New Roman" w:eastAsia="Times New Roman" w:hAnsi="Times New Roman" w:cs="Times New Roman"/>
                  <w:color w:val="000000"/>
                  <w:sz w:val="24"/>
                  <w:szCs w:val="24"/>
                  <w:lang w:eastAsia="en-AU"/>
                </w:rPr>
                <w:lastRenderedPageBreak/>
                <w:t>Parameter</w:t>
              </w:r>
            </w:ins>
          </w:p>
        </w:tc>
        <w:tc>
          <w:tcPr>
            <w:tcW w:w="3260" w:type="dxa"/>
            <w:tcBorders>
              <w:top w:val="single" w:sz="8" w:space="0" w:color="BFBFBF"/>
              <w:left w:val="nil"/>
              <w:bottom w:val="single" w:sz="8" w:space="0" w:color="BFBFBF"/>
              <w:right w:val="single" w:sz="8" w:space="0" w:color="BFBFBF"/>
            </w:tcBorders>
            <w:shd w:val="clear" w:color="auto" w:fill="auto"/>
            <w:noWrap/>
            <w:vAlign w:val="center"/>
            <w:hideMark/>
            <w:tcPrChange w:id="5291" w:author="Jeremie Giraud" w:date="2019-08-08T16:11:00Z">
              <w:tcPr>
                <w:tcW w:w="104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3A343BC6" w14:textId="77777777" w:rsidR="008E71D2" w:rsidRPr="008E71D2" w:rsidRDefault="008E71D2" w:rsidP="008E71D2">
            <w:pPr>
              <w:spacing w:after="0" w:line="240" w:lineRule="auto"/>
              <w:rPr>
                <w:ins w:id="5292" w:author="Jeremie Giraud" w:date="2019-08-08T16:11:00Z"/>
                <w:rFonts w:ascii="Times New Roman" w:eastAsia="Times New Roman" w:hAnsi="Times New Roman" w:cs="Times New Roman"/>
                <w:color w:val="000000"/>
                <w:sz w:val="24"/>
                <w:szCs w:val="24"/>
                <w:lang w:eastAsia="en-AU"/>
              </w:rPr>
            </w:pPr>
            <w:ins w:id="5293" w:author="Jeremie Giraud" w:date="2019-08-08T16:11:00Z">
              <w:r w:rsidRPr="008E71D2">
                <w:rPr>
                  <w:rFonts w:ascii="Times New Roman" w:eastAsia="Times New Roman" w:hAnsi="Times New Roman" w:cs="Times New Roman"/>
                  <w:color w:val="000000"/>
                  <w:sz w:val="24"/>
                  <w:szCs w:val="24"/>
                  <w:lang w:eastAsia="en-AU"/>
                </w:rPr>
                <w:t>Value for example case</w:t>
              </w:r>
            </w:ins>
          </w:p>
        </w:tc>
        <w:tc>
          <w:tcPr>
            <w:tcW w:w="1985" w:type="dxa"/>
            <w:tcBorders>
              <w:top w:val="single" w:sz="8" w:space="0" w:color="BFBFBF"/>
              <w:left w:val="nil"/>
              <w:bottom w:val="single" w:sz="8" w:space="0" w:color="BFBFBF"/>
              <w:right w:val="single" w:sz="8" w:space="0" w:color="BFBFBF"/>
            </w:tcBorders>
            <w:shd w:val="clear" w:color="auto" w:fill="auto"/>
            <w:noWrap/>
            <w:vAlign w:val="center"/>
            <w:hideMark/>
            <w:tcPrChange w:id="5294" w:author="Jeremie Giraud" w:date="2019-08-08T16:11:00Z">
              <w:tcPr>
                <w:tcW w:w="1100" w:type="dxa"/>
                <w:gridSpan w:val="2"/>
                <w:tcBorders>
                  <w:top w:val="single" w:sz="8" w:space="0" w:color="BFBFBF"/>
                  <w:left w:val="nil"/>
                  <w:bottom w:val="single" w:sz="8" w:space="0" w:color="BFBFBF"/>
                  <w:right w:val="single" w:sz="8" w:space="0" w:color="BFBFBF"/>
                </w:tcBorders>
                <w:shd w:val="clear" w:color="auto" w:fill="auto"/>
                <w:noWrap/>
                <w:vAlign w:val="center"/>
                <w:hideMark/>
              </w:tcPr>
            </w:tcPrChange>
          </w:tcPr>
          <w:p w14:paraId="00E5E21E" w14:textId="77777777" w:rsidR="008E71D2" w:rsidRPr="008E71D2" w:rsidRDefault="008E71D2" w:rsidP="008E71D2">
            <w:pPr>
              <w:spacing w:after="0" w:line="240" w:lineRule="auto"/>
              <w:rPr>
                <w:ins w:id="5295" w:author="Jeremie Giraud" w:date="2019-08-08T16:11:00Z"/>
                <w:rFonts w:ascii="Times New Roman" w:eastAsia="Times New Roman" w:hAnsi="Times New Roman" w:cs="Times New Roman"/>
                <w:color w:val="000000"/>
                <w:sz w:val="24"/>
                <w:szCs w:val="24"/>
                <w:lang w:eastAsia="en-AU"/>
              </w:rPr>
            </w:pPr>
            <w:ins w:id="5296" w:author="Jeremie Giraud" w:date="2019-08-08T16:11:00Z">
              <w:r w:rsidRPr="008E71D2">
                <w:rPr>
                  <w:rFonts w:ascii="Times New Roman" w:eastAsia="Times New Roman" w:hAnsi="Times New Roman" w:cs="Times New Roman"/>
                  <w:color w:val="000000"/>
                  <w:sz w:val="24"/>
                  <w:szCs w:val="24"/>
                  <w:lang w:eastAsia="en-AU"/>
                </w:rPr>
                <w:t xml:space="preserve">Range/remark </w:t>
              </w:r>
            </w:ins>
          </w:p>
        </w:tc>
      </w:tr>
      <w:tr w:rsidR="008E71D2" w:rsidRPr="008E71D2" w14:paraId="28A7A5DC" w14:textId="77777777" w:rsidTr="00E80DE3">
        <w:trPr>
          <w:trHeight w:val="330"/>
          <w:ins w:id="5297" w:author="Jeremie Giraud" w:date="2019-08-08T16:11: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05952DC8" w14:textId="77777777" w:rsidR="008E71D2" w:rsidRPr="008E71D2" w:rsidRDefault="008E71D2" w:rsidP="008E71D2">
            <w:pPr>
              <w:spacing w:after="0" w:line="240" w:lineRule="auto"/>
              <w:rPr>
                <w:ins w:id="5298" w:author="Jeremie Giraud" w:date="2019-08-08T16:11:00Z"/>
                <w:rFonts w:ascii="Times New Roman" w:eastAsia="Times New Roman" w:hAnsi="Times New Roman" w:cs="Times New Roman"/>
                <w:color w:val="000000"/>
                <w:sz w:val="24"/>
                <w:szCs w:val="24"/>
                <w:lang w:eastAsia="en-AU"/>
              </w:rPr>
            </w:pPr>
            <w:ins w:id="5299" w:author="Jeremie Giraud" w:date="2019-08-08T16:11:00Z">
              <w:r w:rsidRPr="008E71D2">
                <w:rPr>
                  <w:rFonts w:ascii="Times New Roman" w:eastAsia="Times New Roman" w:hAnsi="Times New Roman" w:cs="Times New Roman"/>
                  <w:color w:val="000000"/>
                  <w:sz w:val="24"/>
                  <w:szCs w:val="24"/>
                  <w:lang w:eastAsia="en-AU"/>
                </w:rPr>
                <w:t>******* MATRIX COMPRESSION parameters *</w:t>
              </w:r>
            </w:ins>
          </w:p>
        </w:tc>
        <w:tc>
          <w:tcPr>
            <w:tcW w:w="3260" w:type="dxa"/>
            <w:tcBorders>
              <w:top w:val="nil"/>
              <w:left w:val="nil"/>
              <w:bottom w:val="single" w:sz="8" w:space="0" w:color="BFBFBF"/>
              <w:right w:val="single" w:sz="8" w:space="0" w:color="BFBFBF"/>
            </w:tcBorders>
            <w:shd w:val="clear" w:color="auto" w:fill="auto"/>
            <w:noWrap/>
            <w:hideMark/>
          </w:tcPr>
          <w:p w14:paraId="4709F476" w14:textId="4DD10F73" w:rsidR="008E71D2" w:rsidRPr="008E71D2" w:rsidRDefault="008E71D2" w:rsidP="008E71D2">
            <w:pPr>
              <w:spacing w:after="0" w:line="240" w:lineRule="auto"/>
              <w:rPr>
                <w:ins w:id="5300" w:author="Jeremie Giraud" w:date="2019-08-08T16:11:00Z"/>
                <w:rFonts w:ascii="Times New Roman" w:eastAsia="Times New Roman" w:hAnsi="Times New Roman" w:cs="Times New Roman"/>
                <w:color w:val="000000"/>
                <w:sz w:val="24"/>
                <w:szCs w:val="24"/>
                <w:lang w:eastAsia="en-AU"/>
              </w:rPr>
            </w:pPr>
            <w:ins w:id="5301" w:author="Jeremie Giraud" w:date="2019-08-08T16:12:00Z">
              <w:r w:rsidRPr="00C97C52">
                <w:rPr>
                  <w:rFonts w:ascii="Times New Roman" w:eastAsia="Times New Roman" w:hAnsi="Times New Roman" w:cs="Times New Roman"/>
                  <w:color w:val="000000"/>
                  <w:sz w:val="24"/>
                  <w:szCs w:val="24"/>
                  <w:lang w:eastAsia="en-AU"/>
                </w:rPr>
                <w:t>N/A</w:t>
              </w:r>
            </w:ins>
          </w:p>
        </w:tc>
        <w:tc>
          <w:tcPr>
            <w:tcW w:w="1985" w:type="dxa"/>
            <w:tcBorders>
              <w:top w:val="nil"/>
              <w:left w:val="nil"/>
              <w:bottom w:val="single" w:sz="8" w:space="0" w:color="BFBFBF"/>
              <w:right w:val="single" w:sz="8" w:space="0" w:color="BFBFBF"/>
            </w:tcBorders>
            <w:shd w:val="clear" w:color="auto" w:fill="auto"/>
            <w:noWrap/>
            <w:hideMark/>
          </w:tcPr>
          <w:p w14:paraId="63F427CC" w14:textId="0EDAE1E7" w:rsidR="008E71D2" w:rsidRPr="008E71D2" w:rsidRDefault="008E71D2" w:rsidP="008E71D2">
            <w:pPr>
              <w:spacing w:after="0" w:line="240" w:lineRule="auto"/>
              <w:rPr>
                <w:ins w:id="5302" w:author="Jeremie Giraud" w:date="2019-08-08T16:11:00Z"/>
                <w:rFonts w:ascii="Times New Roman" w:eastAsia="Times New Roman" w:hAnsi="Times New Roman" w:cs="Times New Roman"/>
                <w:color w:val="000000"/>
                <w:sz w:val="24"/>
                <w:szCs w:val="24"/>
                <w:lang w:eastAsia="en-AU"/>
              </w:rPr>
            </w:pPr>
            <w:ins w:id="5303" w:author="Jeremie Giraud" w:date="2019-08-08T16:12:00Z">
              <w:r w:rsidRPr="00C97C52">
                <w:rPr>
                  <w:rFonts w:ascii="Times New Roman" w:eastAsia="Times New Roman" w:hAnsi="Times New Roman" w:cs="Times New Roman"/>
                  <w:color w:val="000000"/>
                  <w:sz w:val="24"/>
                  <w:szCs w:val="24"/>
                  <w:lang w:eastAsia="en-AU"/>
                </w:rPr>
                <w:t>N/A</w:t>
              </w:r>
            </w:ins>
          </w:p>
        </w:tc>
      </w:tr>
      <w:tr w:rsidR="008E71D2" w:rsidRPr="008E71D2" w14:paraId="05C9BA85" w14:textId="77777777" w:rsidTr="00E80DE3">
        <w:trPr>
          <w:trHeight w:val="330"/>
          <w:ins w:id="5304" w:author="Jeremie Giraud" w:date="2019-08-08T16:11: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4292C037" w14:textId="77777777" w:rsidR="008E71D2" w:rsidRPr="008E71D2" w:rsidRDefault="008E71D2" w:rsidP="008E71D2">
            <w:pPr>
              <w:spacing w:after="0" w:line="240" w:lineRule="auto"/>
              <w:rPr>
                <w:ins w:id="5305" w:author="Jeremie Giraud" w:date="2019-08-08T16:11:00Z"/>
                <w:rFonts w:ascii="Times New Roman" w:eastAsia="Times New Roman" w:hAnsi="Times New Roman" w:cs="Times New Roman"/>
                <w:color w:val="000000"/>
                <w:sz w:val="24"/>
                <w:szCs w:val="24"/>
                <w:lang w:eastAsia="en-AU"/>
              </w:rPr>
            </w:pPr>
            <w:ins w:id="5306" w:author="Jeremie Giraud" w:date="2019-08-08T16:11:00Z">
              <w:r w:rsidRPr="008E71D2">
                <w:rPr>
                  <w:rFonts w:ascii="Times New Roman" w:eastAsia="Times New Roman" w:hAnsi="Times New Roman" w:cs="Times New Roman"/>
                  <w:color w:val="000000"/>
                  <w:sz w:val="24"/>
                  <w:szCs w:val="24"/>
                  <w:lang w:eastAsia="en-AU"/>
                </w:rPr>
                <w:t xml:space="preserve">distance threshold (source to cell)    </w:t>
              </w:r>
            </w:ins>
          </w:p>
        </w:tc>
        <w:tc>
          <w:tcPr>
            <w:tcW w:w="3260" w:type="dxa"/>
            <w:tcBorders>
              <w:top w:val="nil"/>
              <w:left w:val="nil"/>
              <w:bottom w:val="single" w:sz="8" w:space="0" w:color="BFBFBF"/>
              <w:right w:val="single" w:sz="8" w:space="0" w:color="BFBFBF"/>
            </w:tcBorders>
            <w:shd w:val="clear" w:color="auto" w:fill="auto"/>
            <w:noWrap/>
            <w:vAlign w:val="center"/>
            <w:hideMark/>
          </w:tcPr>
          <w:p w14:paraId="12E4C8E9" w14:textId="77777777" w:rsidR="008E71D2" w:rsidRPr="008E71D2" w:rsidRDefault="008E71D2" w:rsidP="008E71D2">
            <w:pPr>
              <w:spacing w:after="0" w:line="240" w:lineRule="auto"/>
              <w:rPr>
                <w:ins w:id="5307" w:author="Jeremie Giraud" w:date="2019-08-08T16:11:00Z"/>
                <w:rFonts w:ascii="Times New Roman" w:eastAsia="Times New Roman" w:hAnsi="Times New Roman" w:cs="Times New Roman"/>
                <w:color w:val="000000"/>
                <w:sz w:val="24"/>
                <w:szCs w:val="24"/>
                <w:lang w:eastAsia="en-AU"/>
              </w:rPr>
            </w:pPr>
            <w:ins w:id="5308" w:author="Jeremie Giraud" w:date="2019-08-08T16:11:00Z">
              <w:r w:rsidRPr="008E71D2">
                <w:rPr>
                  <w:rFonts w:ascii="Times New Roman" w:eastAsia="Times New Roman" w:hAnsi="Times New Roman" w:cs="Times New Roman"/>
                  <w:color w:val="000000"/>
                  <w:sz w:val="24"/>
                  <w:szCs w:val="24"/>
                  <w:lang w:eastAsia="en-AU"/>
                </w:rPr>
                <w:t xml:space="preserve"> 1.d+10</w:t>
              </w:r>
            </w:ins>
          </w:p>
        </w:tc>
        <w:tc>
          <w:tcPr>
            <w:tcW w:w="1985" w:type="dxa"/>
            <w:tcBorders>
              <w:top w:val="nil"/>
              <w:left w:val="nil"/>
              <w:bottom w:val="single" w:sz="8" w:space="0" w:color="BFBFBF"/>
              <w:right w:val="single" w:sz="8" w:space="0" w:color="BFBFBF"/>
            </w:tcBorders>
            <w:shd w:val="clear" w:color="auto" w:fill="auto"/>
            <w:noWrap/>
            <w:hideMark/>
          </w:tcPr>
          <w:p w14:paraId="6DFC5EB2" w14:textId="2A8E1FB5" w:rsidR="008E71D2" w:rsidRPr="008E71D2" w:rsidRDefault="008E71D2" w:rsidP="008E71D2">
            <w:pPr>
              <w:spacing w:after="0" w:line="240" w:lineRule="auto"/>
              <w:rPr>
                <w:ins w:id="5309" w:author="Jeremie Giraud" w:date="2019-08-08T16:11:00Z"/>
                <w:rFonts w:ascii="Times New Roman" w:eastAsia="Times New Roman" w:hAnsi="Times New Roman" w:cs="Times New Roman"/>
                <w:color w:val="000000"/>
                <w:sz w:val="24"/>
                <w:szCs w:val="24"/>
                <w:lang w:eastAsia="en-AU"/>
              </w:rPr>
            </w:pPr>
            <w:ins w:id="5310" w:author="Jeremie Giraud" w:date="2019-08-08T16:12:00Z">
              <w:r w:rsidRPr="00E042D7">
                <w:rPr>
                  <w:rFonts w:ascii="Times New Roman" w:eastAsia="Times New Roman" w:hAnsi="Times New Roman" w:cs="Times New Roman"/>
                  <w:color w:val="000000"/>
                  <w:sz w:val="24"/>
                  <w:szCs w:val="24"/>
                  <w:lang w:eastAsia="en-AU"/>
                </w:rPr>
                <w:t>Survey dependant</w:t>
              </w:r>
            </w:ins>
          </w:p>
        </w:tc>
      </w:tr>
      <w:tr w:rsidR="008E71D2" w:rsidRPr="008E71D2" w14:paraId="4517FD6C" w14:textId="77777777" w:rsidTr="00E80DE3">
        <w:trPr>
          <w:trHeight w:val="330"/>
          <w:ins w:id="5311" w:author="Jeremie Giraud" w:date="2019-08-08T16:11: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27052A81" w14:textId="77777777" w:rsidR="008E71D2" w:rsidRPr="008E71D2" w:rsidRDefault="008E71D2" w:rsidP="008E71D2">
            <w:pPr>
              <w:spacing w:after="0" w:line="240" w:lineRule="auto"/>
              <w:rPr>
                <w:ins w:id="5312" w:author="Jeremie Giraud" w:date="2019-08-08T16:11:00Z"/>
                <w:rFonts w:ascii="Times New Roman" w:eastAsia="Times New Roman" w:hAnsi="Times New Roman" w:cs="Times New Roman"/>
                <w:color w:val="000000"/>
                <w:sz w:val="24"/>
                <w:szCs w:val="24"/>
                <w:lang w:eastAsia="en-AU"/>
              </w:rPr>
            </w:pPr>
            <w:ins w:id="5313" w:author="Jeremie Giraud" w:date="2019-08-08T16:11:00Z">
              <w:r w:rsidRPr="008E71D2">
                <w:rPr>
                  <w:rFonts w:ascii="Times New Roman" w:eastAsia="Times New Roman" w:hAnsi="Times New Roman" w:cs="Times New Roman"/>
                  <w:color w:val="000000"/>
                  <w:sz w:val="24"/>
                  <w:szCs w:val="24"/>
                  <w:lang w:eastAsia="en-AU"/>
                </w:rPr>
                <w:t xml:space="preserve">compression rate (1.0 = full matrix)   </w:t>
              </w:r>
            </w:ins>
          </w:p>
        </w:tc>
        <w:tc>
          <w:tcPr>
            <w:tcW w:w="3260" w:type="dxa"/>
            <w:tcBorders>
              <w:top w:val="nil"/>
              <w:left w:val="nil"/>
              <w:bottom w:val="single" w:sz="8" w:space="0" w:color="BFBFBF"/>
              <w:right w:val="single" w:sz="8" w:space="0" w:color="BFBFBF"/>
            </w:tcBorders>
            <w:shd w:val="clear" w:color="auto" w:fill="auto"/>
            <w:noWrap/>
            <w:vAlign w:val="center"/>
            <w:hideMark/>
          </w:tcPr>
          <w:p w14:paraId="0C3C5475" w14:textId="77777777" w:rsidR="008E71D2" w:rsidRPr="008E71D2" w:rsidRDefault="008E71D2" w:rsidP="008E71D2">
            <w:pPr>
              <w:spacing w:after="0" w:line="240" w:lineRule="auto"/>
              <w:rPr>
                <w:ins w:id="5314" w:author="Jeremie Giraud" w:date="2019-08-08T16:11:00Z"/>
                <w:rFonts w:ascii="Times New Roman" w:eastAsia="Times New Roman" w:hAnsi="Times New Roman" w:cs="Times New Roman"/>
                <w:color w:val="000000"/>
                <w:sz w:val="24"/>
                <w:szCs w:val="24"/>
                <w:lang w:eastAsia="en-AU"/>
              </w:rPr>
            </w:pPr>
            <w:ins w:id="5315" w:author="Jeremie Giraud" w:date="2019-08-08T16:11:00Z">
              <w:r w:rsidRPr="008E71D2">
                <w:rPr>
                  <w:rFonts w:ascii="Times New Roman" w:eastAsia="Times New Roman" w:hAnsi="Times New Roman" w:cs="Times New Roman"/>
                  <w:color w:val="000000"/>
                  <w:sz w:val="24"/>
                  <w:szCs w:val="24"/>
                  <w:lang w:eastAsia="en-AU"/>
                </w:rPr>
                <w:t xml:space="preserve"> 1.0d0</w:t>
              </w:r>
            </w:ins>
          </w:p>
        </w:tc>
        <w:tc>
          <w:tcPr>
            <w:tcW w:w="1985" w:type="dxa"/>
            <w:tcBorders>
              <w:top w:val="nil"/>
              <w:left w:val="nil"/>
              <w:bottom w:val="single" w:sz="8" w:space="0" w:color="BFBFBF"/>
              <w:right w:val="single" w:sz="8" w:space="0" w:color="BFBFBF"/>
            </w:tcBorders>
            <w:shd w:val="clear" w:color="auto" w:fill="auto"/>
            <w:noWrap/>
            <w:hideMark/>
          </w:tcPr>
          <w:p w14:paraId="0180CBD3" w14:textId="5AD41608" w:rsidR="008E71D2" w:rsidRPr="008E71D2" w:rsidRDefault="008E71D2" w:rsidP="008E71D2">
            <w:pPr>
              <w:spacing w:after="0" w:line="240" w:lineRule="auto"/>
              <w:rPr>
                <w:ins w:id="5316" w:author="Jeremie Giraud" w:date="2019-08-08T16:11:00Z"/>
                <w:rFonts w:ascii="Times New Roman" w:eastAsia="Times New Roman" w:hAnsi="Times New Roman" w:cs="Times New Roman"/>
                <w:color w:val="000000"/>
                <w:sz w:val="24"/>
                <w:szCs w:val="24"/>
                <w:lang w:eastAsia="en-AU"/>
              </w:rPr>
            </w:pPr>
            <w:ins w:id="5317" w:author="Jeremie Giraud" w:date="2019-08-08T16:12:00Z">
              <w:r w:rsidRPr="00E042D7">
                <w:rPr>
                  <w:rFonts w:ascii="Times New Roman" w:eastAsia="Times New Roman" w:hAnsi="Times New Roman" w:cs="Times New Roman"/>
                  <w:color w:val="000000"/>
                  <w:sz w:val="24"/>
                  <w:szCs w:val="24"/>
                  <w:lang w:eastAsia="en-AU"/>
                </w:rPr>
                <w:t>Survey dependant</w:t>
              </w:r>
            </w:ins>
          </w:p>
        </w:tc>
      </w:tr>
      <w:tr w:rsidR="008E71D2" w:rsidRPr="008E71D2" w14:paraId="1D569904" w14:textId="77777777" w:rsidTr="00E80DE3">
        <w:trPr>
          <w:trHeight w:val="330"/>
          <w:ins w:id="5318" w:author="Jeremie Giraud" w:date="2019-08-08T16:11:00Z"/>
        </w:trPr>
        <w:tc>
          <w:tcPr>
            <w:tcW w:w="3544" w:type="dxa"/>
            <w:tcBorders>
              <w:top w:val="nil"/>
              <w:left w:val="single" w:sz="8" w:space="0" w:color="BFBFBF"/>
              <w:bottom w:val="single" w:sz="8" w:space="0" w:color="BFBFBF"/>
              <w:right w:val="single" w:sz="8" w:space="0" w:color="BFBFBF"/>
            </w:tcBorders>
            <w:shd w:val="clear" w:color="auto" w:fill="auto"/>
            <w:noWrap/>
            <w:vAlign w:val="center"/>
            <w:hideMark/>
          </w:tcPr>
          <w:p w14:paraId="4461F2AD" w14:textId="77777777" w:rsidR="008E71D2" w:rsidRPr="008E71D2" w:rsidRDefault="008E71D2" w:rsidP="008E71D2">
            <w:pPr>
              <w:spacing w:after="0" w:line="240" w:lineRule="auto"/>
              <w:rPr>
                <w:ins w:id="5319" w:author="Jeremie Giraud" w:date="2019-08-08T16:11:00Z"/>
                <w:rFonts w:ascii="Times New Roman" w:eastAsia="Times New Roman" w:hAnsi="Times New Roman" w:cs="Times New Roman"/>
                <w:color w:val="000000"/>
                <w:sz w:val="24"/>
                <w:szCs w:val="24"/>
                <w:lang w:eastAsia="en-AU"/>
              </w:rPr>
            </w:pPr>
            <w:ins w:id="5320" w:author="Jeremie Giraud" w:date="2019-08-08T16:11:00Z">
              <w:r w:rsidRPr="008E71D2">
                <w:rPr>
                  <w:rFonts w:ascii="Times New Roman" w:eastAsia="Times New Roman" w:hAnsi="Times New Roman" w:cs="Times New Roman"/>
                  <w:color w:val="000000"/>
                  <w:sz w:val="24"/>
                  <w:szCs w:val="24"/>
                  <w:lang w:eastAsia="en-AU"/>
                </w:rPr>
                <w:t xml:space="preserve">Depth weighting constant, Z0**         </w:t>
              </w:r>
            </w:ins>
          </w:p>
        </w:tc>
        <w:tc>
          <w:tcPr>
            <w:tcW w:w="3260" w:type="dxa"/>
            <w:tcBorders>
              <w:top w:val="nil"/>
              <w:left w:val="nil"/>
              <w:bottom w:val="single" w:sz="8" w:space="0" w:color="BFBFBF"/>
              <w:right w:val="single" w:sz="8" w:space="0" w:color="BFBFBF"/>
            </w:tcBorders>
            <w:shd w:val="clear" w:color="auto" w:fill="auto"/>
            <w:noWrap/>
            <w:vAlign w:val="center"/>
            <w:hideMark/>
          </w:tcPr>
          <w:p w14:paraId="7CA79F00" w14:textId="77777777" w:rsidR="008E71D2" w:rsidRPr="008E71D2" w:rsidRDefault="008E71D2" w:rsidP="008E71D2">
            <w:pPr>
              <w:spacing w:after="0" w:line="240" w:lineRule="auto"/>
              <w:rPr>
                <w:ins w:id="5321" w:author="Jeremie Giraud" w:date="2019-08-08T16:11:00Z"/>
                <w:rFonts w:ascii="Times New Roman" w:eastAsia="Times New Roman" w:hAnsi="Times New Roman" w:cs="Times New Roman"/>
                <w:color w:val="000000"/>
                <w:sz w:val="24"/>
                <w:szCs w:val="24"/>
                <w:lang w:eastAsia="en-AU"/>
              </w:rPr>
            </w:pPr>
            <w:ins w:id="5322" w:author="Jeremie Giraud" w:date="2019-08-08T16:11:00Z">
              <w:r w:rsidRPr="008E71D2">
                <w:rPr>
                  <w:rFonts w:ascii="Times New Roman" w:eastAsia="Times New Roman" w:hAnsi="Times New Roman" w:cs="Times New Roman"/>
                  <w:color w:val="000000"/>
                  <w:sz w:val="24"/>
                  <w:szCs w:val="24"/>
                  <w:lang w:eastAsia="en-AU"/>
                </w:rPr>
                <w:t xml:space="preserve"> 0.0d0</w:t>
              </w:r>
            </w:ins>
          </w:p>
        </w:tc>
        <w:tc>
          <w:tcPr>
            <w:tcW w:w="1985" w:type="dxa"/>
            <w:tcBorders>
              <w:top w:val="nil"/>
              <w:left w:val="nil"/>
              <w:bottom w:val="single" w:sz="8" w:space="0" w:color="BFBFBF"/>
              <w:right w:val="single" w:sz="8" w:space="0" w:color="BFBFBF"/>
            </w:tcBorders>
            <w:shd w:val="clear" w:color="auto" w:fill="auto"/>
            <w:noWrap/>
            <w:hideMark/>
          </w:tcPr>
          <w:p w14:paraId="458BC021" w14:textId="58751D84" w:rsidR="008E71D2" w:rsidRPr="008E71D2" w:rsidRDefault="008E71D2" w:rsidP="008E71D2">
            <w:pPr>
              <w:spacing w:after="0" w:line="240" w:lineRule="auto"/>
              <w:rPr>
                <w:ins w:id="5323" w:author="Jeremie Giraud" w:date="2019-08-08T16:11:00Z"/>
                <w:rFonts w:ascii="Times New Roman" w:eastAsia="Times New Roman" w:hAnsi="Times New Roman" w:cs="Times New Roman"/>
                <w:color w:val="000000"/>
                <w:sz w:val="24"/>
                <w:szCs w:val="24"/>
                <w:lang w:eastAsia="en-AU"/>
              </w:rPr>
            </w:pPr>
            <w:ins w:id="5324" w:author="Jeremie Giraud" w:date="2019-08-08T16:12:00Z">
              <w:r w:rsidRPr="00E042D7">
                <w:rPr>
                  <w:rFonts w:ascii="Times New Roman" w:eastAsia="Times New Roman" w:hAnsi="Times New Roman" w:cs="Times New Roman"/>
                  <w:color w:val="000000"/>
                  <w:sz w:val="24"/>
                  <w:szCs w:val="24"/>
                  <w:lang w:eastAsia="en-AU"/>
                </w:rPr>
                <w:t>Survey dependant</w:t>
              </w:r>
            </w:ins>
          </w:p>
        </w:tc>
      </w:tr>
    </w:tbl>
    <w:p w14:paraId="521FE6EA" w14:textId="7FF4AD12" w:rsidR="008E71D2" w:rsidRDefault="008E71D2">
      <w:pPr>
        <w:rPr>
          <w:ins w:id="5325" w:author="Jeremie Giraud" w:date="2019-08-08T16:11:00Z"/>
        </w:rPr>
        <w:pPrChange w:id="5326" w:author="Jeremie Giraud" w:date="2019-08-08T16:09:00Z">
          <w:pPr>
            <w:pStyle w:val="ListParagraph"/>
            <w:numPr>
              <w:numId w:val="46"/>
            </w:numPr>
            <w:ind w:left="2160" w:hanging="360"/>
          </w:pPr>
        </w:pPrChange>
      </w:pPr>
    </w:p>
    <w:p w14:paraId="68A07FE7" w14:textId="77777777" w:rsidR="008E71D2" w:rsidRDefault="008E71D2">
      <w:pPr>
        <w:pPrChange w:id="5327" w:author="Jeremie Giraud" w:date="2019-08-08T16:09:00Z">
          <w:pPr>
            <w:pStyle w:val="ListParagraph"/>
            <w:numPr>
              <w:numId w:val="46"/>
            </w:numPr>
            <w:ind w:left="2160" w:hanging="360"/>
          </w:pPr>
        </w:pPrChange>
      </w:pPr>
    </w:p>
    <w:p w14:paraId="5AF4DC05" w14:textId="55C75213" w:rsidR="00957D31" w:rsidRDefault="00957D31">
      <w:pPr>
        <w:pStyle w:val="Heading3"/>
        <w:rPr>
          <w:ins w:id="5328" w:author="Ashwani Prabhakar" w:date="2019-07-26T16:48:00Z"/>
        </w:rPr>
        <w:pPrChange w:id="5329" w:author="Ashwani Prabhakar" w:date="2019-07-24T17:39:00Z">
          <w:pPr>
            <w:ind w:left="720"/>
          </w:pPr>
        </w:pPrChange>
      </w:pPr>
      <w:del w:id="5330" w:author="Ashwani Prabhakar" w:date="2019-07-24T17:39:00Z">
        <w:r w:rsidDel="00EC61A3">
          <w:delText xml:space="preserve">5.2.1.13 </w:delText>
        </w:r>
      </w:del>
      <w:bookmarkStart w:id="5331" w:name="_Toc15055945"/>
      <w:bookmarkStart w:id="5332" w:name="_Toc15299761"/>
      <w:bookmarkStart w:id="5333" w:name="_Toc15328597"/>
      <w:bookmarkStart w:id="5334" w:name="_Toc16161029"/>
      <w:r w:rsidRPr="00957D31">
        <w:t>INVERSION parameters</w:t>
      </w:r>
      <w:bookmarkEnd w:id="5331"/>
      <w:bookmarkEnd w:id="5332"/>
      <w:bookmarkEnd w:id="5333"/>
      <w:bookmarkEnd w:id="5334"/>
    </w:p>
    <w:p w14:paraId="5AA4832F" w14:textId="77777777" w:rsidR="006355B4" w:rsidRPr="006355B4" w:rsidRDefault="006355B4">
      <w:pPr>
        <w:pPrChange w:id="5335" w:author="Ashwani Prabhakar" w:date="2019-07-26T16:48:00Z">
          <w:pPr>
            <w:ind w:left="720"/>
          </w:pPr>
        </w:pPrChange>
      </w:pPr>
    </w:p>
    <w:p w14:paraId="66C0421E" w14:textId="422DBD3E" w:rsidR="00957D31" w:rsidRDefault="00957D31">
      <w:pPr>
        <w:pStyle w:val="ListParagraph"/>
        <w:numPr>
          <w:ilvl w:val="0"/>
          <w:numId w:val="132"/>
        </w:numPr>
        <w:rPr>
          <w:ins w:id="5336" w:author="Ashwani Prabhakar" w:date="2019-07-26T16:55:00Z"/>
        </w:rPr>
        <w:pPrChange w:id="5337" w:author="Ashwani Prabhakar" w:date="2019-07-26T16:48:00Z">
          <w:pPr>
            <w:pStyle w:val="ListParagraph"/>
            <w:numPr>
              <w:numId w:val="47"/>
            </w:numPr>
            <w:ind w:left="2160" w:hanging="360"/>
          </w:pPr>
        </w:pPrChange>
      </w:pPr>
      <w:r>
        <w:t>This section includes the information about the inversion parameters.</w:t>
      </w:r>
    </w:p>
    <w:p w14:paraId="6FC1B874" w14:textId="77777777" w:rsidR="00CA6074" w:rsidRDefault="00CA6074">
      <w:pPr>
        <w:pStyle w:val="ListParagraph"/>
        <w:pPrChange w:id="5338" w:author="Ashwani Prabhakar" w:date="2019-07-26T16:56:00Z">
          <w:pPr>
            <w:pStyle w:val="ListParagraph"/>
            <w:numPr>
              <w:numId w:val="47"/>
            </w:numPr>
            <w:ind w:left="2160" w:hanging="360"/>
          </w:pPr>
        </w:pPrChange>
      </w:pPr>
    </w:p>
    <w:p w14:paraId="704ED633" w14:textId="32C9E786" w:rsidR="00957D31" w:rsidRDefault="00957D31">
      <w:pPr>
        <w:pStyle w:val="ListParagraph"/>
        <w:numPr>
          <w:ilvl w:val="0"/>
          <w:numId w:val="132"/>
        </w:numPr>
        <w:rPr>
          <w:ins w:id="5339" w:author="Ashwani Prabhakar" w:date="2019-07-26T16:55:00Z"/>
        </w:rPr>
        <w:pPrChange w:id="5340" w:author="Ashwani Prabhakar" w:date="2019-07-26T16:48:00Z">
          <w:pPr>
            <w:pStyle w:val="ListParagraph"/>
            <w:numPr>
              <w:numId w:val="47"/>
            </w:numPr>
            <w:ind w:left="2160" w:hanging="360"/>
          </w:pPr>
        </w:pPrChange>
      </w:pPr>
      <w:r>
        <w:t>In this,</w:t>
      </w:r>
      <w:del w:id="5341" w:author="Jeremie Giraud" w:date="2019-07-29T21:26:00Z">
        <w:r>
          <w:delText xml:space="preserve"> </w:delText>
        </w:r>
        <w:r w:rsidR="00B61C0A">
          <w:delText>User</w:delText>
        </w:r>
      </w:del>
      <w:del w:id="5342" w:author="Jeremie Giraud" w:date="2019-08-08T12:25:00Z">
        <w:r w:rsidDel="009A5B53">
          <w:delText xml:space="preserve"> </w:delText>
        </w:r>
      </w:del>
      <w:ins w:id="5343" w:author="Jeremie Giraud" w:date="2019-08-08T12:25:00Z">
        <w:r w:rsidR="009A5B53">
          <w:t xml:space="preserve">User </w:t>
        </w:r>
      </w:ins>
      <w:r>
        <w:t xml:space="preserve">can change the number of </w:t>
      </w:r>
      <w:del w:id="5344" w:author="Jeremie Giraud" w:date="2019-07-19T16:55:00Z">
        <w:r>
          <w:delText>inversions</w:delText>
        </w:r>
      </w:del>
      <w:ins w:id="5345" w:author="Jeremie Giraud" w:date="2019-07-19T16:55:00Z">
        <w:r w:rsidR="00A152E1">
          <w:t xml:space="preserve">iterations for </w:t>
        </w:r>
        <w:commentRangeStart w:id="5346"/>
        <w:r w:rsidR="00A152E1">
          <w:t>inversion</w:t>
        </w:r>
      </w:ins>
      <w:commentRangeEnd w:id="5346"/>
      <w:ins w:id="5347" w:author="Jeremie Giraud" w:date="2019-07-19T17:03:00Z">
        <w:r w:rsidR="00751963">
          <w:rPr>
            <w:rStyle w:val="CommentReference"/>
          </w:rPr>
          <w:commentReference w:id="5346"/>
        </w:r>
      </w:ins>
      <w:ins w:id="5348" w:author="Ashwani Prabhakar" w:date="2019-07-26T16:51:00Z">
        <w:r w:rsidR="006355B4">
          <w:t xml:space="preserve"> which has been refer as “number of inversions”</w:t>
        </w:r>
      </w:ins>
      <w:ins w:id="5349" w:author="Ashwani Prabhakar" w:date="2019-07-26T16:52:00Z">
        <w:r w:rsidR="006355B4">
          <w:t xml:space="preserve"> in the Parfile (Parameter File).</w:t>
        </w:r>
      </w:ins>
    </w:p>
    <w:p w14:paraId="4433A5C2" w14:textId="77777777" w:rsidR="00CA6074" w:rsidRDefault="00CA6074">
      <w:pPr>
        <w:pStyle w:val="ListParagraph"/>
        <w:rPr>
          <w:ins w:id="5350" w:author="Ashwani Prabhakar" w:date="2019-07-26T16:52:00Z"/>
        </w:rPr>
        <w:pPrChange w:id="5351" w:author="Ashwani Prabhakar" w:date="2019-07-26T16:56:00Z">
          <w:pPr>
            <w:pStyle w:val="ListParagraph"/>
            <w:numPr>
              <w:numId w:val="47"/>
            </w:numPr>
            <w:ind w:left="2160" w:hanging="360"/>
          </w:pPr>
        </w:pPrChange>
      </w:pPr>
    </w:p>
    <w:p w14:paraId="16B61DE5" w14:textId="3BF8E73C" w:rsidR="006355B4" w:rsidRDefault="006355B4">
      <w:pPr>
        <w:pStyle w:val="ListParagraph"/>
        <w:numPr>
          <w:ilvl w:val="0"/>
          <w:numId w:val="132"/>
        </w:numPr>
        <w:rPr>
          <w:ins w:id="5352" w:author="Ashwani Prabhakar" w:date="2019-07-26T16:55:00Z"/>
        </w:rPr>
        <w:pPrChange w:id="5353" w:author="Ashwani Prabhakar" w:date="2019-07-26T16:48:00Z">
          <w:pPr>
            <w:pStyle w:val="ListParagraph"/>
            <w:numPr>
              <w:numId w:val="47"/>
            </w:numPr>
            <w:ind w:left="2160" w:hanging="360"/>
          </w:pPr>
        </w:pPrChange>
      </w:pPr>
      <w:ins w:id="5354" w:author="Ashwani Prabhakar" w:date="2019-07-26T16:52:00Z">
        <w:del w:id="5355" w:author="Jeremie Giraud" w:date="2019-08-08T12:19:00Z">
          <w:r w:rsidDel="009A5B53">
            <w:delText>User</w:delText>
          </w:r>
        </w:del>
        <w:del w:id="5356" w:author="Jeremie Giraud" w:date="2019-08-08T12:25:00Z">
          <w:r w:rsidDel="009A5B53">
            <w:delText xml:space="preserve"> </w:delText>
          </w:r>
        </w:del>
      </w:ins>
      <w:ins w:id="5357" w:author="Jeremie Giraud" w:date="2019-08-08T12:25:00Z">
        <w:r w:rsidR="009A5B53">
          <w:t xml:space="preserve">User </w:t>
        </w:r>
      </w:ins>
      <w:ins w:id="5358" w:author="Ashwani Prabhakar" w:date="2019-07-26T16:52:00Z">
        <w:r>
          <w:t xml:space="preserve">can also change the number of </w:t>
        </w:r>
      </w:ins>
      <w:ins w:id="5359" w:author="Ashwani Prabhakar" w:date="2019-07-26T16:53:00Z">
        <w:r w:rsidR="00CA6074">
          <w:t xml:space="preserve">LSQR </w:t>
        </w:r>
      </w:ins>
      <w:ins w:id="5360" w:author="Ashwani Prabhakar" w:date="2019-07-26T16:52:00Z">
        <w:r>
          <w:t>s</w:t>
        </w:r>
        <w:r w:rsidR="00CA6074">
          <w:t>o</w:t>
        </w:r>
        <w:r>
          <w:t>lver iterations</w:t>
        </w:r>
      </w:ins>
      <w:ins w:id="5361" w:author="Ashwani Prabhakar" w:date="2019-07-26T16:54:00Z">
        <w:r w:rsidR="00CA6074">
          <w:t>.</w:t>
        </w:r>
      </w:ins>
      <w:ins w:id="5362" w:author="Ashwani Prabhakar" w:date="2019-07-26T16:53:00Z">
        <w:r w:rsidR="00CA6074">
          <w:t xml:space="preserve"> </w:t>
        </w:r>
      </w:ins>
      <w:ins w:id="5363" w:author="Ashwani Prabhakar" w:date="2019-07-26T16:54:00Z">
        <w:r w:rsidR="00CA6074">
          <w:t>For</w:t>
        </w:r>
      </w:ins>
      <w:ins w:id="5364" w:author="Ashwani Prabhakar" w:date="2019-07-26T16:53:00Z">
        <w:r w:rsidR="00CA6074">
          <w:t xml:space="preserve"> better and accurate solving of the system of equations in TOMOFAST-x</w:t>
        </w:r>
      </w:ins>
      <w:ins w:id="5365" w:author="Ashwani Prabhakar" w:date="2019-07-26T16:54:00Z">
        <w:r w:rsidR="00CA6074">
          <w:t xml:space="preserve">, </w:t>
        </w:r>
        <w:del w:id="5366" w:author="Jeremie Giraud" w:date="2019-07-29T21:26:00Z">
          <w:r w:rsidR="00CA6074">
            <w:delText>user</w:delText>
          </w:r>
        </w:del>
        <w:del w:id="5367" w:author="Jeremie Giraud" w:date="2019-08-08T12:25:00Z">
          <w:r w:rsidR="00CA6074" w:rsidDel="009A5B53">
            <w:delText xml:space="preserve"> </w:delText>
          </w:r>
        </w:del>
      </w:ins>
      <w:ins w:id="5368" w:author="Jeremie Giraud" w:date="2019-08-08T12:25:00Z">
        <w:r w:rsidR="009A5B53">
          <w:t xml:space="preserve">User </w:t>
        </w:r>
      </w:ins>
      <w:ins w:id="5369" w:author="Ashwani Prabhakar" w:date="2019-07-26T16:54:00Z">
        <w:r w:rsidR="00CA6074">
          <w:t>should increase the number of solver iterations</w:t>
        </w:r>
      </w:ins>
      <w:ins w:id="5370" w:author="Ashwani Prabhakar" w:date="2019-07-26T16:53:00Z">
        <w:r w:rsidR="00CA6074">
          <w:t>.</w:t>
        </w:r>
      </w:ins>
    </w:p>
    <w:p w14:paraId="709F409F" w14:textId="77777777" w:rsidR="00CA6074" w:rsidRDefault="00CA6074">
      <w:pPr>
        <w:pStyle w:val="ListParagraph"/>
        <w:pPrChange w:id="5371" w:author="Ashwani Prabhakar" w:date="2019-07-26T16:56:00Z">
          <w:pPr>
            <w:pStyle w:val="ListParagraph"/>
            <w:numPr>
              <w:numId w:val="47"/>
            </w:numPr>
            <w:ind w:left="2160" w:hanging="360"/>
          </w:pPr>
        </w:pPrChange>
      </w:pPr>
    </w:p>
    <w:p w14:paraId="346427DB" w14:textId="4C26B144" w:rsidR="00957D31" w:rsidRDefault="00CA6074">
      <w:pPr>
        <w:pStyle w:val="ListParagraph"/>
        <w:numPr>
          <w:ilvl w:val="0"/>
          <w:numId w:val="132"/>
        </w:numPr>
        <w:rPr>
          <w:ins w:id="5372" w:author="Ashwani Prabhakar" w:date="2019-07-26T16:55:00Z"/>
        </w:rPr>
        <w:pPrChange w:id="5373" w:author="Ashwani Prabhakar" w:date="2019-07-26T16:48:00Z">
          <w:pPr>
            <w:pStyle w:val="ListParagraph"/>
            <w:numPr>
              <w:numId w:val="47"/>
            </w:numPr>
            <w:ind w:left="2160" w:hanging="360"/>
          </w:pPr>
        </w:pPrChange>
      </w:pPr>
      <w:ins w:id="5374" w:author="Ashwani Prabhakar" w:date="2019-07-26T16:55:00Z">
        <w:r>
          <w:t>U</w:t>
        </w:r>
      </w:ins>
      <w:del w:id="5375" w:author="Ashwani Prabhakar" w:date="2019-07-26T16:55:00Z">
        <w:r w:rsidR="00957D31" w:rsidDel="00CA6074">
          <w:delText xml:space="preserve">For running TOMOFAST-x, </w:delText>
        </w:r>
      </w:del>
      <w:del w:id="5376" w:author="Ashwani Prabhakar" w:date="2019-07-26T16:54:00Z">
        <w:r w:rsidR="00B61C0A" w:rsidDel="00CA6074">
          <w:delText>U</w:delText>
        </w:r>
      </w:del>
      <w:r w:rsidR="00B61C0A">
        <w:t>ser</w:t>
      </w:r>
      <w:r w:rsidR="00957D31">
        <w:t xml:space="preserve"> need not to </w:t>
      </w:r>
      <w:ins w:id="5377" w:author="Ashwani Prabhakar" w:date="2019-07-26T16:55:00Z">
        <w:r>
          <w:t>think</w:t>
        </w:r>
      </w:ins>
      <w:del w:id="5378" w:author="Ashwani Prabhakar" w:date="2019-07-26T16:55:00Z">
        <w:r w:rsidR="00957D31" w:rsidDel="00CA6074">
          <w:delText>worry</w:delText>
        </w:r>
      </w:del>
      <w:r w:rsidR="00957D31">
        <w:t xml:space="preserve"> about the stopping criterion</w:t>
      </w:r>
      <w:ins w:id="5379" w:author="Ashwani Prabhakar" w:date="2019-07-26T16:55:00Z">
        <w:r>
          <w:t xml:space="preserve"> while performing inversions through TOMOFAST-x</w:t>
        </w:r>
      </w:ins>
      <w:r w:rsidR="00957D31">
        <w:t>.</w:t>
      </w:r>
    </w:p>
    <w:p w14:paraId="036B4B1C" w14:textId="77777777" w:rsidR="00CA6074" w:rsidRDefault="00CA6074">
      <w:pPr>
        <w:pStyle w:val="ListParagraph"/>
        <w:pPrChange w:id="5380" w:author="Ashwani Prabhakar" w:date="2019-07-26T16:56:00Z">
          <w:pPr>
            <w:pStyle w:val="ListParagraph"/>
            <w:numPr>
              <w:numId w:val="47"/>
            </w:numPr>
            <w:ind w:left="2160" w:hanging="360"/>
          </w:pPr>
        </w:pPrChange>
      </w:pPr>
    </w:p>
    <w:p w14:paraId="0078E093" w14:textId="2890BC4D" w:rsidR="00957D31" w:rsidRDefault="00957D31">
      <w:pPr>
        <w:pStyle w:val="ListParagraph"/>
        <w:numPr>
          <w:ilvl w:val="0"/>
          <w:numId w:val="132"/>
        </w:numPr>
        <w:rPr>
          <w:ins w:id="5381" w:author="Ashwani Prabhakar" w:date="2019-07-26T16:55:00Z"/>
        </w:rPr>
        <w:pPrChange w:id="5382" w:author="Ashwani Prabhakar" w:date="2019-07-26T16:48:00Z">
          <w:pPr>
            <w:pStyle w:val="ListParagraph"/>
            <w:numPr>
              <w:numId w:val="47"/>
            </w:numPr>
            <w:ind w:left="2160" w:hanging="360"/>
          </w:pPr>
        </w:pPrChange>
      </w:pPr>
      <w:r>
        <w:t>As TOMOFAST-x operates on LSQR, it has been kept 1 in the respective feature option.</w:t>
      </w:r>
    </w:p>
    <w:p w14:paraId="7E01CE94" w14:textId="77777777" w:rsidR="00CA6074" w:rsidRDefault="00CA6074">
      <w:pPr>
        <w:pStyle w:val="ListParagraph"/>
        <w:pPrChange w:id="5383" w:author="Ashwani Prabhakar" w:date="2019-07-26T16:56:00Z">
          <w:pPr>
            <w:pStyle w:val="ListParagraph"/>
            <w:numPr>
              <w:numId w:val="47"/>
            </w:numPr>
            <w:ind w:left="2160" w:hanging="360"/>
          </w:pPr>
        </w:pPrChange>
      </w:pPr>
    </w:p>
    <w:p w14:paraId="209994B7" w14:textId="4D6F89E8" w:rsidR="00957D31" w:rsidRDefault="00957D31">
      <w:pPr>
        <w:pStyle w:val="ListParagraph"/>
        <w:numPr>
          <w:ilvl w:val="0"/>
          <w:numId w:val="132"/>
        </w:numPr>
        <w:rPr>
          <w:ins w:id="5384" w:author="Jeremie Giraud" w:date="2019-08-08T16:13:00Z"/>
        </w:rPr>
        <w:pPrChange w:id="5385" w:author="Ashwani Prabhakar" w:date="2019-07-26T16:48:00Z">
          <w:pPr>
            <w:pStyle w:val="ListParagraph"/>
            <w:numPr>
              <w:numId w:val="47"/>
            </w:numPr>
            <w:ind w:left="2160" w:hanging="360"/>
          </w:pPr>
        </w:pPrChange>
      </w:pPr>
      <w:r>
        <w:t>As TO</w:t>
      </w:r>
      <w:r w:rsidR="0059468D">
        <w:t>MOFAST-x is not using L1 norm, it has been kept 0 as shown.</w:t>
      </w:r>
    </w:p>
    <w:p w14:paraId="4D6BD138" w14:textId="748916D2" w:rsidR="004F3B25" w:rsidRDefault="004F3B25">
      <w:pPr>
        <w:pStyle w:val="ListParagraph"/>
        <w:rPr>
          <w:ins w:id="5386" w:author="Jeremie Giraud" w:date="2019-08-08T16:14:00Z"/>
        </w:rPr>
        <w:pPrChange w:id="5387" w:author="Jeremie Giraud" w:date="2019-08-08T16:13:00Z">
          <w:pPr>
            <w:pStyle w:val="ListParagraph"/>
            <w:numPr>
              <w:numId w:val="132"/>
            </w:numPr>
            <w:ind w:hanging="360"/>
          </w:pPr>
        </w:pPrChange>
      </w:pPr>
    </w:p>
    <w:p w14:paraId="3E5706BD" w14:textId="77777777" w:rsidR="007C36F4" w:rsidRDefault="007C36F4" w:rsidP="007C36F4">
      <w:pPr>
        <w:pStyle w:val="Caption"/>
        <w:rPr>
          <w:ins w:id="5388" w:author="Jeremie Giraud" w:date="2019-08-08T16:14:00Z"/>
        </w:rPr>
      </w:pPr>
      <w:ins w:id="5389" w:author="Jeremie Giraud" w:date="2019-08-08T16:14:00Z">
        <w:r>
          <w:t xml:space="preserve">Table </w:t>
        </w:r>
        <w:r>
          <w:fldChar w:fldCharType="begin"/>
        </w:r>
        <w:r>
          <w:instrText xml:space="preserve"> SEQ Table \* ARABIC </w:instrText>
        </w:r>
        <w:r>
          <w:fldChar w:fldCharType="separate"/>
        </w:r>
        <w:r>
          <w:rPr>
            <w:noProof/>
          </w:rPr>
          <w:t>12</w:t>
        </w:r>
        <w:r>
          <w:fldChar w:fldCharType="end"/>
        </w:r>
        <w:r>
          <w:t xml:space="preserve">. </w:t>
        </w:r>
        <w:r w:rsidRPr="00F14A1C">
          <w:t>MATRIX COMPRESSION</w:t>
        </w:r>
        <w:r w:rsidRPr="00A5054E">
          <w:rPr>
            <w:rFonts w:ascii="Times New Roman" w:eastAsia="Times New Roman" w:hAnsi="Times New Roman" w:cs="Times New Roman"/>
            <w:color w:val="000000"/>
            <w:sz w:val="24"/>
            <w:szCs w:val="24"/>
            <w:lang w:eastAsia="en-AU"/>
          </w:rPr>
          <w:t xml:space="preserve"> </w:t>
        </w:r>
        <w:r w:rsidRPr="00F14A1C">
          <w:t xml:space="preserve">parameters </w:t>
        </w:r>
        <w:r>
          <w:t>section of parfile.</w:t>
        </w:r>
      </w:ins>
    </w:p>
    <w:p w14:paraId="4A3D7AE9" w14:textId="7E049332" w:rsidR="007C36F4" w:rsidDel="002719DB" w:rsidRDefault="007C36F4">
      <w:pPr>
        <w:pStyle w:val="ListParagraph"/>
        <w:rPr>
          <w:ins w:id="5390" w:author="Jeremie Giraud" w:date="2019-08-08T16:13:00Z"/>
          <w:del w:id="5391" w:author="Jeremie Giraud" w:date="2019-08-08T16:19:00Z"/>
        </w:rPr>
        <w:pPrChange w:id="5392" w:author="Jeremie Giraud" w:date="2019-08-08T16:13:00Z">
          <w:pPr>
            <w:pStyle w:val="ListParagraph"/>
            <w:numPr>
              <w:numId w:val="132"/>
            </w:numPr>
            <w:ind w:hanging="360"/>
          </w:pPr>
        </w:pPrChange>
      </w:pPr>
    </w:p>
    <w:tbl>
      <w:tblPr>
        <w:tblStyle w:val="TableGridLight"/>
        <w:tblW w:w="9016" w:type="dxa"/>
        <w:tblLook w:val="04A0" w:firstRow="1" w:lastRow="0" w:firstColumn="1" w:lastColumn="0" w:noHBand="0" w:noVBand="1"/>
        <w:tblPrChange w:id="5393" w:author="Jeremie Giraud" w:date="2019-08-08T16:13:00Z">
          <w:tblPr>
            <w:tblStyle w:val="TableGridLight"/>
            <w:tblW w:w="9016" w:type="dxa"/>
            <w:tblLook w:val="04A0" w:firstRow="1" w:lastRow="0" w:firstColumn="1" w:lastColumn="0" w:noHBand="0" w:noVBand="1"/>
          </w:tblPr>
        </w:tblPrChange>
      </w:tblPr>
      <w:tblGrid>
        <w:gridCol w:w="4248"/>
        <w:gridCol w:w="2551"/>
        <w:gridCol w:w="2217"/>
        <w:tblGridChange w:id="5394">
          <w:tblGrid>
            <w:gridCol w:w="2632"/>
            <w:gridCol w:w="967"/>
            <w:gridCol w:w="5417"/>
          </w:tblGrid>
        </w:tblGridChange>
      </w:tblGrid>
      <w:tr w:rsidR="004F3B25" w:rsidRPr="004F3B25" w14:paraId="7124431A" w14:textId="77777777" w:rsidTr="004F3B25">
        <w:trPr>
          <w:trHeight w:val="330"/>
          <w:ins w:id="5395" w:author="Jeremie Giraud" w:date="2019-08-08T16:13:00Z"/>
          <w:trPrChange w:id="5396" w:author="Jeremie Giraud" w:date="2019-08-08T16:13:00Z">
            <w:trPr>
              <w:trHeight w:val="330"/>
            </w:trPr>
          </w:trPrChange>
        </w:trPr>
        <w:tc>
          <w:tcPr>
            <w:tcW w:w="4248" w:type="dxa"/>
            <w:noWrap/>
            <w:hideMark/>
            <w:tcPrChange w:id="5397" w:author="Jeremie Giraud" w:date="2019-08-08T16:13:00Z">
              <w:tcPr>
                <w:tcW w:w="2830" w:type="dxa"/>
                <w:noWrap/>
                <w:hideMark/>
              </w:tcPr>
            </w:tcPrChange>
          </w:tcPr>
          <w:p w14:paraId="7678F6A5" w14:textId="77777777" w:rsidR="004F3B25" w:rsidRPr="004F3B25" w:rsidRDefault="004F3B25" w:rsidP="004F3B25">
            <w:pPr>
              <w:rPr>
                <w:ins w:id="5398" w:author="Jeremie Giraud" w:date="2019-08-08T16:13:00Z"/>
                <w:rFonts w:ascii="Times New Roman" w:eastAsia="Times New Roman" w:hAnsi="Times New Roman" w:cs="Times New Roman"/>
                <w:color w:val="000000"/>
                <w:sz w:val="24"/>
                <w:szCs w:val="24"/>
                <w:lang w:eastAsia="en-AU"/>
              </w:rPr>
            </w:pPr>
            <w:ins w:id="5399" w:author="Jeremie Giraud" w:date="2019-08-08T16:13:00Z">
              <w:r w:rsidRPr="004F3B25">
                <w:rPr>
                  <w:rFonts w:ascii="Times New Roman" w:eastAsia="Times New Roman" w:hAnsi="Times New Roman" w:cs="Times New Roman"/>
                  <w:color w:val="000000"/>
                  <w:sz w:val="24"/>
                  <w:szCs w:val="24"/>
                  <w:lang w:eastAsia="en-AU"/>
                </w:rPr>
                <w:t>Parameter</w:t>
              </w:r>
            </w:ins>
          </w:p>
        </w:tc>
        <w:tc>
          <w:tcPr>
            <w:tcW w:w="2551" w:type="dxa"/>
            <w:noWrap/>
            <w:hideMark/>
            <w:tcPrChange w:id="5400" w:author="Jeremie Giraud" w:date="2019-08-08T16:13:00Z">
              <w:tcPr>
                <w:tcW w:w="342" w:type="dxa"/>
                <w:noWrap/>
                <w:hideMark/>
              </w:tcPr>
            </w:tcPrChange>
          </w:tcPr>
          <w:p w14:paraId="199B1274" w14:textId="77777777" w:rsidR="004F3B25" w:rsidRPr="004F3B25" w:rsidRDefault="004F3B25" w:rsidP="004F3B25">
            <w:pPr>
              <w:rPr>
                <w:ins w:id="5401" w:author="Jeremie Giraud" w:date="2019-08-08T16:13:00Z"/>
                <w:rFonts w:ascii="Times New Roman" w:eastAsia="Times New Roman" w:hAnsi="Times New Roman" w:cs="Times New Roman"/>
                <w:color w:val="000000"/>
                <w:sz w:val="24"/>
                <w:szCs w:val="24"/>
                <w:lang w:eastAsia="en-AU"/>
              </w:rPr>
            </w:pPr>
            <w:ins w:id="5402" w:author="Jeremie Giraud" w:date="2019-08-08T16:13:00Z">
              <w:r w:rsidRPr="004F3B25">
                <w:rPr>
                  <w:rFonts w:ascii="Times New Roman" w:eastAsia="Times New Roman" w:hAnsi="Times New Roman" w:cs="Times New Roman"/>
                  <w:color w:val="000000"/>
                  <w:sz w:val="24"/>
                  <w:szCs w:val="24"/>
                  <w:lang w:eastAsia="en-AU"/>
                </w:rPr>
                <w:t>Value for example case</w:t>
              </w:r>
            </w:ins>
          </w:p>
        </w:tc>
        <w:tc>
          <w:tcPr>
            <w:tcW w:w="2217" w:type="dxa"/>
            <w:noWrap/>
            <w:hideMark/>
            <w:tcPrChange w:id="5403" w:author="Jeremie Giraud" w:date="2019-08-08T16:13:00Z">
              <w:tcPr>
                <w:tcW w:w="5844" w:type="dxa"/>
                <w:noWrap/>
                <w:hideMark/>
              </w:tcPr>
            </w:tcPrChange>
          </w:tcPr>
          <w:p w14:paraId="6D1F9F04" w14:textId="77777777" w:rsidR="004F3B25" w:rsidRPr="004F3B25" w:rsidRDefault="004F3B25" w:rsidP="004F3B25">
            <w:pPr>
              <w:rPr>
                <w:ins w:id="5404" w:author="Jeremie Giraud" w:date="2019-08-08T16:13:00Z"/>
                <w:rFonts w:ascii="Times New Roman" w:eastAsia="Times New Roman" w:hAnsi="Times New Roman" w:cs="Times New Roman"/>
                <w:color w:val="000000"/>
                <w:sz w:val="24"/>
                <w:szCs w:val="24"/>
                <w:lang w:eastAsia="en-AU"/>
              </w:rPr>
            </w:pPr>
            <w:ins w:id="5405" w:author="Jeremie Giraud" w:date="2019-08-08T16:13:00Z">
              <w:r w:rsidRPr="004F3B25">
                <w:rPr>
                  <w:rFonts w:ascii="Times New Roman" w:eastAsia="Times New Roman" w:hAnsi="Times New Roman" w:cs="Times New Roman"/>
                  <w:color w:val="000000"/>
                  <w:sz w:val="24"/>
                  <w:szCs w:val="24"/>
                  <w:lang w:eastAsia="en-AU"/>
                </w:rPr>
                <w:t xml:space="preserve">Range/remark </w:t>
              </w:r>
            </w:ins>
          </w:p>
        </w:tc>
      </w:tr>
      <w:tr w:rsidR="004F3B25" w:rsidRPr="004F3B25" w14:paraId="69EBB552" w14:textId="77777777" w:rsidTr="004F3B25">
        <w:trPr>
          <w:trHeight w:val="330"/>
          <w:ins w:id="5406" w:author="Jeremie Giraud" w:date="2019-08-08T16:13:00Z"/>
          <w:trPrChange w:id="5407" w:author="Jeremie Giraud" w:date="2019-08-08T16:13:00Z">
            <w:trPr>
              <w:trHeight w:val="330"/>
            </w:trPr>
          </w:trPrChange>
        </w:trPr>
        <w:tc>
          <w:tcPr>
            <w:tcW w:w="4248" w:type="dxa"/>
            <w:noWrap/>
            <w:hideMark/>
            <w:tcPrChange w:id="5408" w:author="Jeremie Giraud" w:date="2019-08-08T16:13:00Z">
              <w:tcPr>
                <w:tcW w:w="2830" w:type="dxa"/>
                <w:noWrap/>
                <w:hideMark/>
              </w:tcPr>
            </w:tcPrChange>
          </w:tcPr>
          <w:p w14:paraId="172F36F5" w14:textId="7CAD5049" w:rsidR="004F3B25" w:rsidRPr="004F3B25" w:rsidRDefault="004F3B25">
            <w:pPr>
              <w:rPr>
                <w:ins w:id="5409" w:author="Jeremie Giraud" w:date="2019-08-08T16:13:00Z"/>
                <w:rFonts w:ascii="Times New Roman" w:eastAsia="Times New Roman" w:hAnsi="Times New Roman" w:cs="Times New Roman"/>
                <w:color w:val="000000"/>
                <w:sz w:val="24"/>
                <w:szCs w:val="24"/>
                <w:lang w:eastAsia="en-AU"/>
              </w:rPr>
            </w:pPr>
            <w:ins w:id="5410" w:author="Jeremie Giraud" w:date="2019-08-08T16:13:00Z">
              <w:r w:rsidRPr="004F3B25">
                <w:rPr>
                  <w:rFonts w:ascii="Times New Roman" w:eastAsia="Times New Roman" w:hAnsi="Times New Roman" w:cs="Times New Roman"/>
                  <w:color w:val="000000"/>
                  <w:sz w:val="24"/>
                  <w:szCs w:val="24"/>
                  <w:lang w:eastAsia="en-AU"/>
                </w:rPr>
                <w:t>******* INVERSION parameters *****</w:t>
              </w:r>
            </w:ins>
          </w:p>
        </w:tc>
        <w:tc>
          <w:tcPr>
            <w:tcW w:w="2551" w:type="dxa"/>
            <w:noWrap/>
            <w:hideMark/>
            <w:tcPrChange w:id="5411" w:author="Jeremie Giraud" w:date="2019-08-08T16:13:00Z">
              <w:tcPr>
                <w:tcW w:w="342" w:type="dxa"/>
                <w:noWrap/>
                <w:hideMark/>
              </w:tcPr>
            </w:tcPrChange>
          </w:tcPr>
          <w:p w14:paraId="095C07E2" w14:textId="79C2745A" w:rsidR="004F3B25" w:rsidRPr="004F3B25" w:rsidRDefault="004F3B25">
            <w:pPr>
              <w:rPr>
                <w:ins w:id="5412" w:author="Jeremie Giraud" w:date="2019-08-08T16:13:00Z"/>
                <w:rFonts w:ascii="Times New Roman" w:eastAsia="Times New Roman" w:hAnsi="Times New Roman" w:cs="Times New Roman"/>
                <w:color w:val="000000"/>
                <w:sz w:val="24"/>
                <w:szCs w:val="24"/>
                <w:lang w:eastAsia="en-AU"/>
              </w:rPr>
            </w:pPr>
            <w:ins w:id="5413" w:author="Jeremie Giraud" w:date="2019-08-08T16:13:00Z">
              <w:r w:rsidRPr="004F3B25">
                <w:rPr>
                  <w:rFonts w:ascii="Times New Roman" w:eastAsia="Times New Roman" w:hAnsi="Times New Roman" w:cs="Times New Roman"/>
                  <w:color w:val="000000"/>
                  <w:sz w:val="24"/>
                  <w:szCs w:val="24"/>
                  <w:lang w:eastAsia="en-AU"/>
                </w:rPr>
                <w:t> </w:t>
              </w:r>
            </w:ins>
            <w:ins w:id="5414" w:author="Jeremie Giraud" w:date="2019-08-08T16:14:00Z">
              <w:r w:rsidR="007C36F4" w:rsidRPr="00C97C52">
                <w:rPr>
                  <w:rFonts w:ascii="Times New Roman" w:eastAsia="Times New Roman" w:hAnsi="Times New Roman" w:cs="Times New Roman"/>
                  <w:color w:val="000000"/>
                  <w:sz w:val="24"/>
                  <w:szCs w:val="24"/>
                  <w:lang w:eastAsia="en-AU"/>
                </w:rPr>
                <w:t>N/A</w:t>
              </w:r>
            </w:ins>
          </w:p>
        </w:tc>
        <w:tc>
          <w:tcPr>
            <w:tcW w:w="2217" w:type="dxa"/>
            <w:noWrap/>
            <w:hideMark/>
            <w:tcPrChange w:id="5415" w:author="Jeremie Giraud" w:date="2019-08-08T16:13:00Z">
              <w:tcPr>
                <w:tcW w:w="5844" w:type="dxa"/>
                <w:noWrap/>
                <w:hideMark/>
              </w:tcPr>
            </w:tcPrChange>
          </w:tcPr>
          <w:p w14:paraId="2AA72964" w14:textId="31720396" w:rsidR="004F3B25" w:rsidRPr="004F3B25" w:rsidRDefault="004F3B25" w:rsidP="004F3B25">
            <w:pPr>
              <w:rPr>
                <w:ins w:id="5416" w:author="Jeremie Giraud" w:date="2019-08-08T16:13:00Z"/>
                <w:rFonts w:ascii="Times New Roman" w:eastAsia="Times New Roman" w:hAnsi="Times New Roman" w:cs="Times New Roman"/>
                <w:color w:val="000000"/>
                <w:sz w:val="24"/>
                <w:szCs w:val="24"/>
                <w:lang w:eastAsia="en-AU"/>
              </w:rPr>
            </w:pPr>
            <w:ins w:id="5417" w:author="Jeremie Giraud" w:date="2019-08-08T16:13:00Z">
              <w:r w:rsidRPr="00C97C52">
                <w:rPr>
                  <w:rFonts w:ascii="Times New Roman" w:eastAsia="Times New Roman" w:hAnsi="Times New Roman" w:cs="Times New Roman"/>
                  <w:color w:val="000000"/>
                  <w:sz w:val="24"/>
                  <w:szCs w:val="24"/>
                  <w:lang w:eastAsia="en-AU"/>
                </w:rPr>
                <w:t>N/A</w:t>
              </w:r>
            </w:ins>
          </w:p>
        </w:tc>
      </w:tr>
      <w:tr w:rsidR="004F3B25" w:rsidRPr="004F3B25" w14:paraId="6FF4CB2B" w14:textId="77777777" w:rsidTr="004F3B25">
        <w:trPr>
          <w:trHeight w:val="330"/>
          <w:ins w:id="5418" w:author="Jeremie Giraud" w:date="2019-08-08T16:13:00Z"/>
          <w:trPrChange w:id="5419" w:author="Jeremie Giraud" w:date="2019-08-08T16:13:00Z">
            <w:trPr>
              <w:trHeight w:val="330"/>
            </w:trPr>
          </w:trPrChange>
        </w:trPr>
        <w:tc>
          <w:tcPr>
            <w:tcW w:w="4248" w:type="dxa"/>
            <w:noWrap/>
            <w:hideMark/>
            <w:tcPrChange w:id="5420" w:author="Jeremie Giraud" w:date="2019-08-08T16:13:00Z">
              <w:tcPr>
                <w:tcW w:w="2830" w:type="dxa"/>
                <w:noWrap/>
                <w:hideMark/>
              </w:tcPr>
            </w:tcPrChange>
          </w:tcPr>
          <w:p w14:paraId="1297FC62" w14:textId="77777777" w:rsidR="004F3B25" w:rsidRPr="004F3B25" w:rsidRDefault="004F3B25" w:rsidP="004F3B25">
            <w:pPr>
              <w:rPr>
                <w:ins w:id="5421" w:author="Jeremie Giraud" w:date="2019-08-08T16:13:00Z"/>
                <w:rFonts w:ascii="Times New Roman" w:eastAsia="Times New Roman" w:hAnsi="Times New Roman" w:cs="Times New Roman"/>
                <w:color w:val="000000"/>
                <w:sz w:val="24"/>
                <w:szCs w:val="24"/>
                <w:lang w:eastAsia="en-AU"/>
              </w:rPr>
            </w:pPr>
            <w:ins w:id="5422" w:author="Jeremie Giraud" w:date="2019-08-08T16:13:00Z">
              <w:r w:rsidRPr="004F3B25">
                <w:rPr>
                  <w:rFonts w:ascii="Times New Roman" w:eastAsia="Times New Roman" w:hAnsi="Times New Roman" w:cs="Times New Roman"/>
                  <w:color w:val="000000"/>
                  <w:sz w:val="24"/>
                  <w:szCs w:val="24"/>
                  <w:lang w:eastAsia="en-AU"/>
                </w:rPr>
                <w:t xml:space="preserve">number of inversions                   </w:t>
              </w:r>
            </w:ins>
          </w:p>
        </w:tc>
        <w:tc>
          <w:tcPr>
            <w:tcW w:w="2551" w:type="dxa"/>
            <w:noWrap/>
            <w:hideMark/>
            <w:tcPrChange w:id="5423" w:author="Jeremie Giraud" w:date="2019-08-08T16:13:00Z">
              <w:tcPr>
                <w:tcW w:w="342" w:type="dxa"/>
                <w:noWrap/>
                <w:hideMark/>
              </w:tcPr>
            </w:tcPrChange>
          </w:tcPr>
          <w:p w14:paraId="6BB9FD29" w14:textId="77777777" w:rsidR="004F3B25" w:rsidRPr="004F3B25" w:rsidRDefault="004F3B25">
            <w:pPr>
              <w:rPr>
                <w:ins w:id="5424" w:author="Jeremie Giraud" w:date="2019-08-08T16:13:00Z"/>
                <w:rFonts w:ascii="Times New Roman" w:eastAsia="Times New Roman" w:hAnsi="Times New Roman" w:cs="Times New Roman"/>
                <w:color w:val="000000"/>
                <w:sz w:val="24"/>
                <w:szCs w:val="24"/>
                <w:lang w:eastAsia="en-AU"/>
              </w:rPr>
              <w:pPrChange w:id="5425" w:author="Jeremie Giraud" w:date="2019-08-08T16:13:00Z">
                <w:pPr>
                  <w:jc w:val="right"/>
                </w:pPr>
              </w:pPrChange>
            </w:pPr>
            <w:ins w:id="5426" w:author="Jeremie Giraud" w:date="2019-08-08T16:13:00Z">
              <w:r w:rsidRPr="004F3B25">
                <w:rPr>
                  <w:rFonts w:ascii="Times New Roman" w:eastAsia="Times New Roman" w:hAnsi="Times New Roman" w:cs="Times New Roman"/>
                  <w:color w:val="000000"/>
                  <w:sz w:val="24"/>
                  <w:szCs w:val="24"/>
                  <w:lang w:eastAsia="en-AU"/>
                </w:rPr>
                <w:t>50</w:t>
              </w:r>
            </w:ins>
          </w:p>
        </w:tc>
        <w:tc>
          <w:tcPr>
            <w:tcW w:w="2217" w:type="dxa"/>
            <w:noWrap/>
            <w:hideMark/>
            <w:tcPrChange w:id="5427" w:author="Jeremie Giraud" w:date="2019-08-08T16:13:00Z">
              <w:tcPr>
                <w:tcW w:w="5844" w:type="dxa"/>
                <w:noWrap/>
                <w:hideMark/>
              </w:tcPr>
            </w:tcPrChange>
          </w:tcPr>
          <w:p w14:paraId="59320B9F" w14:textId="722DC185" w:rsidR="004F3B25" w:rsidRPr="004F3B25" w:rsidRDefault="004F3B25" w:rsidP="004F3B25">
            <w:pPr>
              <w:rPr>
                <w:ins w:id="5428" w:author="Jeremie Giraud" w:date="2019-08-08T16:13:00Z"/>
                <w:rFonts w:ascii="Times New Roman" w:eastAsia="Times New Roman" w:hAnsi="Times New Roman" w:cs="Times New Roman"/>
                <w:color w:val="000000"/>
                <w:sz w:val="24"/>
                <w:szCs w:val="24"/>
                <w:lang w:eastAsia="en-AU"/>
              </w:rPr>
            </w:pPr>
            <w:ins w:id="5429" w:author="Jeremie Giraud" w:date="2019-08-08T16:13:00Z">
              <w:r w:rsidRPr="00E042D7">
                <w:rPr>
                  <w:rFonts w:ascii="Times New Roman" w:eastAsia="Times New Roman" w:hAnsi="Times New Roman" w:cs="Times New Roman"/>
                  <w:color w:val="000000"/>
                  <w:sz w:val="24"/>
                  <w:szCs w:val="24"/>
                  <w:lang w:eastAsia="en-AU"/>
                </w:rPr>
                <w:t>Survey dependant</w:t>
              </w:r>
            </w:ins>
          </w:p>
        </w:tc>
      </w:tr>
      <w:tr w:rsidR="004F3B25" w:rsidRPr="004F3B25" w14:paraId="35AB40C2" w14:textId="77777777" w:rsidTr="004F3B25">
        <w:trPr>
          <w:trHeight w:val="330"/>
          <w:ins w:id="5430" w:author="Jeremie Giraud" w:date="2019-08-08T16:13:00Z"/>
          <w:trPrChange w:id="5431" w:author="Jeremie Giraud" w:date="2019-08-08T16:13:00Z">
            <w:trPr>
              <w:trHeight w:val="330"/>
            </w:trPr>
          </w:trPrChange>
        </w:trPr>
        <w:tc>
          <w:tcPr>
            <w:tcW w:w="4248" w:type="dxa"/>
            <w:noWrap/>
            <w:hideMark/>
            <w:tcPrChange w:id="5432" w:author="Jeremie Giraud" w:date="2019-08-08T16:13:00Z">
              <w:tcPr>
                <w:tcW w:w="2830" w:type="dxa"/>
                <w:noWrap/>
                <w:hideMark/>
              </w:tcPr>
            </w:tcPrChange>
          </w:tcPr>
          <w:p w14:paraId="1D232CDB" w14:textId="77777777" w:rsidR="004F3B25" w:rsidRPr="004F3B25" w:rsidRDefault="004F3B25" w:rsidP="004F3B25">
            <w:pPr>
              <w:rPr>
                <w:ins w:id="5433" w:author="Jeremie Giraud" w:date="2019-08-08T16:13:00Z"/>
                <w:rFonts w:ascii="Times New Roman" w:eastAsia="Times New Roman" w:hAnsi="Times New Roman" w:cs="Times New Roman"/>
                <w:color w:val="000000"/>
                <w:sz w:val="24"/>
                <w:szCs w:val="24"/>
                <w:lang w:eastAsia="en-AU"/>
              </w:rPr>
            </w:pPr>
            <w:ins w:id="5434" w:author="Jeremie Giraud" w:date="2019-08-08T16:13:00Z">
              <w:r w:rsidRPr="004F3B25">
                <w:rPr>
                  <w:rFonts w:ascii="Times New Roman" w:eastAsia="Times New Roman" w:hAnsi="Times New Roman" w:cs="Times New Roman"/>
                  <w:color w:val="000000"/>
                  <w:sz w:val="24"/>
                  <w:szCs w:val="24"/>
                  <w:lang w:eastAsia="en-AU"/>
                </w:rPr>
                <w:t xml:space="preserve">number of solver iterations            </w:t>
              </w:r>
            </w:ins>
          </w:p>
        </w:tc>
        <w:tc>
          <w:tcPr>
            <w:tcW w:w="2551" w:type="dxa"/>
            <w:noWrap/>
            <w:hideMark/>
            <w:tcPrChange w:id="5435" w:author="Jeremie Giraud" w:date="2019-08-08T16:13:00Z">
              <w:tcPr>
                <w:tcW w:w="342" w:type="dxa"/>
                <w:noWrap/>
                <w:hideMark/>
              </w:tcPr>
            </w:tcPrChange>
          </w:tcPr>
          <w:p w14:paraId="697C8753" w14:textId="77777777" w:rsidR="004F3B25" w:rsidRPr="004F3B25" w:rsidRDefault="004F3B25">
            <w:pPr>
              <w:rPr>
                <w:ins w:id="5436" w:author="Jeremie Giraud" w:date="2019-08-08T16:13:00Z"/>
                <w:rFonts w:ascii="Times New Roman" w:eastAsia="Times New Roman" w:hAnsi="Times New Roman" w:cs="Times New Roman"/>
                <w:color w:val="000000"/>
                <w:sz w:val="24"/>
                <w:szCs w:val="24"/>
                <w:lang w:eastAsia="en-AU"/>
              </w:rPr>
              <w:pPrChange w:id="5437" w:author="Jeremie Giraud" w:date="2019-08-08T16:13:00Z">
                <w:pPr>
                  <w:jc w:val="right"/>
                </w:pPr>
              </w:pPrChange>
            </w:pPr>
            <w:ins w:id="5438" w:author="Jeremie Giraud" w:date="2019-08-08T16:13:00Z">
              <w:r w:rsidRPr="004F3B25">
                <w:rPr>
                  <w:rFonts w:ascii="Times New Roman" w:eastAsia="Times New Roman" w:hAnsi="Times New Roman" w:cs="Times New Roman"/>
                  <w:color w:val="000000"/>
                  <w:sz w:val="24"/>
                  <w:szCs w:val="24"/>
                  <w:lang w:eastAsia="en-AU"/>
                </w:rPr>
                <w:t>100</w:t>
              </w:r>
            </w:ins>
          </w:p>
        </w:tc>
        <w:tc>
          <w:tcPr>
            <w:tcW w:w="2217" w:type="dxa"/>
            <w:noWrap/>
            <w:hideMark/>
            <w:tcPrChange w:id="5439" w:author="Jeremie Giraud" w:date="2019-08-08T16:13:00Z">
              <w:tcPr>
                <w:tcW w:w="5844" w:type="dxa"/>
                <w:noWrap/>
                <w:hideMark/>
              </w:tcPr>
            </w:tcPrChange>
          </w:tcPr>
          <w:p w14:paraId="69607D13" w14:textId="45D4BF10" w:rsidR="004F3B25" w:rsidRPr="004F3B25" w:rsidRDefault="004F3B25" w:rsidP="004F3B25">
            <w:pPr>
              <w:rPr>
                <w:ins w:id="5440" w:author="Jeremie Giraud" w:date="2019-08-08T16:13:00Z"/>
                <w:rFonts w:ascii="Times New Roman" w:eastAsia="Times New Roman" w:hAnsi="Times New Roman" w:cs="Times New Roman"/>
                <w:color w:val="000000"/>
                <w:sz w:val="24"/>
                <w:szCs w:val="24"/>
                <w:lang w:eastAsia="en-AU"/>
              </w:rPr>
            </w:pPr>
            <w:ins w:id="5441" w:author="Jeremie Giraud" w:date="2019-08-08T16:13:00Z">
              <w:r w:rsidRPr="00E042D7">
                <w:rPr>
                  <w:rFonts w:ascii="Times New Roman" w:eastAsia="Times New Roman" w:hAnsi="Times New Roman" w:cs="Times New Roman"/>
                  <w:color w:val="000000"/>
                  <w:sz w:val="24"/>
                  <w:szCs w:val="24"/>
                  <w:lang w:eastAsia="en-AU"/>
                </w:rPr>
                <w:t>Survey dependant</w:t>
              </w:r>
            </w:ins>
          </w:p>
        </w:tc>
      </w:tr>
      <w:tr w:rsidR="004F3B25" w:rsidRPr="004F3B25" w14:paraId="3A4EFF1A" w14:textId="77777777" w:rsidTr="004F3B25">
        <w:trPr>
          <w:trHeight w:val="330"/>
          <w:ins w:id="5442" w:author="Jeremie Giraud" w:date="2019-08-08T16:13:00Z"/>
          <w:trPrChange w:id="5443" w:author="Jeremie Giraud" w:date="2019-08-08T16:13:00Z">
            <w:trPr>
              <w:trHeight w:val="330"/>
            </w:trPr>
          </w:trPrChange>
        </w:trPr>
        <w:tc>
          <w:tcPr>
            <w:tcW w:w="4248" w:type="dxa"/>
            <w:noWrap/>
            <w:hideMark/>
            <w:tcPrChange w:id="5444" w:author="Jeremie Giraud" w:date="2019-08-08T16:13:00Z">
              <w:tcPr>
                <w:tcW w:w="2830" w:type="dxa"/>
                <w:noWrap/>
                <w:hideMark/>
              </w:tcPr>
            </w:tcPrChange>
          </w:tcPr>
          <w:p w14:paraId="05E019D0" w14:textId="77777777" w:rsidR="004F3B25" w:rsidRPr="004F3B25" w:rsidRDefault="004F3B25" w:rsidP="004F3B25">
            <w:pPr>
              <w:rPr>
                <w:ins w:id="5445" w:author="Jeremie Giraud" w:date="2019-08-08T16:13:00Z"/>
                <w:rFonts w:ascii="Times New Roman" w:eastAsia="Times New Roman" w:hAnsi="Times New Roman" w:cs="Times New Roman"/>
                <w:color w:val="000000"/>
                <w:sz w:val="24"/>
                <w:szCs w:val="24"/>
                <w:lang w:eastAsia="en-AU"/>
              </w:rPr>
            </w:pPr>
            <w:ins w:id="5446" w:author="Jeremie Giraud" w:date="2019-08-08T16:13:00Z">
              <w:r w:rsidRPr="004F3B25">
                <w:rPr>
                  <w:rFonts w:ascii="Times New Roman" w:eastAsia="Times New Roman" w:hAnsi="Times New Roman" w:cs="Times New Roman"/>
                  <w:color w:val="000000"/>
                  <w:sz w:val="24"/>
                  <w:szCs w:val="24"/>
                  <w:lang w:eastAsia="en-AU"/>
                </w:rPr>
                <w:t xml:space="preserve">stopping criterion                     </w:t>
              </w:r>
            </w:ins>
          </w:p>
        </w:tc>
        <w:tc>
          <w:tcPr>
            <w:tcW w:w="2551" w:type="dxa"/>
            <w:noWrap/>
            <w:hideMark/>
            <w:tcPrChange w:id="5447" w:author="Jeremie Giraud" w:date="2019-08-08T16:13:00Z">
              <w:tcPr>
                <w:tcW w:w="342" w:type="dxa"/>
                <w:noWrap/>
                <w:hideMark/>
              </w:tcPr>
            </w:tcPrChange>
          </w:tcPr>
          <w:p w14:paraId="014AF10C" w14:textId="6C493DFC" w:rsidR="004F3B25" w:rsidRPr="004F3B25" w:rsidRDefault="004F3B25">
            <w:pPr>
              <w:rPr>
                <w:ins w:id="5448" w:author="Jeremie Giraud" w:date="2019-08-08T16:13:00Z"/>
                <w:rFonts w:ascii="Times New Roman" w:eastAsia="Times New Roman" w:hAnsi="Times New Roman" w:cs="Times New Roman"/>
                <w:color w:val="000000"/>
                <w:sz w:val="24"/>
                <w:szCs w:val="24"/>
                <w:lang w:eastAsia="en-AU"/>
              </w:rPr>
            </w:pPr>
            <w:ins w:id="5449" w:author="Jeremie Giraud" w:date="2019-08-08T16:13:00Z">
              <w:r w:rsidRPr="004F3B25">
                <w:rPr>
                  <w:rFonts w:ascii="Times New Roman" w:eastAsia="Times New Roman" w:hAnsi="Times New Roman" w:cs="Times New Roman"/>
                  <w:color w:val="000000"/>
                  <w:sz w:val="24"/>
                  <w:szCs w:val="24"/>
                  <w:lang w:eastAsia="en-AU"/>
                </w:rPr>
                <w:t>1.d-13</w:t>
              </w:r>
            </w:ins>
          </w:p>
        </w:tc>
        <w:tc>
          <w:tcPr>
            <w:tcW w:w="2217" w:type="dxa"/>
            <w:noWrap/>
            <w:hideMark/>
            <w:tcPrChange w:id="5450" w:author="Jeremie Giraud" w:date="2019-08-08T16:13:00Z">
              <w:tcPr>
                <w:tcW w:w="5844" w:type="dxa"/>
                <w:noWrap/>
                <w:hideMark/>
              </w:tcPr>
            </w:tcPrChange>
          </w:tcPr>
          <w:p w14:paraId="330DFA7B" w14:textId="1A10C717" w:rsidR="004F3B25" w:rsidRPr="004F3B25" w:rsidRDefault="004F3B25" w:rsidP="004F3B25">
            <w:pPr>
              <w:rPr>
                <w:ins w:id="5451" w:author="Jeremie Giraud" w:date="2019-08-08T16:13:00Z"/>
                <w:rFonts w:ascii="Times New Roman" w:eastAsia="Times New Roman" w:hAnsi="Times New Roman" w:cs="Times New Roman"/>
                <w:color w:val="000000"/>
                <w:sz w:val="24"/>
                <w:szCs w:val="24"/>
                <w:lang w:eastAsia="en-AU"/>
              </w:rPr>
            </w:pPr>
            <w:ins w:id="5452" w:author="Jeremie Giraud" w:date="2019-08-08T16:13:00Z">
              <w:r w:rsidRPr="00E042D7">
                <w:rPr>
                  <w:rFonts w:ascii="Times New Roman" w:eastAsia="Times New Roman" w:hAnsi="Times New Roman" w:cs="Times New Roman"/>
                  <w:color w:val="000000"/>
                  <w:sz w:val="24"/>
                  <w:szCs w:val="24"/>
                  <w:lang w:eastAsia="en-AU"/>
                </w:rPr>
                <w:t>Survey dependant</w:t>
              </w:r>
            </w:ins>
          </w:p>
        </w:tc>
      </w:tr>
      <w:tr w:rsidR="004F3B25" w:rsidRPr="004F3B25" w14:paraId="3B7FD939" w14:textId="77777777" w:rsidTr="004F3B25">
        <w:trPr>
          <w:trHeight w:val="330"/>
          <w:ins w:id="5453" w:author="Jeremie Giraud" w:date="2019-08-08T16:13:00Z"/>
          <w:trPrChange w:id="5454" w:author="Jeremie Giraud" w:date="2019-08-08T16:13:00Z">
            <w:trPr>
              <w:trHeight w:val="330"/>
            </w:trPr>
          </w:trPrChange>
        </w:trPr>
        <w:tc>
          <w:tcPr>
            <w:tcW w:w="4248" w:type="dxa"/>
            <w:noWrap/>
            <w:hideMark/>
            <w:tcPrChange w:id="5455" w:author="Jeremie Giraud" w:date="2019-08-08T16:13:00Z">
              <w:tcPr>
                <w:tcW w:w="2830" w:type="dxa"/>
                <w:noWrap/>
                <w:hideMark/>
              </w:tcPr>
            </w:tcPrChange>
          </w:tcPr>
          <w:p w14:paraId="039D5331" w14:textId="77777777" w:rsidR="004F3B25" w:rsidRPr="004F3B25" w:rsidRDefault="004F3B25" w:rsidP="004F3B25">
            <w:pPr>
              <w:rPr>
                <w:ins w:id="5456" w:author="Jeremie Giraud" w:date="2019-08-08T16:13:00Z"/>
                <w:rFonts w:ascii="Times New Roman" w:eastAsia="Times New Roman" w:hAnsi="Times New Roman" w:cs="Times New Roman"/>
                <w:color w:val="000000"/>
                <w:sz w:val="24"/>
                <w:szCs w:val="24"/>
                <w:lang w:eastAsia="en-AU"/>
              </w:rPr>
            </w:pPr>
            <w:ins w:id="5457" w:author="Jeremie Giraud" w:date="2019-08-08T16:13:00Z">
              <w:r w:rsidRPr="004F3B25">
                <w:rPr>
                  <w:rFonts w:ascii="Times New Roman" w:eastAsia="Times New Roman" w:hAnsi="Times New Roman" w:cs="Times New Roman"/>
                  <w:color w:val="000000"/>
                  <w:sz w:val="24"/>
                  <w:szCs w:val="24"/>
                  <w:lang w:eastAsia="en-AU"/>
                </w:rPr>
                <w:t xml:space="preserve">method (LSQR=1)                        </w:t>
              </w:r>
            </w:ins>
          </w:p>
        </w:tc>
        <w:tc>
          <w:tcPr>
            <w:tcW w:w="2551" w:type="dxa"/>
            <w:noWrap/>
            <w:hideMark/>
            <w:tcPrChange w:id="5458" w:author="Jeremie Giraud" w:date="2019-08-08T16:13:00Z">
              <w:tcPr>
                <w:tcW w:w="342" w:type="dxa"/>
                <w:noWrap/>
                <w:hideMark/>
              </w:tcPr>
            </w:tcPrChange>
          </w:tcPr>
          <w:p w14:paraId="458D2637" w14:textId="77777777" w:rsidR="004F3B25" w:rsidRPr="004F3B25" w:rsidRDefault="004F3B25">
            <w:pPr>
              <w:rPr>
                <w:ins w:id="5459" w:author="Jeremie Giraud" w:date="2019-08-08T16:13:00Z"/>
                <w:rFonts w:ascii="Times New Roman" w:eastAsia="Times New Roman" w:hAnsi="Times New Roman" w:cs="Times New Roman"/>
                <w:color w:val="000000"/>
                <w:sz w:val="24"/>
                <w:szCs w:val="24"/>
                <w:lang w:eastAsia="en-AU"/>
              </w:rPr>
              <w:pPrChange w:id="5460" w:author="Jeremie Giraud" w:date="2019-08-08T16:13:00Z">
                <w:pPr>
                  <w:jc w:val="right"/>
                </w:pPr>
              </w:pPrChange>
            </w:pPr>
            <w:ins w:id="5461" w:author="Jeremie Giraud" w:date="2019-08-08T16:13:00Z">
              <w:r w:rsidRPr="004F3B25">
                <w:rPr>
                  <w:rFonts w:ascii="Times New Roman" w:eastAsia="Times New Roman" w:hAnsi="Times New Roman" w:cs="Times New Roman"/>
                  <w:color w:val="000000"/>
                  <w:sz w:val="24"/>
                  <w:szCs w:val="24"/>
                  <w:lang w:eastAsia="en-AU"/>
                </w:rPr>
                <w:t>1</w:t>
              </w:r>
            </w:ins>
          </w:p>
        </w:tc>
        <w:tc>
          <w:tcPr>
            <w:tcW w:w="2217" w:type="dxa"/>
            <w:noWrap/>
            <w:hideMark/>
            <w:tcPrChange w:id="5462" w:author="Jeremie Giraud" w:date="2019-08-08T16:13:00Z">
              <w:tcPr>
                <w:tcW w:w="5844" w:type="dxa"/>
                <w:noWrap/>
                <w:hideMark/>
              </w:tcPr>
            </w:tcPrChange>
          </w:tcPr>
          <w:p w14:paraId="52FFD449" w14:textId="1C3B977F" w:rsidR="004F3B25" w:rsidRPr="004F3B25" w:rsidRDefault="004F3B25" w:rsidP="004F3B25">
            <w:pPr>
              <w:rPr>
                <w:ins w:id="5463" w:author="Jeremie Giraud" w:date="2019-08-08T16:13:00Z"/>
                <w:rFonts w:ascii="Times New Roman" w:eastAsia="Times New Roman" w:hAnsi="Times New Roman" w:cs="Times New Roman"/>
                <w:color w:val="000000"/>
                <w:sz w:val="24"/>
                <w:szCs w:val="24"/>
                <w:lang w:eastAsia="en-AU"/>
              </w:rPr>
            </w:pPr>
            <w:ins w:id="5464" w:author="Jeremie Giraud" w:date="2019-08-08T16:13:00Z">
              <w:r w:rsidRPr="00E042D7">
                <w:rPr>
                  <w:rFonts w:ascii="Times New Roman" w:eastAsia="Times New Roman" w:hAnsi="Times New Roman" w:cs="Times New Roman"/>
                  <w:color w:val="000000"/>
                  <w:sz w:val="24"/>
                  <w:szCs w:val="24"/>
                  <w:lang w:eastAsia="en-AU"/>
                </w:rPr>
                <w:t>Survey dependant</w:t>
              </w:r>
            </w:ins>
          </w:p>
        </w:tc>
      </w:tr>
      <w:tr w:rsidR="004F3B25" w:rsidRPr="004F3B25" w14:paraId="7A4CC84F" w14:textId="77777777" w:rsidTr="004F3B25">
        <w:trPr>
          <w:trHeight w:val="330"/>
          <w:ins w:id="5465" w:author="Jeremie Giraud" w:date="2019-08-08T16:13:00Z"/>
          <w:trPrChange w:id="5466" w:author="Jeremie Giraud" w:date="2019-08-08T16:13:00Z">
            <w:trPr>
              <w:trHeight w:val="330"/>
            </w:trPr>
          </w:trPrChange>
        </w:trPr>
        <w:tc>
          <w:tcPr>
            <w:tcW w:w="4248" w:type="dxa"/>
            <w:noWrap/>
            <w:hideMark/>
            <w:tcPrChange w:id="5467" w:author="Jeremie Giraud" w:date="2019-08-08T16:13:00Z">
              <w:tcPr>
                <w:tcW w:w="2830" w:type="dxa"/>
                <w:noWrap/>
                <w:hideMark/>
              </w:tcPr>
            </w:tcPrChange>
          </w:tcPr>
          <w:p w14:paraId="32BD3E58" w14:textId="77777777" w:rsidR="004F3B25" w:rsidRPr="004F3B25" w:rsidRDefault="004F3B25" w:rsidP="004F3B25">
            <w:pPr>
              <w:rPr>
                <w:ins w:id="5468" w:author="Jeremie Giraud" w:date="2019-08-08T16:13:00Z"/>
                <w:rFonts w:ascii="Times New Roman" w:eastAsia="Times New Roman" w:hAnsi="Times New Roman" w:cs="Times New Roman"/>
                <w:color w:val="000000"/>
                <w:sz w:val="24"/>
                <w:szCs w:val="24"/>
                <w:lang w:eastAsia="en-AU"/>
              </w:rPr>
            </w:pPr>
            <w:ins w:id="5469" w:author="Jeremie Giraud" w:date="2019-08-08T16:13:00Z">
              <w:r w:rsidRPr="004F3B25">
                <w:rPr>
                  <w:rFonts w:ascii="Times New Roman" w:eastAsia="Times New Roman" w:hAnsi="Times New Roman" w:cs="Times New Roman"/>
                  <w:color w:val="000000"/>
                  <w:sz w:val="24"/>
                  <w:szCs w:val="24"/>
                  <w:lang w:eastAsia="en-AU"/>
                </w:rPr>
                <w:t xml:space="preserve">soft threshold ("L1-norm", no=0.)      </w:t>
              </w:r>
            </w:ins>
          </w:p>
        </w:tc>
        <w:tc>
          <w:tcPr>
            <w:tcW w:w="2551" w:type="dxa"/>
            <w:noWrap/>
            <w:hideMark/>
            <w:tcPrChange w:id="5470" w:author="Jeremie Giraud" w:date="2019-08-08T16:13:00Z">
              <w:tcPr>
                <w:tcW w:w="342" w:type="dxa"/>
                <w:noWrap/>
                <w:hideMark/>
              </w:tcPr>
            </w:tcPrChange>
          </w:tcPr>
          <w:p w14:paraId="210D7942" w14:textId="77777777" w:rsidR="004F3B25" w:rsidRPr="004F3B25" w:rsidRDefault="004F3B25">
            <w:pPr>
              <w:rPr>
                <w:ins w:id="5471" w:author="Jeremie Giraud" w:date="2019-08-08T16:13:00Z"/>
                <w:rFonts w:ascii="Times New Roman" w:eastAsia="Times New Roman" w:hAnsi="Times New Roman" w:cs="Times New Roman"/>
                <w:color w:val="000000"/>
                <w:sz w:val="24"/>
                <w:szCs w:val="24"/>
                <w:lang w:eastAsia="en-AU"/>
              </w:rPr>
              <w:pPrChange w:id="5472" w:author="Jeremie Giraud" w:date="2019-08-08T16:13:00Z">
                <w:pPr>
                  <w:jc w:val="right"/>
                </w:pPr>
              </w:pPrChange>
            </w:pPr>
            <w:ins w:id="5473" w:author="Jeremie Giraud" w:date="2019-08-08T16:13:00Z">
              <w:r w:rsidRPr="004F3B25">
                <w:rPr>
                  <w:rFonts w:ascii="Times New Roman" w:eastAsia="Times New Roman" w:hAnsi="Times New Roman" w:cs="Times New Roman"/>
                  <w:color w:val="000000"/>
                  <w:sz w:val="24"/>
                  <w:szCs w:val="24"/>
                  <w:lang w:eastAsia="en-AU"/>
                </w:rPr>
                <w:t>0</w:t>
              </w:r>
            </w:ins>
          </w:p>
        </w:tc>
        <w:tc>
          <w:tcPr>
            <w:tcW w:w="2217" w:type="dxa"/>
            <w:noWrap/>
            <w:hideMark/>
            <w:tcPrChange w:id="5474" w:author="Jeremie Giraud" w:date="2019-08-08T16:13:00Z">
              <w:tcPr>
                <w:tcW w:w="5844" w:type="dxa"/>
                <w:noWrap/>
                <w:hideMark/>
              </w:tcPr>
            </w:tcPrChange>
          </w:tcPr>
          <w:p w14:paraId="1CF190CD" w14:textId="00133B4B" w:rsidR="004F3B25" w:rsidRPr="004F3B25" w:rsidRDefault="004F3B25" w:rsidP="004F3B25">
            <w:pPr>
              <w:rPr>
                <w:ins w:id="5475" w:author="Jeremie Giraud" w:date="2019-08-08T16:13:00Z"/>
                <w:rFonts w:ascii="Times New Roman" w:eastAsia="Times New Roman" w:hAnsi="Times New Roman" w:cs="Times New Roman"/>
                <w:color w:val="000000"/>
                <w:sz w:val="24"/>
                <w:szCs w:val="24"/>
                <w:lang w:eastAsia="en-AU"/>
              </w:rPr>
            </w:pPr>
            <w:ins w:id="5476" w:author="Jeremie Giraud" w:date="2019-08-08T16:13:00Z">
              <w:r w:rsidRPr="00E042D7">
                <w:rPr>
                  <w:rFonts w:ascii="Times New Roman" w:eastAsia="Times New Roman" w:hAnsi="Times New Roman" w:cs="Times New Roman"/>
                  <w:color w:val="000000"/>
                  <w:sz w:val="24"/>
                  <w:szCs w:val="24"/>
                  <w:lang w:eastAsia="en-AU"/>
                </w:rPr>
                <w:t>Survey dependant</w:t>
              </w:r>
            </w:ins>
          </w:p>
        </w:tc>
      </w:tr>
    </w:tbl>
    <w:p w14:paraId="4B0A721B" w14:textId="77777777" w:rsidR="004F3B25" w:rsidRDefault="004F3B25">
      <w:pPr>
        <w:rPr>
          <w:ins w:id="5477" w:author="Ashwani Prabhakar" w:date="2019-07-26T16:56:00Z"/>
        </w:rPr>
        <w:pPrChange w:id="5478" w:author="Jeremie Giraud" w:date="2019-08-08T16:13:00Z">
          <w:pPr>
            <w:pStyle w:val="ListParagraph"/>
            <w:numPr>
              <w:numId w:val="47"/>
            </w:numPr>
            <w:ind w:left="2160" w:hanging="360"/>
          </w:pPr>
        </w:pPrChange>
      </w:pPr>
    </w:p>
    <w:p w14:paraId="37CB9D73" w14:textId="77777777" w:rsidR="00CA6074" w:rsidRDefault="00CA6074">
      <w:pPr>
        <w:pStyle w:val="ListParagraph"/>
        <w:rPr>
          <w:ins w:id="5479" w:author="Ashwani Prabhakar" w:date="2019-07-26T16:56:00Z"/>
        </w:rPr>
        <w:pPrChange w:id="5480" w:author="Ashwani Prabhakar" w:date="2019-07-26T16:56:00Z">
          <w:pPr>
            <w:pStyle w:val="ListParagraph"/>
            <w:numPr>
              <w:numId w:val="132"/>
            </w:numPr>
            <w:ind w:hanging="360"/>
          </w:pPr>
        </w:pPrChange>
      </w:pPr>
    </w:p>
    <w:p w14:paraId="6B3F4D50" w14:textId="77777777" w:rsidR="00CA6074" w:rsidRDefault="00CA6074">
      <w:pPr>
        <w:pStyle w:val="ListParagraph"/>
        <w:pPrChange w:id="5481" w:author="Ashwani Prabhakar" w:date="2019-07-26T16:56:00Z">
          <w:pPr>
            <w:pStyle w:val="ListParagraph"/>
            <w:numPr>
              <w:numId w:val="47"/>
            </w:numPr>
            <w:ind w:left="2160" w:hanging="360"/>
          </w:pPr>
        </w:pPrChange>
      </w:pPr>
    </w:p>
    <w:p w14:paraId="303F88FB" w14:textId="59D38271" w:rsidR="0059468D" w:rsidRDefault="0059468D">
      <w:pPr>
        <w:pStyle w:val="Heading3"/>
        <w:rPr>
          <w:ins w:id="5482" w:author="Ashwani Prabhakar" w:date="2019-07-26T16:56:00Z"/>
        </w:rPr>
        <w:pPrChange w:id="5483" w:author="Ashwani Prabhakar" w:date="2019-07-24T17:39:00Z">
          <w:pPr>
            <w:ind w:left="720"/>
          </w:pPr>
        </w:pPrChange>
      </w:pPr>
      <w:del w:id="5484" w:author="Ashwani Prabhakar" w:date="2019-07-24T17:39:00Z">
        <w:r w:rsidDel="00EC61A3">
          <w:delText xml:space="preserve">5.2.1.14 </w:delText>
        </w:r>
      </w:del>
      <w:bookmarkStart w:id="5485" w:name="_Toc15055946"/>
      <w:bookmarkStart w:id="5486" w:name="_Toc15299762"/>
      <w:bookmarkStart w:id="5487" w:name="_Toc15328598"/>
      <w:bookmarkStart w:id="5488" w:name="_Toc16161030"/>
      <w:r>
        <w:t>MODEL DAMPING</w:t>
      </w:r>
      <w:bookmarkEnd w:id="5485"/>
      <w:bookmarkEnd w:id="5486"/>
      <w:bookmarkEnd w:id="5487"/>
      <w:bookmarkEnd w:id="5488"/>
      <w:r>
        <w:t xml:space="preserve"> </w:t>
      </w:r>
    </w:p>
    <w:p w14:paraId="223FFCD3" w14:textId="77777777" w:rsidR="00CA6074" w:rsidRPr="00CA6074" w:rsidRDefault="00CA6074">
      <w:pPr>
        <w:pPrChange w:id="5489" w:author="Ashwani Prabhakar" w:date="2019-07-26T16:56:00Z">
          <w:pPr>
            <w:ind w:left="720"/>
          </w:pPr>
        </w:pPrChange>
      </w:pPr>
    </w:p>
    <w:p w14:paraId="151AF7A7" w14:textId="77777777" w:rsidR="00BB40ED" w:rsidRPr="00CD5FAF" w:rsidRDefault="00BB40ED" w:rsidP="00BB40ED">
      <w:pPr>
        <w:pStyle w:val="ListParagraph"/>
        <w:numPr>
          <w:ilvl w:val="0"/>
          <w:numId w:val="134"/>
        </w:numPr>
        <w:rPr>
          <w:ins w:id="5490" w:author="Jeremie Giraud" w:date="2019-08-08T16:16:00Z"/>
        </w:rPr>
      </w:pPr>
      <w:ins w:id="5491" w:author="Jeremie Giraud" w:date="2019-08-08T16:16:00Z">
        <w:r>
          <w:lastRenderedPageBreak/>
          <w:t>In this section, user can put model damping coefficient (</w:t>
        </w:r>
        <w:r w:rsidRPr="00CA6074">
          <w:rPr>
            <w:sz w:val="28"/>
            <w:szCs w:val="28"/>
          </w:rPr>
          <w:t>α</w:t>
        </w:r>
        <w:r>
          <w:t>m) for both gravity and magnetic models. For more information about (</w:t>
        </w:r>
        <w:r w:rsidRPr="00F14A1C">
          <w:rPr>
            <w:sz w:val="28"/>
            <w:szCs w:val="28"/>
          </w:rPr>
          <w:t>α</w:t>
        </w:r>
        <w:r>
          <w:t>m), please refer to the section ‘</w:t>
        </w:r>
        <w:r w:rsidRPr="00CA6074">
          <w:rPr>
            <w:color w:val="000000" w:themeColor="text1"/>
          </w:rPr>
          <w:fldChar w:fldCharType="begin"/>
        </w:r>
        <w:r>
          <w:instrText xml:space="preserve"> REF _Ref15052740 \h </w:instrText>
        </w:r>
        <w:r w:rsidRPr="00CA6074">
          <w:rPr>
            <w:color w:val="000000" w:themeColor="text1"/>
          </w:rPr>
          <w:instrText xml:space="preserve"> \* MERGEFORMAT </w:instrText>
        </w:r>
      </w:ins>
      <w:r w:rsidRPr="00CA6074">
        <w:rPr>
          <w:color w:val="000000" w:themeColor="text1"/>
        </w:rPr>
      </w:r>
      <w:ins w:id="5492" w:author="Jeremie Giraud" w:date="2019-08-08T16:16:00Z">
        <w:r w:rsidRPr="00CA6074">
          <w:rPr>
            <w:color w:val="000000" w:themeColor="text1"/>
          </w:rPr>
          <w:fldChar w:fldCharType="separate"/>
        </w:r>
        <w:r w:rsidRPr="003D6535">
          <w:t>A B</w:t>
        </w:r>
        <w:r>
          <w:t>RIEF</w:t>
        </w:r>
        <w:r w:rsidRPr="003D6535">
          <w:t xml:space="preserve"> I</w:t>
        </w:r>
        <w:r>
          <w:t>NTRODUCTION</w:t>
        </w:r>
        <w:r w:rsidRPr="003D6535">
          <w:t xml:space="preserve"> </w:t>
        </w:r>
        <w:r>
          <w:t>TO</w:t>
        </w:r>
        <w:r w:rsidRPr="003D6535">
          <w:t xml:space="preserve"> TOMOFAST-x</w:t>
        </w:r>
        <w:r w:rsidRPr="00CA6074">
          <w:rPr>
            <w:color w:val="000000" w:themeColor="text1"/>
          </w:rPr>
          <w:fldChar w:fldCharType="end"/>
        </w:r>
        <w:r w:rsidRPr="00CA6074">
          <w:rPr>
            <w:color w:val="000000" w:themeColor="text1"/>
          </w:rPr>
          <w:t>’ where different types of weighting have been described.</w:t>
        </w:r>
      </w:ins>
    </w:p>
    <w:p w14:paraId="53B24C6A" w14:textId="0E1C51F7" w:rsidR="007D2A24" w:rsidRPr="007D2A24" w:rsidDel="00BB40ED" w:rsidRDefault="0059468D">
      <w:pPr>
        <w:pStyle w:val="ListParagraph"/>
        <w:numPr>
          <w:ilvl w:val="0"/>
          <w:numId w:val="134"/>
        </w:numPr>
        <w:rPr>
          <w:ins w:id="5493" w:author="Jeremie Giraud" w:date="2019-08-08T12:43:00Z"/>
          <w:del w:id="5494" w:author="Jeremie Giraud" w:date="2019-08-08T16:16:00Z"/>
          <w:rPrChange w:id="5495" w:author="Jeremie Giraud" w:date="2019-08-08T12:43:00Z">
            <w:rPr>
              <w:ins w:id="5496" w:author="Jeremie Giraud" w:date="2019-08-08T12:43:00Z"/>
              <w:del w:id="5497" w:author="Jeremie Giraud" w:date="2019-08-08T16:16:00Z"/>
              <w:rFonts w:asciiTheme="majorHAnsi" w:eastAsiaTheme="majorEastAsia" w:hAnsiTheme="majorHAnsi" w:cstheme="majorBidi"/>
              <w:color w:val="2E74B5" w:themeColor="accent1" w:themeShade="BF"/>
              <w:sz w:val="32"/>
              <w:szCs w:val="32"/>
            </w:rPr>
          </w:rPrChange>
        </w:rPr>
        <w:pPrChange w:id="5498" w:author="Jeremie Giraud" w:date="2019-08-08T12:43:00Z">
          <w:pPr/>
        </w:pPrChange>
      </w:pPr>
      <w:del w:id="5499" w:author="Jeremie Giraud" w:date="2019-08-08T16:16:00Z">
        <w:r w:rsidDel="00BB40ED">
          <w:delText xml:space="preserve">In this section, </w:delText>
        </w:r>
      </w:del>
      <w:ins w:id="5500" w:author="Ashwani Prabhakar" w:date="2019-07-26T16:56:00Z">
        <w:del w:id="5501" w:author="Jeremie Giraud" w:date="2019-08-08T16:16:00Z">
          <w:r w:rsidR="00CA6074" w:rsidDel="00BB40ED">
            <w:delText>u</w:delText>
          </w:r>
        </w:del>
      </w:ins>
      <w:del w:id="5502" w:author="Jeremie Giraud" w:date="2019-08-08T16:16:00Z">
        <w:r w:rsidR="00B61C0A" w:rsidDel="00BB40ED">
          <w:delText>User</w:delText>
        </w:r>
        <w:r w:rsidDel="00BB40ED">
          <w:delText xml:space="preserve"> can put </w:delText>
        </w:r>
        <w:r w:rsidR="00B27DE3" w:rsidDel="00BB40ED">
          <w:delText xml:space="preserve">model </w:delText>
        </w:r>
        <w:r w:rsidDel="00BB40ED">
          <w:delText xml:space="preserve">damping coefficient </w:delText>
        </w:r>
        <w:r w:rsidR="00B27DE3" w:rsidDel="00BB40ED">
          <w:delText>(</w:delText>
        </w:r>
        <w:r w:rsidR="00B27DE3" w:rsidRPr="00CA6074" w:rsidDel="00BB40ED">
          <w:rPr>
            <w:sz w:val="28"/>
            <w:szCs w:val="28"/>
          </w:rPr>
          <w:delText>α</w:delText>
        </w:r>
        <w:r w:rsidR="00B27DE3" w:rsidDel="00BB40ED">
          <w:delText xml:space="preserve">m) </w:delText>
        </w:r>
        <w:r w:rsidR="001939A6" w:rsidDel="00BB40ED">
          <w:delText xml:space="preserve">for both gravity and magnetic </w:delText>
        </w:r>
      </w:del>
      <w:ins w:id="5503" w:author="Ashwani Prabhakar" w:date="2019-07-11T20:55:00Z">
        <w:del w:id="5504" w:author="Jeremie Giraud" w:date="2019-08-08T16:16:00Z">
          <w:r w:rsidR="001939A6" w:rsidDel="00BB40ED">
            <w:delText>mo</w:delText>
          </w:r>
          <w:r w:rsidR="00556962" w:rsidDel="00BB40ED">
            <w:delText>de</w:delText>
          </w:r>
        </w:del>
      </w:ins>
      <w:ins w:id="5505" w:author="Ashwani Prabhakar" w:date="2019-07-15T14:03:00Z">
        <w:del w:id="5506" w:author="Jeremie Giraud" w:date="2019-08-08T16:16:00Z">
          <w:r w:rsidR="00556962" w:rsidDel="00BB40ED">
            <w:delText>ls</w:delText>
          </w:r>
        </w:del>
      </w:ins>
      <w:ins w:id="5507" w:author="Ashwani Prabhakar" w:date="2019-07-11T20:52:00Z">
        <w:del w:id="5508" w:author="Jeremie Giraud" w:date="2019-08-08T16:16:00Z">
          <w:r w:rsidR="00B27DE3" w:rsidDel="00BB40ED">
            <w:delText>.</w:delText>
          </w:r>
        </w:del>
      </w:ins>
      <w:ins w:id="5509" w:author="Ashwani Prabhakar" w:date="2019-07-15T14:03:00Z">
        <w:del w:id="5510" w:author="Jeremie Giraud" w:date="2019-08-08T16:16:00Z">
          <w:r w:rsidR="00556962" w:rsidDel="00BB40ED">
            <w:delText xml:space="preserve"> For more information about </w:delText>
          </w:r>
        </w:del>
      </w:ins>
      <w:ins w:id="5511" w:author="Ashwani Prabhakar" w:date="2019-07-15T14:04:00Z">
        <w:del w:id="5512" w:author="Jeremie Giraud" w:date="2019-08-08T16:16:00Z">
          <w:r w:rsidR="00556962" w:rsidDel="00BB40ED">
            <w:delText>(</w:delText>
          </w:r>
        </w:del>
      </w:ins>
      <w:ins w:id="5513" w:author="Ashwani Prabhakar" w:date="2019-07-15T14:03:00Z">
        <w:del w:id="5514" w:author="Jeremie Giraud" w:date="2019-08-08T16:16:00Z">
          <w:r w:rsidR="00556962" w:rsidRPr="00CA6074" w:rsidDel="00BB40ED">
            <w:rPr>
              <w:sz w:val="28"/>
              <w:szCs w:val="28"/>
              <w:rPrChange w:id="5515" w:author="Ashwani Prabhakar" w:date="2019-07-26T16:59:00Z">
                <w:rPr>
                  <w:rFonts w:cstheme="minorHAnsi"/>
                </w:rPr>
              </w:rPrChange>
            </w:rPr>
            <w:delText>α</w:delText>
          </w:r>
        </w:del>
      </w:ins>
      <w:ins w:id="5516" w:author="Ashwani Prabhakar" w:date="2019-07-15T14:04:00Z">
        <w:del w:id="5517" w:author="Jeremie Giraud" w:date="2019-08-08T16:16:00Z">
          <w:r w:rsidR="00556962" w:rsidDel="00BB40ED">
            <w:delText xml:space="preserve">m), please refer </w:delText>
          </w:r>
        </w:del>
      </w:ins>
      <w:ins w:id="5518" w:author="Ashwani Prabhakar" w:date="2019-07-15T14:08:00Z">
        <w:del w:id="5519" w:author="Jeremie Giraud" w:date="2019-08-08T16:16:00Z">
          <w:r w:rsidR="00556962" w:rsidDel="00BB40ED">
            <w:delText>to the section ‘</w:delText>
          </w:r>
        </w:del>
      </w:ins>
      <w:ins w:id="5520" w:author="Ashwani Prabhakar" w:date="2019-07-26T16:58:00Z">
        <w:del w:id="5521" w:author="Jeremie Giraud" w:date="2019-08-08T16:16:00Z">
          <w:r w:rsidR="00CA6074" w:rsidRPr="00CA6074" w:rsidDel="00BB40ED">
            <w:rPr>
              <w:color w:val="000000" w:themeColor="text1"/>
            </w:rPr>
            <w:fldChar w:fldCharType="begin"/>
          </w:r>
          <w:r w:rsidR="00CA6074" w:rsidDel="00BB40ED">
            <w:delInstrText xml:space="preserve"> REF _Ref15052740 \h </w:delInstrText>
          </w:r>
        </w:del>
      </w:ins>
      <w:del w:id="5522" w:author="Jeremie Giraud" w:date="2019-08-08T16:16:00Z">
        <w:r w:rsidR="00CA6074" w:rsidRPr="00CA6074" w:rsidDel="00BB40ED">
          <w:rPr>
            <w:color w:val="000000" w:themeColor="text1"/>
          </w:rPr>
          <w:delInstrText xml:space="preserve"> \* MERGEFORMAT </w:delInstrText>
        </w:r>
        <w:r w:rsidR="00CA6074" w:rsidRPr="00CA6074" w:rsidDel="00BB40ED">
          <w:rPr>
            <w:color w:val="000000" w:themeColor="text1"/>
          </w:rPr>
        </w:r>
        <w:r w:rsidR="00CA6074" w:rsidRPr="00CA6074" w:rsidDel="00BB40ED">
          <w:rPr>
            <w:color w:val="000000" w:themeColor="text1"/>
          </w:rPr>
          <w:fldChar w:fldCharType="separate"/>
        </w:r>
      </w:del>
    </w:p>
    <w:p w14:paraId="7A2A630F" w14:textId="473D2399" w:rsidR="007D2A24" w:rsidRPr="007D2A24" w:rsidDel="00BB40ED" w:rsidRDefault="007D2A24">
      <w:pPr>
        <w:pStyle w:val="ListParagraph"/>
        <w:numPr>
          <w:ilvl w:val="0"/>
          <w:numId w:val="134"/>
        </w:numPr>
        <w:rPr>
          <w:ins w:id="5523" w:author="Jeremie Giraud" w:date="2019-08-08T12:43:00Z"/>
          <w:del w:id="5524" w:author="Jeremie Giraud" w:date="2019-08-08T16:16:00Z"/>
          <w:rPrChange w:id="5525" w:author="Jeremie Giraud" w:date="2019-08-08T12:43:00Z">
            <w:rPr>
              <w:ins w:id="5526" w:author="Jeremie Giraud" w:date="2019-08-08T12:43:00Z"/>
              <w:del w:id="5527" w:author="Jeremie Giraud" w:date="2019-08-08T16:16:00Z"/>
              <w:rFonts w:asciiTheme="majorHAnsi" w:eastAsiaTheme="majorEastAsia" w:hAnsiTheme="majorHAnsi" w:cstheme="majorBidi"/>
              <w:color w:val="2E74B5" w:themeColor="accent1" w:themeShade="BF"/>
              <w:sz w:val="32"/>
              <w:szCs w:val="32"/>
            </w:rPr>
          </w:rPrChange>
        </w:rPr>
        <w:pPrChange w:id="5528" w:author="Jeremie Giraud" w:date="2019-08-08T12:43:00Z">
          <w:pPr/>
        </w:pPrChange>
      </w:pPr>
      <w:ins w:id="5529" w:author="Jeremie Giraud" w:date="2019-08-08T12:43:00Z">
        <w:del w:id="5530" w:author="Jeremie Giraud" w:date="2019-08-08T16:16:00Z">
          <w:r w:rsidDel="00BB40ED">
            <w:br w:type="page"/>
          </w:r>
        </w:del>
      </w:ins>
    </w:p>
    <w:p w14:paraId="3B2E7CAA" w14:textId="1DE92AC8" w:rsidR="0059468D" w:rsidRPr="00CD5FAF" w:rsidDel="00BB40ED" w:rsidRDefault="007D2A24">
      <w:pPr>
        <w:pStyle w:val="ListParagraph"/>
        <w:numPr>
          <w:ilvl w:val="0"/>
          <w:numId w:val="134"/>
        </w:numPr>
        <w:rPr>
          <w:del w:id="5531" w:author="Jeremie Giraud" w:date="2019-08-08T16:16:00Z"/>
        </w:rPr>
        <w:pPrChange w:id="5532" w:author="Ashwani Prabhakar" w:date="2019-07-26T16:59:00Z">
          <w:pPr>
            <w:pStyle w:val="ListParagraph"/>
            <w:numPr>
              <w:numId w:val="48"/>
            </w:numPr>
            <w:ind w:left="2160" w:hanging="360"/>
          </w:pPr>
        </w:pPrChange>
      </w:pPr>
      <w:ins w:id="5533" w:author="Jeremie Giraud" w:date="2019-08-08T12:43:00Z">
        <w:del w:id="5534" w:author="Jeremie Giraud" w:date="2019-08-08T16:16:00Z">
          <w:r w:rsidRPr="003D6535" w:rsidDel="00BB40ED">
            <w:delText>A B</w:delText>
          </w:r>
          <w:r w:rsidDel="00BB40ED">
            <w:delText>RIEF</w:delText>
          </w:r>
          <w:r w:rsidRPr="003D6535" w:rsidDel="00BB40ED">
            <w:delText xml:space="preserve"> I</w:delText>
          </w:r>
          <w:r w:rsidDel="00BB40ED">
            <w:delText>NTRODUCTION</w:delText>
          </w:r>
          <w:r w:rsidRPr="003D6535" w:rsidDel="00BB40ED">
            <w:delText xml:space="preserve"> </w:delText>
          </w:r>
          <w:r w:rsidDel="00BB40ED">
            <w:delText>TO</w:delText>
          </w:r>
          <w:r w:rsidRPr="003D6535" w:rsidDel="00BB40ED">
            <w:delText xml:space="preserve"> TOMOFAST-x</w:delText>
          </w:r>
        </w:del>
      </w:ins>
      <w:ins w:id="5535" w:author="Ashwani Prabhakar" w:date="2019-07-26T16:58:00Z">
        <w:del w:id="5536" w:author="Jeremie Giraud" w:date="2019-08-08T16:16:00Z">
          <w:r w:rsidR="00CA6074" w:rsidRPr="003D6535" w:rsidDel="00BB40ED">
            <w:delText>A B</w:delText>
          </w:r>
          <w:r w:rsidR="00CA6074" w:rsidDel="00BB40ED">
            <w:delText>RIEF</w:delText>
          </w:r>
          <w:r w:rsidR="00CA6074" w:rsidRPr="003D6535" w:rsidDel="00BB40ED">
            <w:delText xml:space="preserve"> I</w:delText>
          </w:r>
          <w:r w:rsidR="00CA6074" w:rsidDel="00BB40ED">
            <w:delText>NTRODUCTION</w:delText>
          </w:r>
          <w:r w:rsidR="00CA6074" w:rsidRPr="003D6535" w:rsidDel="00BB40ED">
            <w:delText xml:space="preserve"> </w:delText>
          </w:r>
          <w:r w:rsidR="00CA6074" w:rsidDel="00BB40ED">
            <w:delText>TO</w:delText>
          </w:r>
          <w:r w:rsidR="00CA6074" w:rsidRPr="003D6535" w:rsidDel="00BB40ED">
            <w:delText xml:space="preserve"> TOMOFAST-x</w:delText>
          </w:r>
          <w:r w:rsidR="00CA6074" w:rsidRPr="00CA6074" w:rsidDel="00BB40ED">
            <w:rPr>
              <w:color w:val="000000" w:themeColor="text1"/>
            </w:rPr>
            <w:fldChar w:fldCharType="end"/>
          </w:r>
        </w:del>
      </w:ins>
      <w:ins w:id="5537" w:author="Ashwani Prabhakar" w:date="2019-07-15T14:08:00Z">
        <w:del w:id="5538" w:author="Jeremie Giraud" w:date="2019-08-08T16:16:00Z">
          <w:r w:rsidR="00556962" w:rsidRPr="00CA6074" w:rsidDel="00BB40ED">
            <w:rPr>
              <w:color w:val="000000" w:themeColor="text1"/>
            </w:rPr>
            <w:delText xml:space="preserve">’ where </w:delText>
          </w:r>
        </w:del>
      </w:ins>
      <w:ins w:id="5539" w:author="Ashwani Prabhakar" w:date="2019-07-15T14:09:00Z">
        <w:del w:id="5540" w:author="Jeremie Giraud" w:date="2019-08-08T16:16:00Z">
          <w:r w:rsidR="00556962" w:rsidRPr="00CA6074" w:rsidDel="00BB40ED">
            <w:rPr>
              <w:color w:val="000000" w:themeColor="text1"/>
            </w:rPr>
            <w:delText xml:space="preserve">different types of </w:delText>
          </w:r>
        </w:del>
      </w:ins>
      <w:ins w:id="5541" w:author="Ashwani Prabhakar" w:date="2019-07-15T14:08:00Z">
        <w:del w:id="5542" w:author="Jeremie Giraud" w:date="2019-08-08T16:16:00Z">
          <w:r w:rsidR="00556962" w:rsidRPr="00CA6074" w:rsidDel="00BB40ED">
            <w:rPr>
              <w:color w:val="000000" w:themeColor="text1"/>
            </w:rPr>
            <w:delText xml:space="preserve">weighting </w:delText>
          </w:r>
        </w:del>
      </w:ins>
      <w:ins w:id="5543" w:author="Ashwani Prabhakar" w:date="2019-07-15T14:09:00Z">
        <w:del w:id="5544" w:author="Jeremie Giraud" w:date="2019-08-08T16:16:00Z">
          <w:r w:rsidR="00556962" w:rsidRPr="00CA6074" w:rsidDel="00BB40ED">
            <w:rPr>
              <w:color w:val="000000" w:themeColor="text1"/>
            </w:rPr>
            <w:delText>have been described</w:delText>
          </w:r>
        </w:del>
      </w:ins>
      <w:del w:id="5545" w:author="Jeremie Giraud" w:date="2019-08-08T16:16:00Z">
        <w:r w:rsidR="00556962" w:rsidRPr="00CA6074" w:rsidDel="00BB40ED">
          <w:rPr>
            <w:color w:val="000000" w:themeColor="text1"/>
          </w:rPr>
          <w:delText>.</w:delText>
        </w:r>
      </w:del>
    </w:p>
    <w:p w14:paraId="299AC57E" w14:textId="56246B2A" w:rsidR="00556962" w:rsidRPr="005773C6" w:rsidRDefault="00556962">
      <w:pPr>
        <w:pStyle w:val="ListParagraph"/>
        <w:numPr>
          <w:ilvl w:val="0"/>
          <w:numId w:val="134"/>
        </w:numPr>
        <w:rPr>
          <w:ins w:id="5546" w:author="Jeremie Giraud" w:date="2019-08-08T16:20:00Z"/>
          <w:rPrChange w:id="5547" w:author="Jeremie Giraud" w:date="2019-08-08T16:20:00Z">
            <w:rPr>
              <w:ins w:id="5548" w:author="Jeremie Giraud" w:date="2019-08-08T16:20:00Z"/>
              <w:color w:val="000000" w:themeColor="text1"/>
            </w:rPr>
          </w:rPrChange>
        </w:rPr>
        <w:pPrChange w:id="5549" w:author="Ashwani Prabhakar" w:date="2019-07-26T16:59:00Z">
          <w:pPr>
            <w:pStyle w:val="ListParagraph"/>
            <w:numPr>
              <w:numId w:val="48"/>
            </w:numPr>
            <w:ind w:left="2160" w:hanging="360"/>
          </w:pPr>
        </w:pPrChange>
      </w:pPr>
      <w:ins w:id="5550" w:author="Ashwani Prabhakar" w:date="2019-07-15T14:09:00Z">
        <w:r w:rsidRPr="00CA6074">
          <w:rPr>
            <w:color w:val="000000" w:themeColor="text1"/>
            <w:rPrChange w:id="5551" w:author="Ashwani Prabhakar" w:date="2019-07-26T16:59:00Z">
              <w:rPr/>
            </w:rPrChange>
          </w:rPr>
          <w:t>In TOMOFAST-x, we have used L2 norm, so we have kept the power</w:t>
        </w:r>
      </w:ins>
      <w:ins w:id="5552" w:author="Ashwani Prabhakar" w:date="2019-07-15T14:11:00Z">
        <w:r w:rsidRPr="00CA6074">
          <w:rPr>
            <w:color w:val="000000" w:themeColor="text1"/>
            <w:rPrChange w:id="5553" w:author="Ashwani Prabhakar" w:date="2019-07-26T16:59:00Z">
              <w:rPr/>
            </w:rPrChange>
          </w:rPr>
          <w:t xml:space="preserve"> 2</w:t>
        </w:r>
      </w:ins>
      <w:ins w:id="5554" w:author="Ashwani Prabhakar" w:date="2019-07-15T14:09:00Z">
        <w:r w:rsidRPr="00CA6074">
          <w:rPr>
            <w:color w:val="000000" w:themeColor="text1"/>
            <w:rPrChange w:id="5555" w:author="Ashwani Prabhakar" w:date="2019-07-26T16:59:00Z">
              <w:rPr/>
            </w:rPrChange>
          </w:rPr>
          <w:t xml:space="preserve"> of Lp </w:t>
        </w:r>
      </w:ins>
      <w:ins w:id="5556" w:author="Ashwani Prabhakar" w:date="2019-07-15T14:11:00Z">
        <w:del w:id="5557" w:author="Jeremie Giraud" w:date="2019-07-30T11:12:00Z">
          <w:r w:rsidRPr="00CA6074" w:rsidDel="00BA7F74">
            <w:rPr>
              <w:color w:val="000000" w:themeColor="text1"/>
              <w:rPrChange w:id="5558" w:author="Ashwani Prabhakar" w:date="2019-07-26T16:59:00Z">
                <w:rPr/>
              </w:rPrChange>
            </w:rPr>
            <w:delText>norm.</w:delText>
          </w:r>
        </w:del>
        <w:del w:id="5559" w:author="Jeremie Giraud" w:date="2019-07-29T21:26:00Z">
          <w:r w:rsidRPr="00CA6074">
            <w:rPr>
              <w:color w:val="000000" w:themeColor="text1"/>
              <w:rPrChange w:id="5560" w:author="Ashwani Prabhakar" w:date="2019-07-26T16:59:00Z">
                <w:rPr/>
              </w:rPrChange>
            </w:rPr>
            <w:delText xml:space="preserve"> User</w:delText>
          </w:r>
        </w:del>
      </w:ins>
      <w:ins w:id="5561" w:author="Jeremie Giraud" w:date="2019-07-30T11:12:00Z">
        <w:r w:rsidR="00BA7F74" w:rsidRPr="00CA6074">
          <w:rPr>
            <w:color w:val="000000" w:themeColor="text1"/>
          </w:rPr>
          <w:t xml:space="preserve">norm. </w:t>
        </w:r>
      </w:ins>
      <w:ins w:id="5562" w:author="Ashwani Prabhakar" w:date="2019-07-15T14:11:00Z">
        <w:del w:id="5563" w:author="Jeremie Giraud" w:date="2019-08-08T12:25:00Z">
          <w:r w:rsidRPr="00CA6074" w:rsidDel="009A5B53">
            <w:rPr>
              <w:color w:val="000000" w:themeColor="text1"/>
              <w:rPrChange w:id="5564" w:author="Ashwani Prabhakar" w:date="2019-07-26T16:59:00Z">
                <w:rPr/>
              </w:rPrChange>
            </w:rPr>
            <w:delText xml:space="preserve"> </w:delText>
          </w:r>
        </w:del>
      </w:ins>
      <w:ins w:id="5565" w:author="Jeremie Giraud" w:date="2019-08-08T12:25:00Z">
        <w:r w:rsidR="009A5B53">
          <w:rPr>
            <w:color w:val="000000" w:themeColor="text1"/>
          </w:rPr>
          <w:t xml:space="preserve">User </w:t>
        </w:r>
      </w:ins>
      <w:ins w:id="5566" w:author="Ashwani Prabhakar" w:date="2019-07-15T14:11:00Z">
        <w:r w:rsidRPr="00CA6074">
          <w:rPr>
            <w:color w:val="000000" w:themeColor="text1"/>
            <w:rPrChange w:id="5567" w:author="Ashwani Prabhakar" w:date="2019-07-26T16:59:00Z">
              <w:rPr/>
            </w:rPrChange>
          </w:rPr>
          <w:t>need not to change this feature.</w:t>
        </w:r>
      </w:ins>
    </w:p>
    <w:p w14:paraId="47004323" w14:textId="77777777" w:rsidR="005773C6" w:rsidRDefault="005773C6">
      <w:pPr>
        <w:pStyle w:val="Caption"/>
        <w:rPr>
          <w:ins w:id="5568" w:author="Jeremie Giraud" w:date="2019-08-08T16:20:00Z"/>
        </w:rPr>
        <w:pPrChange w:id="5569" w:author="Jeremie Giraud" w:date="2019-08-08T16:20:00Z">
          <w:pPr>
            <w:pStyle w:val="ListParagraph"/>
            <w:numPr>
              <w:numId w:val="48"/>
            </w:numPr>
            <w:ind w:left="2160" w:hanging="360"/>
          </w:pPr>
        </w:pPrChange>
      </w:pPr>
    </w:p>
    <w:p w14:paraId="4E301FAB" w14:textId="7C93944C" w:rsidR="005773C6" w:rsidRPr="00556962" w:rsidRDefault="005773C6">
      <w:pPr>
        <w:pStyle w:val="Caption"/>
        <w:rPr>
          <w:ins w:id="5570" w:author="Ashwani Prabhakar" w:date="2019-07-15T14:11:00Z"/>
          <w:rPrChange w:id="5571" w:author="Ashwani Prabhakar" w:date="2019-07-15T14:12:00Z">
            <w:rPr>
              <w:ins w:id="5572" w:author="Ashwani Prabhakar" w:date="2019-07-15T14:11:00Z"/>
              <w:color w:val="000000" w:themeColor="text1"/>
            </w:rPr>
          </w:rPrChange>
        </w:rPr>
        <w:pPrChange w:id="5573" w:author="Jeremie Giraud" w:date="2019-08-08T16:20:00Z">
          <w:pPr>
            <w:pStyle w:val="ListParagraph"/>
            <w:numPr>
              <w:numId w:val="48"/>
            </w:numPr>
            <w:ind w:left="2160" w:hanging="360"/>
          </w:pPr>
        </w:pPrChange>
      </w:pPr>
      <w:ins w:id="5574" w:author="Jeremie Giraud" w:date="2019-08-08T16:20:00Z">
        <w:r>
          <w:t xml:space="preserve">Table </w:t>
        </w:r>
        <w:r>
          <w:fldChar w:fldCharType="begin"/>
        </w:r>
        <w:r>
          <w:instrText xml:space="preserve"> SEQ Table \* ARABIC </w:instrText>
        </w:r>
        <w:r>
          <w:fldChar w:fldCharType="separate"/>
        </w:r>
        <w:r>
          <w:rPr>
            <w:noProof/>
          </w:rPr>
          <w:t>12</w:t>
        </w:r>
        <w:r>
          <w:fldChar w:fldCharType="end"/>
        </w:r>
        <w:r>
          <w:t xml:space="preserve">. </w:t>
        </w:r>
        <w:r w:rsidRPr="005773C6">
          <w:rPr>
            <w:rPrChange w:id="5575" w:author="Jeremie Giraud" w:date="2019-08-08T16:20:00Z">
              <w:rPr>
                <w:rFonts w:ascii="Times New Roman" w:eastAsia="Times New Roman" w:hAnsi="Times New Roman" w:cs="Times New Roman"/>
                <w:color w:val="000000"/>
                <w:sz w:val="24"/>
                <w:szCs w:val="24"/>
                <w:lang w:eastAsia="en-AU"/>
              </w:rPr>
            </w:rPrChange>
          </w:rPr>
          <w:t xml:space="preserve">MODEL DAMPING </w:t>
        </w:r>
        <w:r w:rsidRPr="00F14A1C">
          <w:t xml:space="preserve">parameters </w:t>
        </w:r>
        <w:r>
          <w:t>section of parfile.</w:t>
        </w:r>
      </w:ins>
    </w:p>
    <w:tbl>
      <w:tblPr>
        <w:tblStyle w:val="TableGridLight"/>
        <w:tblW w:w="8942" w:type="dxa"/>
        <w:tblLook w:val="04A0" w:firstRow="1" w:lastRow="0" w:firstColumn="1" w:lastColumn="0" w:noHBand="0" w:noVBand="1"/>
      </w:tblPr>
      <w:tblGrid>
        <w:gridCol w:w="4673"/>
        <w:gridCol w:w="2693"/>
        <w:gridCol w:w="1576"/>
        <w:tblGridChange w:id="5576">
          <w:tblGrid>
            <w:gridCol w:w="4673"/>
            <w:gridCol w:w="2693"/>
            <w:gridCol w:w="1576"/>
          </w:tblGrid>
        </w:tblGridChange>
      </w:tblGrid>
      <w:tr w:rsidR="006217AD" w:rsidRPr="006217AD" w14:paraId="0AEE4CD1" w14:textId="77777777" w:rsidTr="006217AD">
        <w:trPr>
          <w:trHeight w:val="330"/>
          <w:ins w:id="5577" w:author="Jeremie Giraud" w:date="2019-08-08T16:19:00Z"/>
        </w:trPr>
        <w:tc>
          <w:tcPr>
            <w:tcW w:w="4673" w:type="dxa"/>
            <w:noWrap/>
            <w:hideMark/>
          </w:tcPr>
          <w:p w14:paraId="59F9CC22" w14:textId="77777777" w:rsidR="006217AD" w:rsidRPr="006217AD" w:rsidRDefault="006217AD" w:rsidP="006217AD">
            <w:pPr>
              <w:rPr>
                <w:ins w:id="5578" w:author="Jeremie Giraud" w:date="2019-08-08T16:19:00Z"/>
                <w:rFonts w:ascii="Times New Roman" w:eastAsia="Times New Roman" w:hAnsi="Times New Roman" w:cs="Times New Roman"/>
                <w:color w:val="000000"/>
                <w:sz w:val="24"/>
                <w:szCs w:val="24"/>
                <w:lang w:eastAsia="en-AU"/>
              </w:rPr>
            </w:pPr>
            <w:ins w:id="5579" w:author="Jeremie Giraud" w:date="2019-08-08T16:19:00Z">
              <w:r w:rsidRPr="006217AD">
                <w:rPr>
                  <w:rFonts w:ascii="Times New Roman" w:eastAsia="Times New Roman" w:hAnsi="Times New Roman" w:cs="Times New Roman"/>
                  <w:color w:val="000000"/>
                  <w:sz w:val="24"/>
                  <w:szCs w:val="24"/>
                  <w:lang w:eastAsia="en-AU"/>
                </w:rPr>
                <w:t>Parameter</w:t>
              </w:r>
            </w:ins>
          </w:p>
        </w:tc>
        <w:tc>
          <w:tcPr>
            <w:tcW w:w="2693" w:type="dxa"/>
            <w:noWrap/>
            <w:hideMark/>
          </w:tcPr>
          <w:p w14:paraId="5F19268A" w14:textId="77777777" w:rsidR="006217AD" w:rsidRPr="006217AD" w:rsidRDefault="006217AD" w:rsidP="006217AD">
            <w:pPr>
              <w:rPr>
                <w:ins w:id="5580" w:author="Jeremie Giraud" w:date="2019-08-08T16:19:00Z"/>
                <w:rFonts w:ascii="Times New Roman" w:eastAsia="Times New Roman" w:hAnsi="Times New Roman" w:cs="Times New Roman"/>
                <w:color w:val="000000"/>
                <w:sz w:val="24"/>
                <w:szCs w:val="24"/>
                <w:lang w:eastAsia="en-AU"/>
              </w:rPr>
            </w:pPr>
            <w:ins w:id="5581" w:author="Jeremie Giraud" w:date="2019-08-08T16:19:00Z">
              <w:r w:rsidRPr="006217AD">
                <w:rPr>
                  <w:rFonts w:ascii="Times New Roman" w:eastAsia="Times New Roman" w:hAnsi="Times New Roman" w:cs="Times New Roman"/>
                  <w:color w:val="000000"/>
                  <w:sz w:val="24"/>
                  <w:szCs w:val="24"/>
                  <w:lang w:eastAsia="en-AU"/>
                </w:rPr>
                <w:t>Value for example case</w:t>
              </w:r>
            </w:ins>
          </w:p>
        </w:tc>
        <w:tc>
          <w:tcPr>
            <w:tcW w:w="1576" w:type="dxa"/>
            <w:noWrap/>
            <w:hideMark/>
          </w:tcPr>
          <w:p w14:paraId="62E87571" w14:textId="77777777" w:rsidR="006217AD" w:rsidRPr="006217AD" w:rsidRDefault="006217AD" w:rsidP="006217AD">
            <w:pPr>
              <w:rPr>
                <w:ins w:id="5582" w:author="Jeremie Giraud" w:date="2019-08-08T16:19:00Z"/>
                <w:rFonts w:ascii="Times New Roman" w:eastAsia="Times New Roman" w:hAnsi="Times New Roman" w:cs="Times New Roman"/>
                <w:color w:val="000000"/>
                <w:sz w:val="24"/>
                <w:szCs w:val="24"/>
                <w:lang w:eastAsia="en-AU"/>
              </w:rPr>
            </w:pPr>
            <w:ins w:id="5583" w:author="Jeremie Giraud" w:date="2019-08-08T16:19:00Z">
              <w:r w:rsidRPr="006217AD">
                <w:rPr>
                  <w:rFonts w:ascii="Times New Roman" w:eastAsia="Times New Roman" w:hAnsi="Times New Roman" w:cs="Times New Roman"/>
                  <w:color w:val="000000"/>
                  <w:sz w:val="24"/>
                  <w:szCs w:val="24"/>
                  <w:lang w:eastAsia="en-AU"/>
                </w:rPr>
                <w:t xml:space="preserve">Range/remark </w:t>
              </w:r>
            </w:ins>
          </w:p>
        </w:tc>
      </w:tr>
      <w:tr w:rsidR="006217AD" w:rsidRPr="006217AD" w14:paraId="7D9A2D3A" w14:textId="77777777" w:rsidTr="006217AD">
        <w:trPr>
          <w:trHeight w:val="330"/>
          <w:ins w:id="5584" w:author="Jeremie Giraud" w:date="2019-08-08T16:19:00Z"/>
        </w:trPr>
        <w:tc>
          <w:tcPr>
            <w:tcW w:w="4673" w:type="dxa"/>
            <w:noWrap/>
            <w:hideMark/>
          </w:tcPr>
          <w:p w14:paraId="73059C74" w14:textId="77777777" w:rsidR="006217AD" w:rsidRPr="006217AD" w:rsidRDefault="006217AD" w:rsidP="006217AD">
            <w:pPr>
              <w:rPr>
                <w:ins w:id="5585" w:author="Jeremie Giraud" w:date="2019-08-08T16:19:00Z"/>
                <w:rFonts w:ascii="Times New Roman" w:eastAsia="Times New Roman" w:hAnsi="Times New Roman" w:cs="Times New Roman"/>
                <w:color w:val="000000"/>
                <w:sz w:val="24"/>
                <w:szCs w:val="24"/>
                <w:lang w:eastAsia="en-AU"/>
              </w:rPr>
            </w:pPr>
            <w:ins w:id="5586" w:author="Jeremie Giraud" w:date="2019-08-08T16:19:00Z">
              <w:r w:rsidRPr="006217AD">
                <w:rPr>
                  <w:rFonts w:ascii="Times New Roman" w:eastAsia="Times New Roman" w:hAnsi="Times New Roman" w:cs="Times New Roman"/>
                  <w:color w:val="000000"/>
                  <w:sz w:val="24"/>
                  <w:szCs w:val="24"/>
                  <w:lang w:eastAsia="en-AU"/>
                </w:rPr>
                <w:t>******* MODEL DAMPING (m - m_prior) ***</w:t>
              </w:r>
            </w:ins>
          </w:p>
        </w:tc>
        <w:tc>
          <w:tcPr>
            <w:tcW w:w="2693" w:type="dxa"/>
            <w:noWrap/>
            <w:hideMark/>
          </w:tcPr>
          <w:p w14:paraId="395006A0" w14:textId="77777777" w:rsidR="006217AD" w:rsidRPr="006217AD" w:rsidRDefault="006217AD">
            <w:pPr>
              <w:rPr>
                <w:ins w:id="5587" w:author="Jeremie Giraud" w:date="2019-08-08T16:19:00Z"/>
                <w:rFonts w:ascii="Times New Roman" w:eastAsia="Times New Roman" w:hAnsi="Times New Roman" w:cs="Times New Roman"/>
                <w:color w:val="000000"/>
                <w:sz w:val="24"/>
                <w:szCs w:val="24"/>
                <w:lang w:eastAsia="en-AU"/>
              </w:rPr>
            </w:pPr>
            <w:ins w:id="5588" w:author="Jeremie Giraud" w:date="2019-08-08T16:19:00Z">
              <w:r w:rsidRPr="006217AD">
                <w:rPr>
                  <w:rFonts w:ascii="Times New Roman" w:eastAsia="Times New Roman" w:hAnsi="Times New Roman" w:cs="Times New Roman"/>
                  <w:color w:val="000000"/>
                  <w:sz w:val="24"/>
                  <w:szCs w:val="24"/>
                  <w:lang w:eastAsia="en-AU"/>
                </w:rPr>
                <w:t> </w:t>
              </w:r>
            </w:ins>
          </w:p>
        </w:tc>
        <w:tc>
          <w:tcPr>
            <w:tcW w:w="1576" w:type="dxa"/>
            <w:noWrap/>
            <w:hideMark/>
          </w:tcPr>
          <w:p w14:paraId="4E1B04F6" w14:textId="6AF32144" w:rsidR="006217AD" w:rsidRPr="006217AD" w:rsidRDefault="006217AD" w:rsidP="006217AD">
            <w:pPr>
              <w:rPr>
                <w:ins w:id="5589" w:author="Jeremie Giraud" w:date="2019-08-08T16:19:00Z"/>
                <w:rFonts w:ascii="Times New Roman" w:eastAsia="Times New Roman" w:hAnsi="Times New Roman" w:cs="Times New Roman"/>
                <w:color w:val="000000"/>
                <w:sz w:val="24"/>
                <w:szCs w:val="24"/>
                <w:lang w:eastAsia="en-AU"/>
              </w:rPr>
            </w:pPr>
            <w:ins w:id="5590" w:author="Jeremie Giraud" w:date="2019-08-08T16:20:00Z">
              <w:r w:rsidRPr="00C97C52">
                <w:rPr>
                  <w:rFonts w:ascii="Times New Roman" w:eastAsia="Times New Roman" w:hAnsi="Times New Roman" w:cs="Times New Roman"/>
                  <w:color w:val="000000"/>
                  <w:sz w:val="24"/>
                  <w:szCs w:val="24"/>
                  <w:lang w:eastAsia="en-AU"/>
                </w:rPr>
                <w:t>N/A</w:t>
              </w:r>
            </w:ins>
          </w:p>
        </w:tc>
      </w:tr>
      <w:tr w:rsidR="006217AD" w:rsidRPr="006217AD" w14:paraId="4CF108D2" w14:textId="77777777" w:rsidTr="006217AD">
        <w:trPr>
          <w:trHeight w:val="330"/>
          <w:ins w:id="5591" w:author="Jeremie Giraud" w:date="2019-08-08T16:19:00Z"/>
        </w:trPr>
        <w:tc>
          <w:tcPr>
            <w:tcW w:w="4673" w:type="dxa"/>
            <w:noWrap/>
            <w:hideMark/>
          </w:tcPr>
          <w:p w14:paraId="1EC5FE70" w14:textId="77777777" w:rsidR="006217AD" w:rsidRPr="006217AD" w:rsidRDefault="006217AD" w:rsidP="006217AD">
            <w:pPr>
              <w:rPr>
                <w:ins w:id="5592" w:author="Jeremie Giraud" w:date="2019-08-08T16:19:00Z"/>
                <w:rFonts w:ascii="Times New Roman" w:eastAsia="Times New Roman" w:hAnsi="Times New Roman" w:cs="Times New Roman"/>
                <w:color w:val="000000"/>
                <w:sz w:val="24"/>
                <w:szCs w:val="24"/>
                <w:lang w:eastAsia="en-AU"/>
              </w:rPr>
            </w:pPr>
            <w:ins w:id="5593" w:author="Jeremie Giraud" w:date="2019-08-08T16:19:00Z">
              <w:r w:rsidRPr="006217AD">
                <w:rPr>
                  <w:rFonts w:ascii="Times New Roman" w:eastAsia="Times New Roman" w:hAnsi="Times New Roman" w:cs="Times New Roman"/>
                  <w:color w:val="000000"/>
                  <w:sz w:val="24"/>
                  <w:szCs w:val="24"/>
                  <w:lang w:eastAsia="en-AU"/>
                </w:rPr>
                <w:t xml:space="preserve">damping for model1 (grav/ECT)          </w:t>
              </w:r>
            </w:ins>
          </w:p>
        </w:tc>
        <w:tc>
          <w:tcPr>
            <w:tcW w:w="2693" w:type="dxa"/>
            <w:noWrap/>
            <w:hideMark/>
          </w:tcPr>
          <w:p w14:paraId="2CBEC59D" w14:textId="4A94AAB1" w:rsidR="006217AD" w:rsidRPr="006217AD" w:rsidRDefault="006217AD">
            <w:pPr>
              <w:rPr>
                <w:ins w:id="5594" w:author="Jeremie Giraud" w:date="2019-08-08T16:19:00Z"/>
                <w:rFonts w:ascii="Times New Roman" w:eastAsia="Times New Roman" w:hAnsi="Times New Roman" w:cs="Times New Roman"/>
                <w:color w:val="000000"/>
                <w:sz w:val="24"/>
                <w:szCs w:val="24"/>
                <w:lang w:eastAsia="en-AU"/>
              </w:rPr>
            </w:pPr>
            <w:ins w:id="5595" w:author="Jeremie Giraud" w:date="2019-08-08T16:19:00Z">
              <w:r w:rsidRPr="006217AD">
                <w:rPr>
                  <w:rFonts w:ascii="Times New Roman" w:eastAsia="Times New Roman" w:hAnsi="Times New Roman" w:cs="Times New Roman"/>
                  <w:color w:val="000000"/>
                  <w:sz w:val="24"/>
                  <w:szCs w:val="24"/>
                  <w:lang w:eastAsia="en-AU"/>
                </w:rPr>
                <w:t>2.d-08</w:t>
              </w:r>
            </w:ins>
          </w:p>
        </w:tc>
        <w:tc>
          <w:tcPr>
            <w:tcW w:w="1576" w:type="dxa"/>
            <w:noWrap/>
            <w:hideMark/>
          </w:tcPr>
          <w:p w14:paraId="2DAFD0FB" w14:textId="76498523" w:rsidR="006217AD" w:rsidRPr="006217AD" w:rsidRDefault="006217AD" w:rsidP="006217AD">
            <w:pPr>
              <w:rPr>
                <w:ins w:id="5596" w:author="Jeremie Giraud" w:date="2019-08-08T16:19:00Z"/>
                <w:rFonts w:ascii="Times New Roman" w:eastAsia="Times New Roman" w:hAnsi="Times New Roman" w:cs="Times New Roman"/>
                <w:color w:val="000000"/>
                <w:sz w:val="24"/>
                <w:szCs w:val="24"/>
                <w:lang w:eastAsia="en-AU"/>
              </w:rPr>
            </w:pPr>
            <w:ins w:id="5597" w:author="Jeremie Giraud" w:date="2019-08-08T16:20:00Z">
              <w:r w:rsidRPr="00E042D7">
                <w:rPr>
                  <w:rFonts w:ascii="Times New Roman" w:eastAsia="Times New Roman" w:hAnsi="Times New Roman" w:cs="Times New Roman"/>
                  <w:color w:val="000000"/>
                  <w:sz w:val="24"/>
                  <w:szCs w:val="24"/>
                  <w:lang w:eastAsia="en-AU"/>
                </w:rPr>
                <w:t>Survey dependant</w:t>
              </w:r>
            </w:ins>
          </w:p>
        </w:tc>
      </w:tr>
      <w:tr w:rsidR="006217AD" w:rsidRPr="006217AD" w14:paraId="7DC2A573" w14:textId="77777777" w:rsidTr="006217AD">
        <w:trPr>
          <w:trHeight w:val="330"/>
          <w:ins w:id="5598" w:author="Jeremie Giraud" w:date="2019-08-08T16:19:00Z"/>
        </w:trPr>
        <w:tc>
          <w:tcPr>
            <w:tcW w:w="4673" w:type="dxa"/>
            <w:noWrap/>
            <w:hideMark/>
          </w:tcPr>
          <w:p w14:paraId="55EC3FBF" w14:textId="77777777" w:rsidR="006217AD" w:rsidRPr="006217AD" w:rsidRDefault="006217AD" w:rsidP="006217AD">
            <w:pPr>
              <w:rPr>
                <w:ins w:id="5599" w:author="Jeremie Giraud" w:date="2019-08-08T16:19:00Z"/>
                <w:rFonts w:ascii="Times New Roman" w:eastAsia="Times New Roman" w:hAnsi="Times New Roman" w:cs="Times New Roman"/>
                <w:color w:val="000000"/>
                <w:sz w:val="24"/>
                <w:szCs w:val="24"/>
                <w:lang w:eastAsia="en-AU"/>
              </w:rPr>
            </w:pPr>
            <w:ins w:id="5600" w:author="Jeremie Giraud" w:date="2019-08-08T16:19:00Z">
              <w:r w:rsidRPr="006217AD">
                <w:rPr>
                  <w:rFonts w:ascii="Times New Roman" w:eastAsia="Times New Roman" w:hAnsi="Times New Roman" w:cs="Times New Roman"/>
                  <w:color w:val="000000"/>
                  <w:sz w:val="24"/>
                  <w:szCs w:val="24"/>
                  <w:lang w:eastAsia="en-AU"/>
                </w:rPr>
                <w:t xml:space="preserve">damping for model2 (mag)               </w:t>
              </w:r>
            </w:ins>
          </w:p>
        </w:tc>
        <w:tc>
          <w:tcPr>
            <w:tcW w:w="2693" w:type="dxa"/>
            <w:noWrap/>
            <w:hideMark/>
          </w:tcPr>
          <w:p w14:paraId="63566BF5" w14:textId="7676C036" w:rsidR="006217AD" w:rsidRPr="006217AD" w:rsidRDefault="006217AD">
            <w:pPr>
              <w:rPr>
                <w:ins w:id="5601" w:author="Jeremie Giraud" w:date="2019-08-08T16:19:00Z"/>
                <w:rFonts w:ascii="Times New Roman" w:eastAsia="Times New Roman" w:hAnsi="Times New Roman" w:cs="Times New Roman"/>
                <w:color w:val="000000"/>
                <w:sz w:val="24"/>
                <w:szCs w:val="24"/>
                <w:lang w:eastAsia="en-AU"/>
              </w:rPr>
            </w:pPr>
            <w:ins w:id="5602" w:author="Jeremie Giraud" w:date="2019-08-08T16:19:00Z">
              <w:r w:rsidRPr="006217AD">
                <w:rPr>
                  <w:rFonts w:ascii="Times New Roman" w:eastAsia="Times New Roman" w:hAnsi="Times New Roman" w:cs="Times New Roman"/>
                  <w:color w:val="000000"/>
                  <w:sz w:val="24"/>
                  <w:szCs w:val="24"/>
                  <w:lang w:eastAsia="en-AU"/>
                </w:rPr>
                <w:t>0.d-11</w:t>
              </w:r>
            </w:ins>
          </w:p>
        </w:tc>
        <w:tc>
          <w:tcPr>
            <w:tcW w:w="1576" w:type="dxa"/>
            <w:noWrap/>
            <w:hideMark/>
          </w:tcPr>
          <w:p w14:paraId="05789396" w14:textId="07EC1C53" w:rsidR="006217AD" w:rsidRPr="006217AD" w:rsidRDefault="006217AD" w:rsidP="006217AD">
            <w:pPr>
              <w:rPr>
                <w:ins w:id="5603" w:author="Jeremie Giraud" w:date="2019-08-08T16:19:00Z"/>
                <w:rFonts w:ascii="Times New Roman" w:eastAsia="Times New Roman" w:hAnsi="Times New Roman" w:cs="Times New Roman"/>
                <w:color w:val="000000"/>
                <w:sz w:val="24"/>
                <w:szCs w:val="24"/>
                <w:lang w:eastAsia="en-AU"/>
              </w:rPr>
            </w:pPr>
            <w:ins w:id="5604" w:author="Jeremie Giraud" w:date="2019-08-08T16:20:00Z">
              <w:r w:rsidRPr="00E042D7">
                <w:rPr>
                  <w:rFonts w:ascii="Times New Roman" w:eastAsia="Times New Roman" w:hAnsi="Times New Roman" w:cs="Times New Roman"/>
                  <w:color w:val="000000"/>
                  <w:sz w:val="24"/>
                  <w:szCs w:val="24"/>
                  <w:lang w:eastAsia="en-AU"/>
                </w:rPr>
                <w:t>Survey dependant</w:t>
              </w:r>
            </w:ins>
          </w:p>
        </w:tc>
      </w:tr>
      <w:tr w:rsidR="006217AD" w:rsidRPr="006217AD" w14:paraId="7FE59E46" w14:textId="77777777" w:rsidTr="006217AD">
        <w:trPr>
          <w:trHeight w:val="330"/>
          <w:ins w:id="5605" w:author="Jeremie Giraud" w:date="2019-08-08T16:19:00Z"/>
        </w:trPr>
        <w:tc>
          <w:tcPr>
            <w:tcW w:w="4673" w:type="dxa"/>
            <w:noWrap/>
            <w:hideMark/>
          </w:tcPr>
          <w:p w14:paraId="2F522351" w14:textId="77777777" w:rsidR="006217AD" w:rsidRPr="006217AD" w:rsidRDefault="006217AD" w:rsidP="006217AD">
            <w:pPr>
              <w:rPr>
                <w:ins w:id="5606" w:author="Jeremie Giraud" w:date="2019-08-08T16:19:00Z"/>
                <w:rFonts w:ascii="Times New Roman" w:eastAsia="Times New Roman" w:hAnsi="Times New Roman" w:cs="Times New Roman"/>
                <w:color w:val="000000"/>
                <w:sz w:val="24"/>
                <w:szCs w:val="24"/>
                <w:lang w:eastAsia="en-AU"/>
              </w:rPr>
            </w:pPr>
            <w:ins w:id="5607" w:author="Jeremie Giraud" w:date="2019-08-08T16:19:00Z">
              <w:r w:rsidRPr="006217AD">
                <w:rPr>
                  <w:rFonts w:ascii="Times New Roman" w:eastAsia="Times New Roman" w:hAnsi="Times New Roman" w:cs="Times New Roman"/>
                  <w:color w:val="000000"/>
                  <w:sz w:val="24"/>
                  <w:szCs w:val="24"/>
                  <w:lang w:eastAsia="en-AU"/>
                </w:rPr>
                <w:t xml:space="preserve">power p of Lp norm (for LSQR)          </w:t>
              </w:r>
            </w:ins>
          </w:p>
        </w:tc>
        <w:tc>
          <w:tcPr>
            <w:tcW w:w="2693" w:type="dxa"/>
            <w:noWrap/>
            <w:hideMark/>
          </w:tcPr>
          <w:p w14:paraId="7D219BAF" w14:textId="52F4414D" w:rsidR="006217AD" w:rsidRPr="006217AD" w:rsidRDefault="006217AD">
            <w:pPr>
              <w:rPr>
                <w:ins w:id="5608" w:author="Jeremie Giraud" w:date="2019-08-08T16:19:00Z"/>
                <w:rFonts w:ascii="Times New Roman" w:eastAsia="Times New Roman" w:hAnsi="Times New Roman" w:cs="Times New Roman"/>
                <w:color w:val="000000"/>
                <w:sz w:val="24"/>
                <w:szCs w:val="24"/>
                <w:lang w:eastAsia="en-AU"/>
              </w:rPr>
            </w:pPr>
            <w:ins w:id="5609" w:author="Jeremie Giraud" w:date="2019-08-08T16:19:00Z">
              <w:r w:rsidRPr="006217AD">
                <w:rPr>
                  <w:rFonts w:ascii="Times New Roman" w:eastAsia="Times New Roman" w:hAnsi="Times New Roman" w:cs="Times New Roman"/>
                  <w:color w:val="000000"/>
                  <w:sz w:val="24"/>
                  <w:szCs w:val="24"/>
                  <w:lang w:eastAsia="en-AU"/>
                </w:rPr>
                <w:t>2.0d0</w:t>
              </w:r>
            </w:ins>
          </w:p>
        </w:tc>
        <w:tc>
          <w:tcPr>
            <w:tcW w:w="1576" w:type="dxa"/>
            <w:noWrap/>
            <w:hideMark/>
          </w:tcPr>
          <w:p w14:paraId="0D5E90CC" w14:textId="1E2D06A4" w:rsidR="006217AD" w:rsidRPr="006217AD" w:rsidRDefault="006217AD" w:rsidP="006217AD">
            <w:pPr>
              <w:rPr>
                <w:ins w:id="5610" w:author="Jeremie Giraud" w:date="2019-08-08T16:19:00Z"/>
                <w:rFonts w:ascii="Times New Roman" w:eastAsia="Times New Roman" w:hAnsi="Times New Roman" w:cs="Times New Roman"/>
                <w:color w:val="000000"/>
                <w:sz w:val="24"/>
                <w:szCs w:val="24"/>
                <w:lang w:eastAsia="en-AU"/>
              </w:rPr>
            </w:pPr>
            <w:ins w:id="5611" w:author="Jeremie Giraud" w:date="2019-08-08T16:20:00Z">
              <w:r w:rsidRPr="00E042D7">
                <w:rPr>
                  <w:rFonts w:ascii="Times New Roman" w:eastAsia="Times New Roman" w:hAnsi="Times New Roman" w:cs="Times New Roman"/>
                  <w:color w:val="000000"/>
                  <w:sz w:val="24"/>
                  <w:szCs w:val="24"/>
                  <w:lang w:eastAsia="en-AU"/>
                </w:rPr>
                <w:t>Survey dependant</w:t>
              </w:r>
            </w:ins>
          </w:p>
        </w:tc>
      </w:tr>
      <w:tr w:rsidR="006217AD" w:rsidRPr="006217AD" w14:paraId="552132BE" w14:textId="77777777" w:rsidTr="006217AD">
        <w:tblPrEx>
          <w:tblW w:w="8942" w:type="dxa"/>
          <w:tblPrExChange w:id="5612" w:author="Jeremie Giraud" w:date="2019-08-08T16:19:00Z">
            <w:tblPrEx>
              <w:tblW w:w="8942" w:type="dxa"/>
            </w:tblPrEx>
          </w:tblPrExChange>
        </w:tblPrEx>
        <w:trPr>
          <w:trHeight w:val="56"/>
          <w:ins w:id="5613" w:author="Jeremie Giraud" w:date="2019-08-08T16:19:00Z"/>
          <w:trPrChange w:id="5614" w:author="Jeremie Giraud" w:date="2019-08-08T16:19:00Z">
            <w:trPr>
              <w:trHeight w:val="330"/>
            </w:trPr>
          </w:trPrChange>
        </w:trPr>
        <w:tc>
          <w:tcPr>
            <w:tcW w:w="4673" w:type="dxa"/>
            <w:noWrap/>
            <w:hideMark/>
            <w:tcPrChange w:id="5615" w:author="Jeremie Giraud" w:date="2019-08-08T16:19:00Z">
              <w:tcPr>
                <w:tcW w:w="4673" w:type="dxa"/>
                <w:noWrap/>
                <w:hideMark/>
              </w:tcPr>
            </w:tcPrChange>
          </w:tcPr>
          <w:p w14:paraId="26F5DE2A" w14:textId="77777777" w:rsidR="006217AD" w:rsidRPr="006217AD" w:rsidRDefault="006217AD" w:rsidP="006217AD">
            <w:pPr>
              <w:rPr>
                <w:ins w:id="5616" w:author="Jeremie Giraud" w:date="2019-08-08T16:19:00Z"/>
                <w:rFonts w:ascii="Times New Roman" w:eastAsia="Times New Roman" w:hAnsi="Times New Roman" w:cs="Times New Roman"/>
                <w:color w:val="000000"/>
                <w:sz w:val="24"/>
                <w:szCs w:val="24"/>
                <w:lang w:eastAsia="en-AU"/>
              </w:rPr>
            </w:pPr>
            <w:ins w:id="5617" w:author="Jeremie Giraud" w:date="2019-08-08T16:19:00Z">
              <w:r w:rsidRPr="006217AD">
                <w:rPr>
                  <w:rFonts w:ascii="Times New Roman" w:eastAsia="Times New Roman" w:hAnsi="Times New Roman" w:cs="Times New Roman"/>
                  <w:color w:val="000000"/>
                  <w:sz w:val="24"/>
                  <w:szCs w:val="24"/>
                  <w:lang w:eastAsia="en-AU"/>
                </w:rPr>
                <w:t xml:space="preserve">method (LSQR=1)                        </w:t>
              </w:r>
            </w:ins>
          </w:p>
        </w:tc>
        <w:tc>
          <w:tcPr>
            <w:tcW w:w="2693" w:type="dxa"/>
            <w:noWrap/>
            <w:hideMark/>
            <w:tcPrChange w:id="5618" w:author="Jeremie Giraud" w:date="2019-08-08T16:19:00Z">
              <w:tcPr>
                <w:tcW w:w="2693" w:type="dxa"/>
                <w:noWrap/>
                <w:hideMark/>
              </w:tcPr>
            </w:tcPrChange>
          </w:tcPr>
          <w:p w14:paraId="4158B91D" w14:textId="77777777" w:rsidR="006217AD" w:rsidRPr="006217AD" w:rsidRDefault="006217AD">
            <w:pPr>
              <w:rPr>
                <w:ins w:id="5619" w:author="Jeremie Giraud" w:date="2019-08-08T16:19:00Z"/>
                <w:rFonts w:ascii="Times New Roman" w:eastAsia="Times New Roman" w:hAnsi="Times New Roman" w:cs="Times New Roman"/>
                <w:color w:val="000000"/>
                <w:sz w:val="24"/>
                <w:szCs w:val="24"/>
                <w:lang w:eastAsia="en-AU"/>
              </w:rPr>
              <w:pPrChange w:id="5620" w:author="Jeremie Giraud" w:date="2019-08-08T16:19:00Z">
                <w:pPr>
                  <w:jc w:val="right"/>
                </w:pPr>
              </w:pPrChange>
            </w:pPr>
            <w:ins w:id="5621" w:author="Jeremie Giraud" w:date="2019-08-08T16:19:00Z">
              <w:r w:rsidRPr="006217AD">
                <w:rPr>
                  <w:rFonts w:ascii="Times New Roman" w:eastAsia="Times New Roman" w:hAnsi="Times New Roman" w:cs="Times New Roman"/>
                  <w:color w:val="000000"/>
                  <w:sz w:val="24"/>
                  <w:szCs w:val="24"/>
                  <w:lang w:eastAsia="en-AU"/>
                </w:rPr>
                <w:t>1</w:t>
              </w:r>
            </w:ins>
          </w:p>
        </w:tc>
        <w:tc>
          <w:tcPr>
            <w:tcW w:w="1576" w:type="dxa"/>
            <w:noWrap/>
            <w:hideMark/>
            <w:tcPrChange w:id="5622" w:author="Jeremie Giraud" w:date="2019-08-08T16:19:00Z">
              <w:tcPr>
                <w:tcW w:w="1576" w:type="dxa"/>
                <w:noWrap/>
                <w:hideMark/>
              </w:tcPr>
            </w:tcPrChange>
          </w:tcPr>
          <w:p w14:paraId="03C26ECC" w14:textId="1E71DA5C" w:rsidR="006217AD" w:rsidRPr="006217AD" w:rsidRDefault="006217AD" w:rsidP="006217AD">
            <w:pPr>
              <w:rPr>
                <w:ins w:id="5623" w:author="Jeremie Giraud" w:date="2019-08-08T16:19:00Z"/>
                <w:rFonts w:ascii="Times New Roman" w:eastAsia="Times New Roman" w:hAnsi="Times New Roman" w:cs="Times New Roman"/>
                <w:color w:val="000000"/>
                <w:sz w:val="24"/>
                <w:szCs w:val="24"/>
                <w:lang w:eastAsia="en-AU"/>
              </w:rPr>
            </w:pPr>
            <w:ins w:id="5624" w:author="Jeremie Giraud" w:date="2019-08-08T16:20:00Z">
              <w:r w:rsidRPr="00E042D7">
                <w:rPr>
                  <w:rFonts w:ascii="Times New Roman" w:eastAsia="Times New Roman" w:hAnsi="Times New Roman" w:cs="Times New Roman"/>
                  <w:color w:val="000000"/>
                  <w:sz w:val="24"/>
                  <w:szCs w:val="24"/>
                  <w:lang w:eastAsia="en-AU"/>
                </w:rPr>
                <w:t>Survey dependant</w:t>
              </w:r>
            </w:ins>
          </w:p>
        </w:tc>
      </w:tr>
      <w:tr w:rsidR="006217AD" w:rsidRPr="006217AD" w14:paraId="3F0EE87D" w14:textId="77777777" w:rsidTr="006217AD">
        <w:trPr>
          <w:trHeight w:val="330"/>
          <w:ins w:id="5625" w:author="Jeremie Giraud" w:date="2019-08-08T16:19:00Z"/>
        </w:trPr>
        <w:tc>
          <w:tcPr>
            <w:tcW w:w="4673" w:type="dxa"/>
            <w:noWrap/>
            <w:hideMark/>
          </w:tcPr>
          <w:p w14:paraId="75A48A6C" w14:textId="77777777" w:rsidR="006217AD" w:rsidRPr="006217AD" w:rsidRDefault="006217AD" w:rsidP="006217AD">
            <w:pPr>
              <w:rPr>
                <w:ins w:id="5626" w:author="Jeremie Giraud" w:date="2019-08-08T16:19:00Z"/>
                <w:rFonts w:ascii="Times New Roman" w:eastAsia="Times New Roman" w:hAnsi="Times New Roman" w:cs="Times New Roman"/>
                <w:color w:val="000000"/>
                <w:sz w:val="24"/>
                <w:szCs w:val="24"/>
                <w:lang w:eastAsia="en-AU"/>
              </w:rPr>
            </w:pPr>
            <w:ins w:id="5627" w:author="Jeremie Giraud" w:date="2019-08-08T16:19:00Z">
              <w:r w:rsidRPr="006217AD">
                <w:rPr>
                  <w:rFonts w:ascii="Times New Roman" w:eastAsia="Times New Roman" w:hAnsi="Times New Roman" w:cs="Times New Roman"/>
                  <w:color w:val="000000"/>
                  <w:sz w:val="24"/>
                  <w:szCs w:val="24"/>
                  <w:lang w:eastAsia="en-AU"/>
                </w:rPr>
                <w:t xml:space="preserve">soft threshold ("L1-norm", no=0.)      </w:t>
              </w:r>
            </w:ins>
          </w:p>
        </w:tc>
        <w:tc>
          <w:tcPr>
            <w:tcW w:w="2693" w:type="dxa"/>
            <w:noWrap/>
            <w:hideMark/>
          </w:tcPr>
          <w:p w14:paraId="445F448D" w14:textId="77777777" w:rsidR="006217AD" w:rsidRPr="006217AD" w:rsidRDefault="006217AD">
            <w:pPr>
              <w:rPr>
                <w:ins w:id="5628" w:author="Jeremie Giraud" w:date="2019-08-08T16:19:00Z"/>
                <w:rFonts w:ascii="Times New Roman" w:eastAsia="Times New Roman" w:hAnsi="Times New Roman" w:cs="Times New Roman"/>
                <w:color w:val="000000"/>
                <w:sz w:val="24"/>
                <w:szCs w:val="24"/>
                <w:lang w:eastAsia="en-AU"/>
              </w:rPr>
              <w:pPrChange w:id="5629" w:author="Jeremie Giraud" w:date="2019-08-08T16:19:00Z">
                <w:pPr>
                  <w:jc w:val="right"/>
                </w:pPr>
              </w:pPrChange>
            </w:pPr>
            <w:ins w:id="5630" w:author="Jeremie Giraud" w:date="2019-08-08T16:19:00Z">
              <w:r w:rsidRPr="006217AD">
                <w:rPr>
                  <w:rFonts w:ascii="Times New Roman" w:eastAsia="Times New Roman" w:hAnsi="Times New Roman" w:cs="Times New Roman"/>
                  <w:color w:val="000000"/>
                  <w:sz w:val="24"/>
                  <w:szCs w:val="24"/>
                  <w:lang w:eastAsia="en-AU"/>
                </w:rPr>
                <w:t>0</w:t>
              </w:r>
            </w:ins>
          </w:p>
        </w:tc>
        <w:tc>
          <w:tcPr>
            <w:tcW w:w="1576" w:type="dxa"/>
            <w:noWrap/>
            <w:hideMark/>
          </w:tcPr>
          <w:p w14:paraId="15D59DAE" w14:textId="00B15B05" w:rsidR="006217AD" w:rsidRPr="006217AD" w:rsidRDefault="006217AD" w:rsidP="006217AD">
            <w:pPr>
              <w:rPr>
                <w:ins w:id="5631" w:author="Jeremie Giraud" w:date="2019-08-08T16:19:00Z"/>
                <w:rFonts w:ascii="Times New Roman" w:eastAsia="Times New Roman" w:hAnsi="Times New Roman" w:cs="Times New Roman"/>
                <w:color w:val="000000"/>
                <w:sz w:val="24"/>
                <w:szCs w:val="24"/>
                <w:lang w:eastAsia="en-AU"/>
              </w:rPr>
            </w:pPr>
            <w:ins w:id="5632" w:author="Jeremie Giraud" w:date="2019-08-08T16:20:00Z">
              <w:r w:rsidRPr="00E042D7">
                <w:rPr>
                  <w:rFonts w:ascii="Times New Roman" w:eastAsia="Times New Roman" w:hAnsi="Times New Roman" w:cs="Times New Roman"/>
                  <w:color w:val="000000"/>
                  <w:sz w:val="24"/>
                  <w:szCs w:val="24"/>
                  <w:lang w:eastAsia="en-AU"/>
                </w:rPr>
                <w:t>Survey dependant</w:t>
              </w:r>
            </w:ins>
          </w:p>
        </w:tc>
      </w:tr>
    </w:tbl>
    <w:p w14:paraId="5CD6C662" w14:textId="0CBDEAB1" w:rsidR="00556962" w:rsidRDefault="00556962">
      <w:pPr>
        <w:rPr>
          <w:ins w:id="5633" w:author="Jeremie Giraud" w:date="2019-08-08T16:16:00Z"/>
          <w:rFonts w:cstheme="minorHAnsi"/>
        </w:rPr>
        <w:pPrChange w:id="5634" w:author="Ashwani Prabhakar" w:date="2019-07-15T14:12:00Z">
          <w:pPr>
            <w:pStyle w:val="ListParagraph"/>
            <w:numPr>
              <w:numId w:val="48"/>
            </w:numPr>
            <w:ind w:left="2160" w:hanging="360"/>
          </w:pPr>
        </w:pPrChange>
      </w:pPr>
    </w:p>
    <w:p w14:paraId="6CE13388" w14:textId="77777777" w:rsidR="00BB40ED" w:rsidRDefault="00BB40ED">
      <w:pPr>
        <w:rPr>
          <w:ins w:id="5635" w:author="Ashwani Prabhakar" w:date="2019-07-15T14:12:00Z"/>
          <w:rFonts w:cstheme="minorHAnsi"/>
        </w:rPr>
        <w:pPrChange w:id="5636" w:author="Ashwani Prabhakar" w:date="2019-07-15T14:12:00Z">
          <w:pPr>
            <w:pStyle w:val="ListParagraph"/>
            <w:numPr>
              <w:numId w:val="48"/>
            </w:numPr>
            <w:ind w:left="2160" w:hanging="360"/>
          </w:pPr>
        </w:pPrChange>
      </w:pPr>
    </w:p>
    <w:p w14:paraId="1CB0F235" w14:textId="41E90BDB" w:rsidR="00556962" w:rsidRDefault="00556962">
      <w:pPr>
        <w:pStyle w:val="Heading3"/>
        <w:rPr>
          <w:ins w:id="5637" w:author="Ashwani Prabhakar" w:date="2019-07-26T16:59:00Z"/>
        </w:rPr>
        <w:pPrChange w:id="5638" w:author="Ashwani Prabhakar" w:date="2019-07-24T17:39:00Z">
          <w:pPr>
            <w:pStyle w:val="ListParagraph"/>
            <w:numPr>
              <w:numId w:val="48"/>
            </w:numPr>
            <w:ind w:left="2160" w:hanging="360"/>
          </w:pPr>
        </w:pPrChange>
      </w:pPr>
      <w:bookmarkStart w:id="5639" w:name="_Toc15055947"/>
      <w:bookmarkStart w:id="5640" w:name="_Ref15065042"/>
      <w:bookmarkStart w:id="5641" w:name="_Ref15065107"/>
      <w:bookmarkStart w:id="5642" w:name="_Ref15065179"/>
      <w:bookmarkStart w:id="5643" w:name="_Toc15299763"/>
      <w:bookmarkStart w:id="5644" w:name="_Toc15328599"/>
      <w:bookmarkStart w:id="5645" w:name="_Toc16161031"/>
      <w:ins w:id="5646" w:author="Ashwani Prabhakar" w:date="2019-07-15T14:12:00Z">
        <w:r>
          <w:t>JOINT INVERSION parameters</w:t>
        </w:r>
      </w:ins>
      <w:bookmarkEnd w:id="5639"/>
      <w:bookmarkEnd w:id="5640"/>
      <w:bookmarkEnd w:id="5641"/>
      <w:bookmarkEnd w:id="5642"/>
      <w:bookmarkEnd w:id="5643"/>
      <w:bookmarkEnd w:id="5644"/>
      <w:bookmarkEnd w:id="5645"/>
    </w:p>
    <w:p w14:paraId="247897E4" w14:textId="77777777" w:rsidR="00CA6074" w:rsidRPr="00CA6074" w:rsidRDefault="00CA6074">
      <w:pPr>
        <w:rPr>
          <w:ins w:id="5647" w:author="Ashwani Prabhakar" w:date="2019-07-15T14:12:00Z"/>
        </w:rPr>
        <w:pPrChange w:id="5648" w:author="Ashwani Prabhakar" w:date="2019-07-26T16:59:00Z">
          <w:pPr>
            <w:pStyle w:val="ListParagraph"/>
            <w:numPr>
              <w:numId w:val="48"/>
            </w:numPr>
            <w:ind w:left="2160" w:hanging="360"/>
          </w:pPr>
        </w:pPrChange>
      </w:pPr>
    </w:p>
    <w:p w14:paraId="47DD3EBD" w14:textId="1B0435DB" w:rsidR="00562587" w:rsidRDefault="00556962">
      <w:pPr>
        <w:pStyle w:val="ListParagraph"/>
        <w:numPr>
          <w:ilvl w:val="0"/>
          <w:numId w:val="135"/>
        </w:numPr>
        <w:rPr>
          <w:ins w:id="5649" w:author="Ashwani Prabhakar" w:date="2019-07-26T17:00:00Z"/>
        </w:rPr>
        <w:pPrChange w:id="5650" w:author="Ashwani Prabhakar" w:date="2019-07-26T16:59:00Z">
          <w:pPr>
            <w:pStyle w:val="ListParagraph"/>
            <w:numPr>
              <w:numId w:val="48"/>
            </w:numPr>
            <w:ind w:left="2160" w:hanging="360"/>
          </w:pPr>
        </w:pPrChange>
      </w:pPr>
      <w:ins w:id="5651" w:author="Ashwani Prabhakar" w:date="2019-07-15T14:13:00Z">
        <w:r>
          <w:t xml:space="preserve">In this </w:t>
        </w:r>
        <w:del w:id="5652" w:author="Jeremie Giraud" w:date="2019-07-30T11:12:00Z">
          <w:r w:rsidDel="00BA7F74">
            <w:delText>section,</w:delText>
          </w:r>
        </w:del>
        <w:del w:id="5653" w:author="Jeremie Giraud" w:date="2019-07-29T21:26:00Z">
          <w:r>
            <w:delText xml:space="preserve"> </w:delText>
          </w:r>
        </w:del>
      </w:ins>
      <w:del w:id="5654" w:author="Jeremie Giraud" w:date="2019-07-29T21:26:00Z">
        <w:r w:rsidR="00B61C0A">
          <w:delText>User</w:delText>
        </w:r>
      </w:del>
      <w:ins w:id="5655" w:author="Jeremie Giraud" w:date="2019-07-30T11:12:00Z">
        <w:r w:rsidR="00BA7F74">
          <w:t xml:space="preserve">section, </w:t>
        </w:r>
      </w:ins>
      <w:ins w:id="5656" w:author="Ashwani Prabhakar" w:date="2019-07-15T14:13:00Z">
        <w:del w:id="5657" w:author="Jeremie Giraud" w:date="2019-08-08T12:25:00Z">
          <w:r w:rsidDel="009A5B53">
            <w:delText xml:space="preserve"> </w:delText>
          </w:r>
        </w:del>
      </w:ins>
      <w:ins w:id="5658" w:author="Jeremie Giraud" w:date="2019-08-08T12:25:00Z">
        <w:r w:rsidR="009A5B53">
          <w:t xml:space="preserve">User </w:t>
        </w:r>
      </w:ins>
      <w:ins w:id="5659" w:author="Ashwani Prabhakar" w:date="2019-07-15T14:13:00Z">
        <w:r>
          <w:t xml:space="preserve">can change the weights </w:t>
        </w:r>
      </w:ins>
      <w:ins w:id="5660" w:author="Ashwani Prabhakar" w:date="2019-07-15T14:15:00Z">
        <w:r w:rsidR="00C2505C">
          <w:t xml:space="preserve">of the problem1 and problem2 which stand for Gravity Inversion and Magnetic Inversion respectively. </w:t>
        </w:r>
      </w:ins>
    </w:p>
    <w:p w14:paraId="25CA0538" w14:textId="77777777" w:rsidR="00CA6074" w:rsidRDefault="00CA6074">
      <w:pPr>
        <w:pStyle w:val="ListParagraph"/>
        <w:rPr>
          <w:ins w:id="5661" w:author="Ashwani Prabhakar" w:date="2019-07-15T16:05:00Z"/>
        </w:rPr>
        <w:pPrChange w:id="5662" w:author="Ashwani Prabhakar" w:date="2019-07-26T17:00:00Z">
          <w:pPr>
            <w:pStyle w:val="ListParagraph"/>
            <w:numPr>
              <w:numId w:val="48"/>
            </w:numPr>
            <w:ind w:left="2160" w:hanging="360"/>
          </w:pPr>
        </w:pPrChange>
      </w:pPr>
    </w:p>
    <w:p w14:paraId="7A152FDF" w14:textId="1AB56292" w:rsidR="00556962" w:rsidRDefault="00562587">
      <w:pPr>
        <w:pStyle w:val="ListParagraph"/>
        <w:numPr>
          <w:ilvl w:val="0"/>
          <w:numId w:val="135"/>
        </w:numPr>
        <w:rPr>
          <w:ins w:id="5663" w:author="Ashwani Prabhakar" w:date="2019-07-26T17:00:00Z"/>
        </w:rPr>
        <w:pPrChange w:id="5664" w:author="Ashwani Prabhakar" w:date="2019-07-26T16:59:00Z">
          <w:pPr>
            <w:pStyle w:val="ListParagraph"/>
            <w:numPr>
              <w:numId w:val="48"/>
            </w:numPr>
            <w:ind w:left="2160" w:hanging="360"/>
          </w:pPr>
        </w:pPrChange>
      </w:pPr>
      <w:ins w:id="5665" w:author="Ashwani Prabhakar" w:date="2019-07-15T15:59:00Z">
        <w:del w:id="5666" w:author="Jeremie Giraud" w:date="2019-08-08T12:19:00Z">
          <w:r w:rsidDel="009A5B53">
            <w:delText>User</w:delText>
          </w:r>
        </w:del>
        <w:del w:id="5667" w:author="Jeremie Giraud" w:date="2019-08-08T12:25:00Z">
          <w:r w:rsidDel="009A5B53">
            <w:delText xml:space="preserve"> </w:delText>
          </w:r>
        </w:del>
      </w:ins>
      <w:ins w:id="5668" w:author="Jeremie Giraud" w:date="2019-08-08T12:25:00Z">
        <w:r w:rsidR="009A5B53">
          <w:t xml:space="preserve">User </w:t>
        </w:r>
      </w:ins>
      <w:ins w:id="5669" w:author="Ashwani Prabhakar" w:date="2019-07-15T16:02:00Z">
        <w:r>
          <w:t>can put reasonable weight</w:t>
        </w:r>
      </w:ins>
      <w:ins w:id="5670" w:author="Ashwani Prabhakar" w:date="2019-07-15T16:05:00Z">
        <w:r>
          <w:t>s</w:t>
        </w:r>
      </w:ins>
      <w:ins w:id="5671" w:author="Ashwani Prabhakar" w:date="2019-07-15T16:02:00Z">
        <w:r>
          <w:t xml:space="preserve"> in the </w:t>
        </w:r>
      </w:ins>
      <w:ins w:id="5672" w:author="Ashwani Prabhakar" w:date="2019-07-15T16:03:00Z">
        <w:r>
          <w:t>respective</w:t>
        </w:r>
      </w:ins>
      <w:ins w:id="5673" w:author="Ashwani Prabhakar" w:date="2019-07-15T16:02:00Z">
        <w:r>
          <w:t xml:space="preserve"> fe</w:t>
        </w:r>
      </w:ins>
      <w:ins w:id="5674" w:author="Ashwani Prabhakar" w:date="2019-07-15T16:03:00Z">
        <w:r>
          <w:t>atures (for example – put the weight</w:t>
        </w:r>
      </w:ins>
      <w:ins w:id="5675" w:author="Ashwani Prabhakar" w:date="2019-07-15T16:04:00Z">
        <w:r>
          <w:t xml:space="preserve"> as</w:t>
        </w:r>
      </w:ins>
      <w:ins w:id="5676" w:author="Ashwani Prabhakar" w:date="2019-07-15T16:03:00Z">
        <w:r>
          <w:t xml:space="preserve"> 1 </w:t>
        </w:r>
      </w:ins>
      <w:ins w:id="5677" w:author="Ashwani Prabhakar" w:date="2019-07-15T16:04:00Z">
        <w:r>
          <w:t xml:space="preserve">across the </w:t>
        </w:r>
        <w:r w:rsidRPr="00CA6074">
          <w:rPr>
            <w:color w:val="000000" w:themeColor="text1"/>
            <w:rPrChange w:id="5678" w:author="Ashwani Prabhakar" w:date="2019-07-26T16:59:00Z">
              <w:rPr>
                <w:rFonts w:cstheme="minorHAnsi"/>
              </w:rPr>
            </w:rPrChange>
          </w:rPr>
          <w:t>feature</w:t>
        </w:r>
        <w:r w:rsidRPr="00CA6074">
          <w:rPr>
            <w:color w:val="FF0000"/>
            <w:rPrChange w:id="5679" w:author="Ashwani Prabhakar" w:date="2019-07-26T16:59:00Z">
              <w:rPr>
                <w:rFonts w:cstheme="minorHAnsi"/>
              </w:rPr>
            </w:rPrChange>
          </w:rPr>
          <w:t xml:space="preserve"> </w:t>
        </w:r>
        <w:commentRangeStart w:id="5680"/>
        <w:r w:rsidRPr="00CA6074">
          <w:rPr>
            <w:color w:val="FF0000"/>
            <w:rPrChange w:id="5681" w:author="Ashwani Prabhakar" w:date="2019-07-26T16:59:00Z">
              <w:rPr>
                <w:rFonts w:cstheme="minorHAnsi"/>
              </w:rPr>
            </w:rPrChange>
          </w:rPr>
          <w:t>problem1 weight</w:t>
        </w:r>
      </w:ins>
      <w:ins w:id="5682" w:author="Ashwani Prabhakar" w:date="2019-07-15T16:06:00Z">
        <w:r>
          <w:t xml:space="preserve"> </w:t>
        </w:r>
      </w:ins>
      <w:commentRangeEnd w:id="5680"/>
      <w:r w:rsidR="002073F2">
        <w:rPr>
          <w:rStyle w:val="CommentReference"/>
        </w:rPr>
        <w:commentReference w:id="5680"/>
      </w:r>
      <w:ins w:id="5683" w:author="Ashwani Prabhakar" w:date="2019-07-15T16:06:00Z">
        <w:r>
          <w:t xml:space="preserve">and 0 across </w:t>
        </w:r>
        <w:r w:rsidRPr="00CA6074">
          <w:rPr>
            <w:color w:val="FF0000"/>
            <w:rPrChange w:id="5684" w:author="Ashwani Prabhakar" w:date="2019-07-26T16:59:00Z">
              <w:rPr>
                <w:rFonts w:cstheme="minorHAnsi"/>
              </w:rPr>
            </w:rPrChange>
          </w:rPr>
          <w:t xml:space="preserve">problem2 weight </w:t>
        </w:r>
      </w:ins>
      <w:ins w:id="5685" w:author="Ashwani Prabhakar" w:date="2019-07-15T16:04:00Z">
        <w:r>
          <w:t>in order</w:t>
        </w:r>
      </w:ins>
      <w:ins w:id="5686" w:author="Ashwani Prabhakar" w:date="2019-07-15T16:05:00Z">
        <w:r w:rsidR="00D219B6">
          <w:t xml:space="preserve"> run</w:t>
        </w:r>
      </w:ins>
      <w:ins w:id="5687" w:author="Ashwani Prabhakar" w:date="2019-07-15T16:09:00Z">
        <w:r w:rsidR="00D219B6">
          <w:t xml:space="preserve"> </w:t>
        </w:r>
      </w:ins>
      <w:ins w:id="5688" w:author="Ashwani Prabhakar" w:date="2019-07-15T16:05:00Z">
        <w:r>
          <w:t>gravity inversion</w:t>
        </w:r>
      </w:ins>
      <w:ins w:id="5689" w:author="Ashwani Prabhakar" w:date="2019-07-15T16:07:00Z">
        <w:r>
          <w:t>.</w:t>
        </w:r>
      </w:ins>
      <w:ins w:id="5690" w:author="Jeremie Giraud" w:date="2019-07-19T17:07:00Z">
        <w:r w:rsidR="00663E10">
          <w:t xml:space="preserve"> </w:t>
        </w:r>
      </w:ins>
    </w:p>
    <w:p w14:paraId="7F32D0BB" w14:textId="3A8F28EF" w:rsidR="00CA6074" w:rsidRDefault="00CA6074">
      <w:pPr>
        <w:pStyle w:val="ListParagraph"/>
        <w:rPr>
          <w:ins w:id="5691" w:author="Ashwani Prabhakar" w:date="2019-07-15T16:07:00Z"/>
        </w:rPr>
        <w:pPrChange w:id="5692" w:author="Ashwani Prabhakar" w:date="2019-07-26T17:00:00Z">
          <w:pPr>
            <w:pStyle w:val="ListParagraph"/>
            <w:numPr>
              <w:numId w:val="48"/>
            </w:numPr>
            <w:ind w:left="2160" w:hanging="360"/>
          </w:pPr>
        </w:pPrChange>
      </w:pPr>
    </w:p>
    <w:p w14:paraId="2AF2496F" w14:textId="1ABF54DB" w:rsidR="00562587" w:rsidRDefault="00562587">
      <w:pPr>
        <w:pStyle w:val="ListParagraph"/>
        <w:numPr>
          <w:ilvl w:val="0"/>
          <w:numId w:val="135"/>
        </w:numPr>
        <w:rPr>
          <w:ins w:id="5693" w:author="Ashwani Prabhakar" w:date="2019-07-26T17:00:00Z"/>
        </w:rPr>
        <w:pPrChange w:id="5694" w:author="Ashwani Prabhakar" w:date="2019-07-26T16:59:00Z">
          <w:pPr>
            <w:pStyle w:val="ListParagraph"/>
            <w:numPr>
              <w:numId w:val="48"/>
            </w:numPr>
            <w:ind w:left="2160" w:hanging="360"/>
          </w:pPr>
        </w:pPrChange>
      </w:pPr>
      <w:ins w:id="5695" w:author="Ashwani Prabhakar" w:date="2019-07-15T16:07:00Z">
        <w:del w:id="5696" w:author="Jeremie Giraud" w:date="2019-07-30T11:12:00Z">
          <w:r w:rsidDel="00BA7F74">
            <w:delText>Similarly,</w:delText>
          </w:r>
        </w:del>
        <w:del w:id="5697" w:author="Jeremie Giraud" w:date="2019-07-29T21:26:00Z">
          <w:r>
            <w:delText xml:space="preserve"> </w:delText>
          </w:r>
        </w:del>
      </w:ins>
      <w:del w:id="5698" w:author="Jeremie Giraud" w:date="2019-07-29T21:26:00Z">
        <w:r w:rsidR="00B61C0A">
          <w:delText>User</w:delText>
        </w:r>
      </w:del>
      <w:ins w:id="5699" w:author="Jeremie Giraud" w:date="2019-07-30T11:12:00Z">
        <w:r w:rsidR="00BA7F74">
          <w:t xml:space="preserve">Similarly, </w:t>
        </w:r>
      </w:ins>
      <w:ins w:id="5700" w:author="Ashwani Prabhakar" w:date="2019-07-15T16:07:00Z">
        <w:del w:id="5701" w:author="Jeremie Giraud" w:date="2019-08-08T12:25:00Z">
          <w:r w:rsidDel="009A5B53">
            <w:delText xml:space="preserve"> </w:delText>
          </w:r>
        </w:del>
      </w:ins>
      <w:ins w:id="5702" w:author="Jeremie Giraud" w:date="2019-08-08T12:25:00Z">
        <w:r w:rsidR="009A5B53">
          <w:t xml:space="preserve">User </w:t>
        </w:r>
      </w:ins>
      <w:ins w:id="5703" w:author="Ashwani Prabhakar" w:date="2019-07-15T16:07:00Z">
        <w:r>
          <w:t xml:space="preserve">can put 0 across </w:t>
        </w:r>
        <w:r w:rsidRPr="00CA6074">
          <w:rPr>
            <w:color w:val="FF0000"/>
            <w:rPrChange w:id="5704" w:author="Ashwani Prabhakar" w:date="2019-07-26T16:59:00Z">
              <w:rPr>
                <w:rFonts w:cstheme="minorHAnsi"/>
              </w:rPr>
            </w:rPrChange>
          </w:rPr>
          <w:t xml:space="preserve">problem1 weight </w:t>
        </w:r>
        <w:r>
          <w:t xml:space="preserve">and 1.d-8 </w:t>
        </w:r>
      </w:ins>
      <w:ins w:id="5705" w:author="Ashwani Prabhakar" w:date="2019-07-16T13:32:00Z">
        <w:r w:rsidR="007179B1">
          <w:t>(an</w:t>
        </w:r>
      </w:ins>
      <w:ins w:id="5706" w:author="Ashwani Prabhakar" w:date="2019-07-16T13:26:00Z">
        <w:r w:rsidR="00590E94">
          <w:t xml:space="preserve"> </w:t>
        </w:r>
      </w:ins>
      <w:ins w:id="5707" w:author="Ashwani Prabhakar" w:date="2019-07-15T16:07:00Z">
        <w:r>
          <w:t>example</w:t>
        </w:r>
      </w:ins>
      <w:ins w:id="5708" w:author="Jeremie Giraud" w:date="2019-07-19T17:08:00Z">
        <w:r w:rsidR="00663E10">
          <w:t xml:space="preserve"> that can be used as default value</w:t>
        </w:r>
      </w:ins>
      <w:ins w:id="5709" w:author="Ashwani Prabhakar" w:date="2019-07-15T16:07:00Z">
        <w:r>
          <w:t xml:space="preserve">) across </w:t>
        </w:r>
        <w:r w:rsidRPr="00CA6074">
          <w:rPr>
            <w:color w:val="FF0000"/>
            <w:rPrChange w:id="5710" w:author="Ashwani Prabhakar" w:date="2019-07-26T16:59:00Z">
              <w:rPr>
                <w:rFonts w:cstheme="minorHAnsi"/>
              </w:rPr>
            </w:rPrChange>
          </w:rPr>
          <w:t xml:space="preserve">problem2 weight </w:t>
        </w:r>
        <w:r>
          <w:t>in order to ru</w:t>
        </w:r>
        <w:r w:rsidR="00D219B6">
          <w:t>n</w:t>
        </w:r>
      </w:ins>
      <w:ins w:id="5711" w:author="Ashwani Prabhakar" w:date="2019-07-15T16:09:00Z">
        <w:r w:rsidR="00D219B6">
          <w:t xml:space="preserve"> </w:t>
        </w:r>
      </w:ins>
      <w:ins w:id="5712" w:author="Ashwani Prabhakar" w:date="2019-07-15T16:07:00Z">
        <w:r>
          <w:t>magnetic inversion</w:t>
        </w:r>
      </w:ins>
      <w:ins w:id="5713" w:author="Ashwani Prabhakar" w:date="2019-07-15T16:08:00Z">
        <w:r w:rsidR="00D219B6">
          <w:t>.</w:t>
        </w:r>
      </w:ins>
    </w:p>
    <w:p w14:paraId="237E7F03" w14:textId="54D40E5E" w:rsidR="00CA6074" w:rsidRDefault="00CA6074">
      <w:pPr>
        <w:pStyle w:val="ListParagraph"/>
        <w:rPr>
          <w:ins w:id="5714" w:author="Ashwani Prabhakar" w:date="2019-07-15T16:08:00Z"/>
        </w:rPr>
        <w:pPrChange w:id="5715" w:author="Ashwani Prabhakar" w:date="2019-07-26T17:00:00Z">
          <w:pPr>
            <w:pStyle w:val="ListParagraph"/>
            <w:numPr>
              <w:numId w:val="48"/>
            </w:numPr>
            <w:ind w:left="2160" w:hanging="360"/>
          </w:pPr>
        </w:pPrChange>
      </w:pPr>
    </w:p>
    <w:p w14:paraId="4F21D259" w14:textId="2DE51E27" w:rsidR="00D219B6" w:rsidRDefault="00D219B6">
      <w:pPr>
        <w:pStyle w:val="ListParagraph"/>
        <w:numPr>
          <w:ilvl w:val="0"/>
          <w:numId w:val="135"/>
        </w:numPr>
        <w:rPr>
          <w:ins w:id="5716" w:author="Ashwani Prabhakar" w:date="2019-07-26T17:00:00Z"/>
        </w:rPr>
        <w:pPrChange w:id="5717" w:author="Ashwani Prabhakar" w:date="2019-07-26T16:59:00Z">
          <w:pPr>
            <w:pStyle w:val="ListParagraph"/>
            <w:numPr>
              <w:numId w:val="48"/>
            </w:numPr>
            <w:ind w:left="2160" w:hanging="360"/>
          </w:pPr>
        </w:pPrChange>
      </w:pPr>
      <w:ins w:id="5718" w:author="Ashwani Prabhakar" w:date="2019-07-15T16:08:00Z">
        <w:r>
          <w:t>In order to run joint inversion,</w:t>
        </w:r>
      </w:ins>
      <w:ins w:id="5719" w:author="Ashwani Prabhakar" w:date="2019-07-15T16:09:00Z">
        <w:del w:id="5720" w:author="Jeremie Giraud" w:date="2019-07-29T21:26:00Z">
          <w:r>
            <w:delText xml:space="preserve"> </w:delText>
          </w:r>
        </w:del>
      </w:ins>
      <w:del w:id="5721" w:author="Jeremie Giraud" w:date="2019-07-29T21:26:00Z">
        <w:r w:rsidR="00B61C0A">
          <w:delText>User</w:delText>
        </w:r>
      </w:del>
      <w:ins w:id="5722" w:author="Ashwani Prabhakar" w:date="2019-07-15T16:09:00Z">
        <w:del w:id="5723" w:author="Jeremie Giraud" w:date="2019-08-08T12:25:00Z">
          <w:r w:rsidDel="009A5B53">
            <w:delText xml:space="preserve"> </w:delText>
          </w:r>
        </w:del>
      </w:ins>
      <w:ins w:id="5724" w:author="Jeremie Giraud" w:date="2019-08-08T12:25:00Z">
        <w:r w:rsidR="009A5B53">
          <w:t xml:space="preserve">User </w:t>
        </w:r>
      </w:ins>
      <w:ins w:id="5725" w:author="Ashwani Prabhakar" w:date="2019-07-15T16:09:00Z">
        <w:r>
          <w:t xml:space="preserve">can put 1 </w:t>
        </w:r>
      </w:ins>
      <w:ins w:id="5726" w:author="Ashwani Prabhakar" w:date="2019-07-15T16:10:00Z">
        <w:r>
          <w:t xml:space="preserve">across </w:t>
        </w:r>
        <w:r w:rsidRPr="00CA6074">
          <w:rPr>
            <w:color w:val="FF0000"/>
            <w:rPrChange w:id="5727" w:author="Ashwani Prabhakar" w:date="2019-07-26T16:59:00Z">
              <w:rPr>
                <w:rFonts w:cstheme="minorHAnsi"/>
              </w:rPr>
            </w:rPrChange>
          </w:rPr>
          <w:t xml:space="preserve">problem1 weight </w:t>
        </w:r>
      </w:ins>
      <w:ins w:id="5728" w:author="Ashwani Prabhakar" w:date="2019-07-15T16:09:00Z">
        <w:r>
          <w:t xml:space="preserve">and 1.d-8 </w:t>
        </w:r>
      </w:ins>
      <w:ins w:id="5729" w:author="Ashwani Prabhakar" w:date="2019-07-15T16:10:00Z">
        <w:r>
          <w:t xml:space="preserve">across </w:t>
        </w:r>
        <w:r w:rsidRPr="00CA6074">
          <w:rPr>
            <w:color w:val="FF0000"/>
            <w:rPrChange w:id="5730" w:author="Ashwani Prabhakar" w:date="2019-07-26T16:59:00Z">
              <w:rPr>
                <w:rFonts w:cstheme="minorHAnsi"/>
              </w:rPr>
            </w:rPrChange>
          </w:rPr>
          <w:t xml:space="preserve">problem2 weight </w:t>
        </w:r>
        <w:r>
          <w:t>simultaneously.</w:t>
        </w:r>
      </w:ins>
    </w:p>
    <w:p w14:paraId="6B904B01" w14:textId="69E777EE" w:rsidR="00CA6074" w:rsidRDefault="00CA6074">
      <w:pPr>
        <w:pStyle w:val="ListParagraph"/>
        <w:rPr>
          <w:ins w:id="5731" w:author="Ashwani Prabhakar" w:date="2019-07-15T16:05:00Z"/>
        </w:rPr>
        <w:pPrChange w:id="5732" w:author="Ashwani Prabhakar" w:date="2019-07-26T17:00:00Z">
          <w:pPr>
            <w:pStyle w:val="ListParagraph"/>
            <w:numPr>
              <w:numId w:val="48"/>
            </w:numPr>
            <w:ind w:left="2160" w:hanging="360"/>
          </w:pPr>
        </w:pPrChange>
      </w:pPr>
    </w:p>
    <w:p w14:paraId="44228582" w14:textId="1253EF6F" w:rsidR="00562587" w:rsidRDefault="00AC3ECD">
      <w:pPr>
        <w:pStyle w:val="ListParagraph"/>
        <w:numPr>
          <w:ilvl w:val="0"/>
          <w:numId w:val="135"/>
        </w:numPr>
        <w:rPr>
          <w:ins w:id="5733" w:author="Ashwani Prabhakar" w:date="2019-07-26T17:00:00Z"/>
        </w:rPr>
        <w:pPrChange w:id="5734" w:author="Ashwani Prabhakar" w:date="2019-07-26T16:59:00Z">
          <w:pPr>
            <w:pStyle w:val="ListParagraph"/>
            <w:numPr>
              <w:numId w:val="48"/>
            </w:numPr>
            <w:ind w:left="2160" w:hanging="360"/>
          </w:pPr>
        </w:pPrChange>
      </w:pPr>
      <w:ins w:id="5735" w:author="Ashwani Prabhakar" w:date="2019-07-15T16:26:00Z">
        <w:r>
          <w:t>Column weight</w:t>
        </w:r>
      </w:ins>
      <w:ins w:id="5736" w:author="Ashwani Prabhakar" w:date="2019-07-15T16:27:00Z">
        <w:r>
          <w:t xml:space="preserve"> multipliers</w:t>
        </w:r>
      </w:ins>
      <w:ins w:id="5737" w:author="Ashwani Prabhakar" w:date="2019-07-15T16:26:00Z">
        <w:r>
          <w:t xml:space="preserve"> need not to be changed</w:t>
        </w:r>
      </w:ins>
      <w:ins w:id="5738" w:author="Ashwani Prabhakar" w:date="2019-07-26T17:00:00Z">
        <w:r w:rsidR="00CA6074">
          <w:t xml:space="preserve"> while running TOMOFAST-x</w:t>
        </w:r>
      </w:ins>
      <w:ins w:id="5739" w:author="Ashwani Prabhakar" w:date="2019-07-15T16:30:00Z">
        <w:r>
          <w:t>.</w:t>
        </w:r>
      </w:ins>
    </w:p>
    <w:p w14:paraId="407389F6" w14:textId="2ABEBC84" w:rsidR="00CA6074" w:rsidRDefault="00CA6074">
      <w:pPr>
        <w:pStyle w:val="ListParagraph"/>
        <w:rPr>
          <w:ins w:id="5740" w:author="Ashwani Prabhakar" w:date="2019-07-15T16:30:00Z"/>
        </w:rPr>
        <w:pPrChange w:id="5741" w:author="Ashwani Prabhakar" w:date="2019-07-26T17:00:00Z">
          <w:pPr>
            <w:pStyle w:val="ListParagraph"/>
            <w:numPr>
              <w:numId w:val="48"/>
            </w:numPr>
            <w:ind w:left="2160" w:hanging="360"/>
          </w:pPr>
        </w:pPrChange>
      </w:pPr>
    </w:p>
    <w:p w14:paraId="11DF0549" w14:textId="33DC37DE" w:rsidR="00590E94" w:rsidRDefault="00AC3ECD">
      <w:pPr>
        <w:pStyle w:val="ListParagraph"/>
        <w:numPr>
          <w:ilvl w:val="0"/>
          <w:numId w:val="135"/>
        </w:numPr>
        <w:rPr>
          <w:ins w:id="5742" w:author="Jeremie Giraud" w:date="2019-08-08T16:22:00Z"/>
        </w:rPr>
        <w:pPrChange w:id="5743" w:author="Ashwani Prabhakar" w:date="2019-07-26T16:59:00Z">
          <w:pPr>
            <w:pStyle w:val="ListParagraph"/>
            <w:numPr>
              <w:numId w:val="48"/>
            </w:numPr>
            <w:ind w:left="2160" w:hanging="360"/>
          </w:pPr>
        </w:pPrChange>
      </w:pPr>
      <w:ins w:id="5744" w:author="Ashwani Prabhakar" w:date="2019-07-15T16:34:00Z">
        <w:del w:id="5745" w:author="Jeremie Giraud" w:date="2019-08-08T12:19:00Z">
          <w:r w:rsidDel="009A5B53">
            <w:delText>User</w:delText>
          </w:r>
        </w:del>
        <w:del w:id="5746" w:author="Jeremie Giraud" w:date="2019-08-08T12:25:00Z">
          <w:r w:rsidDel="009A5B53">
            <w:delText xml:space="preserve"> </w:delText>
          </w:r>
        </w:del>
      </w:ins>
      <w:ins w:id="5747" w:author="Jeremie Giraud" w:date="2019-08-08T12:25:00Z">
        <w:r w:rsidR="009A5B53">
          <w:t xml:space="preserve">User </w:t>
        </w:r>
      </w:ins>
      <w:ins w:id="5748" w:author="Ashwani Prabhakar" w:date="2019-07-15T16:34:00Z">
        <w:r>
          <w:t>can change the number of iteration</w:t>
        </w:r>
      </w:ins>
      <w:ins w:id="5749" w:author="Ashwani Prabhakar" w:date="2019-07-16T13:27:00Z">
        <w:r w:rsidR="00590E94">
          <w:t>s</w:t>
        </w:r>
      </w:ins>
      <w:ins w:id="5750" w:author="Ashwani Prabhakar" w:date="2019-07-15T16:34:00Z">
        <w:r>
          <w:t xml:space="preserve"> for both gravity </w:t>
        </w:r>
        <w:del w:id="5751" w:author="Jeremie Giraud" w:date="2019-07-19T17:10:00Z">
          <w:r>
            <w:delText>as well</w:delText>
          </w:r>
        </w:del>
      </w:ins>
      <w:ins w:id="5752" w:author="Ashwani Prabhakar" w:date="2019-07-15T16:53:00Z">
        <w:del w:id="5753" w:author="Jeremie Giraud" w:date="2019-07-19T17:10:00Z">
          <w:r w:rsidR="00BC1D70">
            <w:delText xml:space="preserve"> as well as</w:delText>
          </w:r>
        </w:del>
      </w:ins>
      <w:ins w:id="5754" w:author="Jeremie Giraud" w:date="2019-07-19T17:10:00Z">
        <w:r w:rsidR="00663E10">
          <w:t>and</w:t>
        </w:r>
      </w:ins>
      <w:ins w:id="5755" w:author="Ashwani Prabhakar" w:date="2019-07-15T16:53:00Z">
        <w:r w:rsidR="00BC1D70">
          <w:t xml:space="preserve"> magnetic inversions</w:t>
        </w:r>
      </w:ins>
      <w:ins w:id="5756" w:author="Ashwani Prabhakar" w:date="2019-07-16T13:20:00Z">
        <w:r w:rsidR="00590E94">
          <w:t>.</w:t>
        </w:r>
      </w:ins>
      <w:ins w:id="5757" w:author="Jeremie Giraud" w:date="2019-07-19T17:10:00Z">
        <w:r w:rsidR="00663E10">
          <w:t xml:space="preserve"> The numbers provided correspond to the number of separate domain inversions before applying joint inversion. </w:t>
        </w:r>
      </w:ins>
    </w:p>
    <w:p w14:paraId="24DBB8D4" w14:textId="77777777" w:rsidR="0060550E" w:rsidRDefault="0060550E">
      <w:pPr>
        <w:pStyle w:val="ListParagraph"/>
        <w:rPr>
          <w:ins w:id="5758" w:author="Jeremie Giraud" w:date="2019-08-08T16:22:00Z"/>
        </w:rPr>
        <w:pPrChange w:id="5759" w:author="Jeremie Giraud" w:date="2019-08-08T16:22:00Z">
          <w:pPr>
            <w:pStyle w:val="ListParagraph"/>
            <w:numPr>
              <w:numId w:val="135"/>
            </w:numPr>
            <w:ind w:hanging="360"/>
          </w:pPr>
        </w:pPrChange>
      </w:pPr>
    </w:p>
    <w:p w14:paraId="2ECA9E53" w14:textId="071C9BBA" w:rsidR="0060550E" w:rsidRPr="00F14A1C" w:rsidRDefault="0060550E" w:rsidP="0060550E">
      <w:pPr>
        <w:pStyle w:val="Caption"/>
        <w:rPr>
          <w:ins w:id="5760" w:author="Jeremie Giraud" w:date="2019-08-08T16:22:00Z"/>
        </w:rPr>
      </w:pPr>
      <w:ins w:id="5761" w:author="Jeremie Giraud" w:date="2019-08-08T16:22:00Z">
        <w:r>
          <w:t xml:space="preserve">Table </w:t>
        </w:r>
        <w:r>
          <w:fldChar w:fldCharType="begin"/>
        </w:r>
        <w:r>
          <w:instrText xml:space="preserve"> SEQ Table \* ARABIC </w:instrText>
        </w:r>
        <w:r>
          <w:fldChar w:fldCharType="separate"/>
        </w:r>
        <w:r>
          <w:rPr>
            <w:noProof/>
          </w:rPr>
          <w:t>15</w:t>
        </w:r>
        <w:r>
          <w:fldChar w:fldCharType="end"/>
        </w:r>
        <w:r>
          <w:t xml:space="preserve">. </w:t>
        </w:r>
        <w:r w:rsidRPr="0060550E">
          <w:rPr>
            <w:rPrChange w:id="5762" w:author="Jeremie Giraud" w:date="2019-08-08T16:22:00Z">
              <w:rPr>
                <w:rFonts w:ascii="Times New Roman" w:eastAsia="Times New Roman" w:hAnsi="Times New Roman" w:cs="Times New Roman"/>
                <w:color w:val="000000"/>
                <w:sz w:val="24"/>
                <w:szCs w:val="24"/>
                <w:lang w:eastAsia="en-AU"/>
              </w:rPr>
            </w:rPrChange>
          </w:rPr>
          <w:t>JOINT INVERSION</w:t>
        </w:r>
        <w:r w:rsidRPr="0060550E">
          <w:rPr>
            <w:rFonts w:ascii="Times New Roman" w:eastAsia="Times New Roman" w:hAnsi="Times New Roman" w:cs="Times New Roman"/>
            <w:color w:val="000000"/>
            <w:sz w:val="24"/>
            <w:szCs w:val="24"/>
            <w:lang w:eastAsia="en-AU"/>
          </w:rPr>
          <w:t xml:space="preserve"> </w:t>
        </w:r>
        <w:r w:rsidRPr="00F14A1C">
          <w:t xml:space="preserve">parameters </w:t>
        </w:r>
        <w:r>
          <w:t>section of parfile.</w:t>
        </w:r>
      </w:ins>
    </w:p>
    <w:p w14:paraId="22580509" w14:textId="429DEF9B" w:rsidR="0060550E" w:rsidDel="0060550E" w:rsidRDefault="0060550E">
      <w:pPr>
        <w:rPr>
          <w:ins w:id="5763" w:author="Ashwani Prabhakar" w:date="2019-07-26T17:00:00Z"/>
          <w:del w:id="5764" w:author="Jeremie Giraud" w:date="2019-08-08T16:22:00Z"/>
        </w:rPr>
        <w:pPrChange w:id="5765" w:author="Jeremie Giraud" w:date="2019-08-08T16:22:00Z">
          <w:pPr>
            <w:pStyle w:val="ListParagraph"/>
            <w:numPr>
              <w:numId w:val="48"/>
            </w:numPr>
            <w:ind w:left="2160" w:hanging="360"/>
          </w:pPr>
        </w:pPrChange>
      </w:pPr>
    </w:p>
    <w:tbl>
      <w:tblPr>
        <w:tblW w:w="9586" w:type="dxa"/>
        <w:tblInd w:w="-10" w:type="dxa"/>
        <w:tblLook w:val="04A0" w:firstRow="1" w:lastRow="0" w:firstColumn="1" w:lastColumn="0" w:noHBand="0" w:noVBand="1"/>
        <w:tblPrChange w:id="5766" w:author="Jeremie Giraud" w:date="2019-08-08T16:26:00Z">
          <w:tblPr>
            <w:tblW w:w="9072" w:type="dxa"/>
            <w:tblInd w:w="-10" w:type="dxa"/>
            <w:tblLook w:val="04A0" w:firstRow="1" w:lastRow="0" w:firstColumn="1" w:lastColumn="0" w:noHBand="0" w:noVBand="1"/>
          </w:tblPr>
        </w:tblPrChange>
      </w:tblPr>
      <w:tblGrid>
        <w:gridCol w:w="4253"/>
        <w:gridCol w:w="2551"/>
        <w:gridCol w:w="2782"/>
        <w:tblGridChange w:id="5767">
          <w:tblGrid>
            <w:gridCol w:w="4253"/>
            <w:gridCol w:w="3118"/>
            <w:gridCol w:w="1701"/>
            <w:gridCol w:w="514"/>
          </w:tblGrid>
        </w:tblGridChange>
      </w:tblGrid>
      <w:tr w:rsidR="0060550E" w:rsidRPr="0060550E" w14:paraId="4F2F4F37" w14:textId="77777777" w:rsidTr="007E25B7">
        <w:trPr>
          <w:trHeight w:val="330"/>
          <w:ins w:id="5768" w:author="Jeremie Giraud" w:date="2019-08-08T16:21:00Z"/>
          <w:trPrChange w:id="5769" w:author="Jeremie Giraud" w:date="2019-08-08T16:26:00Z">
            <w:trPr>
              <w:trHeight w:val="330"/>
            </w:trPr>
          </w:trPrChange>
        </w:trPr>
        <w:tc>
          <w:tcPr>
            <w:tcW w:w="4253"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5770" w:author="Jeremie Giraud" w:date="2019-08-08T16:26:00Z">
              <w:tcPr>
                <w:tcW w:w="4253"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7AAD4CAF" w14:textId="77777777" w:rsidR="0060550E" w:rsidRPr="0060550E" w:rsidRDefault="0060550E" w:rsidP="0060550E">
            <w:pPr>
              <w:spacing w:after="0" w:line="240" w:lineRule="auto"/>
              <w:rPr>
                <w:ins w:id="5771" w:author="Jeremie Giraud" w:date="2019-08-08T16:21:00Z"/>
                <w:rFonts w:ascii="Times New Roman" w:eastAsia="Times New Roman" w:hAnsi="Times New Roman" w:cs="Times New Roman"/>
                <w:color w:val="000000"/>
                <w:sz w:val="24"/>
                <w:szCs w:val="24"/>
                <w:lang w:eastAsia="en-AU"/>
              </w:rPr>
            </w:pPr>
            <w:ins w:id="5772" w:author="Jeremie Giraud" w:date="2019-08-08T16:21:00Z">
              <w:r w:rsidRPr="0060550E">
                <w:rPr>
                  <w:rFonts w:ascii="Times New Roman" w:eastAsia="Times New Roman" w:hAnsi="Times New Roman" w:cs="Times New Roman"/>
                  <w:color w:val="000000"/>
                  <w:sz w:val="24"/>
                  <w:szCs w:val="24"/>
                  <w:lang w:eastAsia="en-AU"/>
                </w:rPr>
                <w:t>Parameter</w:t>
              </w:r>
            </w:ins>
          </w:p>
        </w:tc>
        <w:tc>
          <w:tcPr>
            <w:tcW w:w="2551" w:type="dxa"/>
            <w:tcBorders>
              <w:top w:val="single" w:sz="8" w:space="0" w:color="BFBFBF"/>
              <w:left w:val="nil"/>
              <w:bottom w:val="single" w:sz="8" w:space="0" w:color="BFBFBF"/>
              <w:right w:val="single" w:sz="8" w:space="0" w:color="BFBFBF"/>
            </w:tcBorders>
            <w:shd w:val="clear" w:color="auto" w:fill="auto"/>
            <w:noWrap/>
            <w:vAlign w:val="center"/>
            <w:hideMark/>
            <w:tcPrChange w:id="5773" w:author="Jeremie Giraud" w:date="2019-08-08T16:26:00Z">
              <w:tcPr>
                <w:tcW w:w="3118"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6563DF37" w14:textId="77777777" w:rsidR="0060550E" w:rsidRPr="0060550E" w:rsidRDefault="0060550E" w:rsidP="0060550E">
            <w:pPr>
              <w:spacing w:after="0" w:line="240" w:lineRule="auto"/>
              <w:rPr>
                <w:ins w:id="5774" w:author="Jeremie Giraud" w:date="2019-08-08T16:21:00Z"/>
                <w:rFonts w:ascii="Times New Roman" w:eastAsia="Times New Roman" w:hAnsi="Times New Roman" w:cs="Times New Roman"/>
                <w:color w:val="000000"/>
                <w:sz w:val="24"/>
                <w:szCs w:val="24"/>
                <w:lang w:eastAsia="en-AU"/>
              </w:rPr>
            </w:pPr>
            <w:ins w:id="5775" w:author="Jeremie Giraud" w:date="2019-08-08T16:21:00Z">
              <w:r w:rsidRPr="0060550E">
                <w:rPr>
                  <w:rFonts w:ascii="Times New Roman" w:eastAsia="Times New Roman" w:hAnsi="Times New Roman" w:cs="Times New Roman"/>
                  <w:color w:val="000000"/>
                  <w:sz w:val="24"/>
                  <w:szCs w:val="24"/>
                  <w:lang w:eastAsia="en-AU"/>
                </w:rPr>
                <w:t>Value for example case</w:t>
              </w:r>
            </w:ins>
          </w:p>
        </w:tc>
        <w:tc>
          <w:tcPr>
            <w:tcW w:w="2782" w:type="dxa"/>
            <w:tcBorders>
              <w:top w:val="single" w:sz="8" w:space="0" w:color="BFBFBF"/>
              <w:left w:val="nil"/>
              <w:bottom w:val="single" w:sz="8" w:space="0" w:color="BFBFBF"/>
              <w:right w:val="single" w:sz="8" w:space="0" w:color="BFBFBF"/>
            </w:tcBorders>
            <w:shd w:val="clear" w:color="auto" w:fill="auto"/>
            <w:noWrap/>
            <w:vAlign w:val="center"/>
            <w:hideMark/>
            <w:tcPrChange w:id="5776" w:author="Jeremie Giraud" w:date="2019-08-08T16:26:00Z">
              <w:tcPr>
                <w:tcW w:w="1701" w:type="dxa"/>
                <w:gridSpan w:val="2"/>
                <w:tcBorders>
                  <w:top w:val="single" w:sz="8" w:space="0" w:color="BFBFBF"/>
                  <w:left w:val="nil"/>
                  <w:bottom w:val="single" w:sz="8" w:space="0" w:color="BFBFBF"/>
                  <w:right w:val="single" w:sz="8" w:space="0" w:color="BFBFBF"/>
                </w:tcBorders>
                <w:shd w:val="clear" w:color="auto" w:fill="auto"/>
                <w:noWrap/>
                <w:vAlign w:val="center"/>
                <w:hideMark/>
              </w:tcPr>
            </w:tcPrChange>
          </w:tcPr>
          <w:p w14:paraId="437734BF" w14:textId="77777777" w:rsidR="0060550E" w:rsidRPr="0060550E" w:rsidRDefault="0060550E" w:rsidP="0060550E">
            <w:pPr>
              <w:spacing w:after="0" w:line="240" w:lineRule="auto"/>
              <w:rPr>
                <w:ins w:id="5777" w:author="Jeremie Giraud" w:date="2019-08-08T16:21:00Z"/>
                <w:rFonts w:ascii="Times New Roman" w:eastAsia="Times New Roman" w:hAnsi="Times New Roman" w:cs="Times New Roman"/>
                <w:color w:val="000000"/>
                <w:sz w:val="24"/>
                <w:szCs w:val="24"/>
                <w:lang w:eastAsia="en-AU"/>
              </w:rPr>
            </w:pPr>
            <w:ins w:id="5778" w:author="Jeremie Giraud" w:date="2019-08-08T16:21:00Z">
              <w:r w:rsidRPr="0060550E">
                <w:rPr>
                  <w:rFonts w:ascii="Times New Roman" w:eastAsia="Times New Roman" w:hAnsi="Times New Roman" w:cs="Times New Roman"/>
                  <w:color w:val="000000"/>
                  <w:sz w:val="24"/>
                  <w:szCs w:val="24"/>
                  <w:lang w:eastAsia="en-AU"/>
                </w:rPr>
                <w:t xml:space="preserve">Range/remark </w:t>
              </w:r>
            </w:ins>
          </w:p>
        </w:tc>
      </w:tr>
      <w:tr w:rsidR="0060550E" w:rsidRPr="0060550E" w14:paraId="31446F0C" w14:textId="77777777" w:rsidTr="007E25B7">
        <w:trPr>
          <w:trHeight w:val="330"/>
          <w:ins w:id="5779" w:author="Jeremie Giraud" w:date="2019-08-08T16:21:00Z"/>
          <w:trPrChange w:id="5780"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781"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64FEC3ED" w14:textId="77777777" w:rsidR="0060550E" w:rsidRPr="0060550E" w:rsidRDefault="0060550E" w:rsidP="0060550E">
            <w:pPr>
              <w:spacing w:after="0" w:line="240" w:lineRule="auto"/>
              <w:rPr>
                <w:ins w:id="5782" w:author="Jeremie Giraud" w:date="2019-08-08T16:21:00Z"/>
                <w:rFonts w:ascii="Times New Roman" w:eastAsia="Times New Roman" w:hAnsi="Times New Roman" w:cs="Times New Roman"/>
                <w:color w:val="000000"/>
                <w:sz w:val="24"/>
                <w:szCs w:val="24"/>
                <w:lang w:eastAsia="en-AU"/>
              </w:rPr>
            </w:pPr>
            <w:ins w:id="5783" w:author="Jeremie Giraud" w:date="2019-08-08T16:21:00Z">
              <w:r w:rsidRPr="0060550E">
                <w:rPr>
                  <w:rFonts w:ascii="Times New Roman" w:eastAsia="Times New Roman" w:hAnsi="Times New Roman" w:cs="Times New Roman"/>
                  <w:color w:val="000000"/>
                  <w:sz w:val="24"/>
                  <w:szCs w:val="24"/>
                  <w:lang w:eastAsia="en-AU"/>
                </w:rPr>
                <w:t>******* JOINT INVERSION parameters ****</w:t>
              </w:r>
            </w:ins>
          </w:p>
        </w:tc>
        <w:tc>
          <w:tcPr>
            <w:tcW w:w="2551" w:type="dxa"/>
            <w:tcBorders>
              <w:top w:val="nil"/>
              <w:left w:val="nil"/>
              <w:bottom w:val="single" w:sz="8" w:space="0" w:color="BFBFBF"/>
              <w:right w:val="single" w:sz="8" w:space="0" w:color="BFBFBF"/>
            </w:tcBorders>
            <w:shd w:val="clear" w:color="auto" w:fill="auto"/>
            <w:noWrap/>
            <w:vAlign w:val="center"/>
            <w:hideMark/>
            <w:tcPrChange w:id="5784"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1CAF37DD" w14:textId="42B8FAFE" w:rsidR="0060550E" w:rsidRPr="0060550E" w:rsidRDefault="0060550E">
            <w:pPr>
              <w:spacing w:after="0" w:line="240" w:lineRule="auto"/>
              <w:rPr>
                <w:ins w:id="5785" w:author="Jeremie Giraud" w:date="2019-08-08T16:21:00Z"/>
                <w:rFonts w:ascii="Times New Roman" w:eastAsia="Times New Roman" w:hAnsi="Times New Roman" w:cs="Times New Roman"/>
                <w:color w:val="000000"/>
                <w:sz w:val="24"/>
                <w:szCs w:val="24"/>
                <w:lang w:eastAsia="en-AU"/>
              </w:rPr>
            </w:pPr>
            <w:ins w:id="5786" w:author="Jeremie Giraud" w:date="2019-08-08T16:21:00Z">
              <w:r w:rsidRPr="0060550E">
                <w:rPr>
                  <w:rFonts w:ascii="Times New Roman" w:eastAsia="Times New Roman" w:hAnsi="Times New Roman" w:cs="Times New Roman"/>
                  <w:color w:val="000000"/>
                  <w:sz w:val="24"/>
                  <w:szCs w:val="24"/>
                  <w:lang w:eastAsia="en-AU"/>
                </w:rPr>
                <w:t> </w:t>
              </w:r>
            </w:ins>
            <w:ins w:id="5787" w:author="Jeremie Giraud" w:date="2019-08-08T16:22:00Z">
              <w:r w:rsidRPr="00C97C52">
                <w:rPr>
                  <w:rFonts w:ascii="Times New Roman" w:eastAsia="Times New Roman" w:hAnsi="Times New Roman" w:cs="Times New Roman"/>
                  <w:color w:val="000000"/>
                  <w:sz w:val="24"/>
                  <w:szCs w:val="24"/>
                  <w:lang w:eastAsia="en-AU"/>
                </w:rPr>
                <w:t>N/A</w:t>
              </w:r>
            </w:ins>
          </w:p>
        </w:tc>
        <w:tc>
          <w:tcPr>
            <w:tcW w:w="2782" w:type="dxa"/>
            <w:tcBorders>
              <w:top w:val="nil"/>
              <w:left w:val="nil"/>
              <w:bottom w:val="single" w:sz="8" w:space="0" w:color="BFBFBF"/>
              <w:right w:val="single" w:sz="8" w:space="0" w:color="BFBFBF"/>
            </w:tcBorders>
            <w:shd w:val="clear" w:color="auto" w:fill="auto"/>
            <w:noWrap/>
            <w:hideMark/>
            <w:tcPrChange w:id="5788"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08FEC7D2" w14:textId="28CC619B" w:rsidR="0060550E" w:rsidRPr="0060550E" w:rsidRDefault="0060550E" w:rsidP="0060550E">
            <w:pPr>
              <w:spacing w:after="0" w:line="240" w:lineRule="auto"/>
              <w:rPr>
                <w:ins w:id="5789" w:author="Jeremie Giraud" w:date="2019-08-08T16:21:00Z"/>
                <w:rFonts w:ascii="Times New Roman" w:eastAsia="Times New Roman" w:hAnsi="Times New Roman" w:cs="Times New Roman"/>
                <w:color w:val="000000"/>
                <w:sz w:val="24"/>
                <w:szCs w:val="24"/>
                <w:lang w:eastAsia="en-AU"/>
              </w:rPr>
            </w:pPr>
            <w:ins w:id="5790" w:author="Jeremie Giraud" w:date="2019-08-08T16:22:00Z">
              <w:r w:rsidRPr="00C97C52">
                <w:rPr>
                  <w:rFonts w:ascii="Times New Roman" w:eastAsia="Times New Roman" w:hAnsi="Times New Roman" w:cs="Times New Roman"/>
                  <w:color w:val="000000"/>
                  <w:sz w:val="24"/>
                  <w:szCs w:val="24"/>
                  <w:lang w:eastAsia="en-AU"/>
                </w:rPr>
                <w:t>N/A</w:t>
              </w:r>
            </w:ins>
          </w:p>
        </w:tc>
      </w:tr>
      <w:tr w:rsidR="0060550E" w:rsidRPr="0060550E" w14:paraId="54CB79B5" w14:textId="77777777" w:rsidTr="007E25B7">
        <w:trPr>
          <w:trHeight w:val="330"/>
          <w:ins w:id="5791" w:author="Jeremie Giraud" w:date="2019-08-08T16:21:00Z"/>
          <w:trPrChange w:id="5792"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793"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964FC32" w14:textId="77777777" w:rsidR="0060550E" w:rsidRPr="0060550E" w:rsidRDefault="0060550E" w:rsidP="0060550E">
            <w:pPr>
              <w:spacing w:after="0" w:line="240" w:lineRule="auto"/>
              <w:rPr>
                <w:ins w:id="5794" w:author="Jeremie Giraud" w:date="2019-08-08T16:21:00Z"/>
                <w:rFonts w:ascii="Times New Roman" w:eastAsia="Times New Roman" w:hAnsi="Times New Roman" w:cs="Times New Roman"/>
                <w:color w:val="000000"/>
                <w:sz w:val="24"/>
                <w:szCs w:val="24"/>
                <w:lang w:eastAsia="en-AU"/>
              </w:rPr>
            </w:pPr>
            <w:ins w:id="5795" w:author="Jeremie Giraud" w:date="2019-08-08T16:21:00Z">
              <w:r w:rsidRPr="0060550E">
                <w:rPr>
                  <w:rFonts w:ascii="Times New Roman" w:eastAsia="Times New Roman" w:hAnsi="Times New Roman" w:cs="Times New Roman"/>
                  <w:color w:val="000000"/>
                  <w:sz w:val="24"/>
                  <w:szCs w:val="24"/>
                  <w:lang w:eastAsia="en-AU"/>
                </w:rPr>
                <w:t xml:space="preserve">problem1 weight                        </w:t>
              </w:r>
            </w:ins>
          </w:p>
        </w:tc>
        <w:tc>
          <w:tcPr>
            <w:tcW w:w="2551" w:type="dxa"/>
            <w:tcBorders>
              <w:top w:val="nil"/>
              <w:left w:val="nil"/>
              <w:bottom w:val="single" w:sz="8" w:space="0" w:color="BFBFBF"/>
              <w:right w:val="single" w:sz="8" w:space="0" w:color="BFBFBF"/>
            </w:tcBorders>
            <w:shd w:val="clear" w:color="auto" w:fill="auto"/>
            <w:noWrap/>
            <w:vAlign w:val="center"/>
            <w:hideMark/>
            <w:tcPrChange w:id="5796"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222BE607" w14:textId="77777777" w:rsidR="0060550E" w:rsidRPr="0060550E" w:rsidRDefault="0060550E">
            <w:pPr>
              <w:spacing w:after="0" w:line="240" w:lineRule="auto"/>
              <w:rPr>
                <w:ins w:id="5797" w:author="Jeremie Giraud" w:date="2019-08-08T16:21:00Z"/>
                <w:rFonts w:ascii="Times New Roman" w:eastAsia="Times New Roman" w:hAnsi="Times New Roman" w:cs="Times New Roman"/>
                <w:color w:val="000000"/>
                <w:sz w:val="24"/>
                <w:szCs w:val="24"/>
                <w:lang w:eastAsia="en-AU"/>
              </w:rPr>
            </w:pPr>
            <w:ins w:id="5798" w:author="Jeremie Giraud" w:date="2019-08-08T16:21:00Z">
              <w:r w:rsidRPr="0060550E">
                <w:rPr>
                  <w:rFonts w:ascii="Times New Roman" w:eastAsia="Times New Roman" w:hAnsi="Times New Roman" w:cs="Times New Roman"/>
                  <w:color w:val="000000"/>
                  <w:sz w:val="24"/>
                  <w:szCs w:val="24"/>
                  <w:lang w:eastAsia="en-AU"/>
                </w:rPr>
                <w:t xml:space="preserve"> 1.d0</w:t>
              </w:r>
            </w:ins>
          </w:p>
        </w:tc>
        <w:tc>
          <w:tcPr>
            <w:tcW w:w="2782" w:type="dxa"/>
            <w:tcBorders>
              <w:top w:val="nil"/>
              <w:left w:val="nil"/>
              <w:bottom w:val="single" w:sz="8" w:space="0" w:color="BFBFBF"/>
              <w:right w:val="single" w:sz="8" w:space="0" w:color="BFBFBF"/>
            </w:tcBorders>
            <w:shd w:val="clear" w:color="auto" w:fill="auto"/>
            <w:noWrap/>
            <w:hideMark/>
            <w:tcPrChange w:id="5799"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0924688C" w14:textId="1AFC0A58" w:rsidR="0060550E" w:rsidRPr="0060550E" w:rsidRDefault="0060550E" w:rsidP="0060550E">
            <w:pPr>
              <w:spacing w:after="0" w:line="240" w:lineRule="auto"/>
              <w:rPr>
                <w:ins w:id="5800" w:author="Jeremie Giraud" w:date="2019-08-08T16:21:00Z"/>
                <w:rFonts w:ascii="Times New Roman" w:eastAsia="Times New Roman" w:hAnsi="Times New Roman" w:cs="Times New Roman"/>
                <w:color w:val="000000"/>
                <w:sz w:val="24"/>
                <w:szCs w:val="24"/>
                <w:lang w:eastAsia="en-AU"/>
              </w:rPr>
            </w:pPr>
            <w:ins w:id="5801" w:author="Jeremie Giraud" w:date="2019-08-08T16:22:00Z">
              <w:r w:rsidRPr="00E042D7">
                <w:rPr>
                  <w:rFonts w:ascii="Times New Roman" w:eastAsia="Times New Roman" w:hAnsi="Times New Roman" w:cs="Times New Roman"/>
                  <w:color w:val="000000"/>
                  <w:sz w:val="24"/>
                  <w:szCs w:val="24"/>
                  <w:lang w:eastAsia="en-AU"/>
                </w:rPr>
                <w:t>Survey dependant</w:t>
              </w:r>
            </w:ins>
          </w:p>
        </w:tc>
      </w:tr>
      <w:tr w:rsidR="0060550E" w:rsidRPr="0060550E" w14:paraId="67126096" w14:textId="77777777" w:rsidTr="007E25B7">
        <w:trPr>
          <w:trHeight w:val="330"/>
          <w:ins w:id="5802" w:author="Jeremie Giraud" w:date="2019-08-08T16:21:00Z"/>
          <w:trPrChange w:id="5803"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804"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1D08ED19" w14:textId="77777777" w:rsidR="0060550E" w:rsidRPr="0060550E" w:rsidRDefault="0060550E" w:rsidP="0060550E">
            <w:pPr>
              <w:spacing w:after="0" w:line="240" w:lineRule="auto"/>
              <w:rPr>
                <w:ins w:id="5805" w:author="Jeremie Giraud" w:date="2019-08-08T16:21:00Z"/>
                <w:rFonts w:ascii="Times New Roman" w:eastAsia="Times New Roman" w:hAnsi="Times New Roman" w:cs="Times New Roman"/>
                <w:color w:val="000000"/>
                <w:sz w:val="24"/>
                <w:szCs w:val="24"/>
                <w:lang w:eastAsia="en-AU"/>
              </w:rPr>
            </w:pPr>
            <w:ins w:id="5806" w:author="Jeremie Giraud" w:date="2019-08-08T16:21:00Z">
              <w:r w:rsidRPr="0060550E">
                <w:rPr>
                  <w:rFonts w:ascii="Times New Roman" w:eastAsia="Times New Roman" w:hAnsi="Times New Roman" w:cs="Times New Roman"/>
                  <w:color w:val="000000"/>
                  <w:sz w:val="24"/>
                  <w:szCs w:val="24"/>
                  <w:lang w:eastAsia="en-AU"/>
                </w:rPr>
                <w:t xml:space="preserve">problem2 weight                        </w:t>
              </w:r>
            </w:ins>
          </w:p>
        </w:tc>
        <w:tc>
          <w:tcPr>
            <w:tcW w:w="2551" w:type="dxa"/>
            <w:tcBorders>
              <w:top w:val="nil"/>
              <w:left w:val="nil"/>
              <w:bottom w:val="single" w:sz="8" w:space="0" w:color="BFBFBF"/>
              <w:right w:val="single" w:sz="8" w:space="0" w:color="BFBFBF"/>
            </w:tcBorders>
            <w:shd w:val="clear" w:color="auto" w:fill="auto"/>
            <w:noWrap/>
            <w:vAlign w:val="center"/>
            <w:hideMark/>
            <w:tcPrChange w:id="5807"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7A7C9179" w14:textId="77777777" w:rsidR="0060550E" w:rsidRPr="0060550E" w:rsidRDefault="0060550E">
            <w:pPr>
              <w:spacing w:after="0" w:line="240" w:lineRule="auto"/>
              <w:rPr>
                <w:ins w:id="5808" w:author="Jeremie Giraud" w:date="2019-08-08T16:21:00Z"/>
                <w:rFonts w:ascii="Times New Roman" w:eastAsia="Times New Roman" w:hAnsi="Times New Roman" w:cs="Times New Roman"/>
                <w:color w:val="000000"/>
                <w:sz w:val="24"/>
                <w:szCs w:val="24"/>
                <w:lang w:eastAsia="en-AU"/>
              </w:rPr>
            </w:pPr>
            <w:ins w:id="5809" w:author="Jeremie Giraud" w:date="2019-08-08T16:21:00Z">
              <w:r w:rsidRPr="0060550E">
                <w:rPr>
                  <w:rFonts w:ascii="Times New Roman" w:eastAsia="Times New Roman" w:hAnsi="Times New Roman" w:cs="Times New Roman"/>
                  <w:color w:val="000000"/>
                  <w:sz w:val="24"/>
                  <w:szCs w:val="24"/>
                  <w:lang w:eastAsia="en-AU"/>
                </w:rPr>
                <w:t xml:space="preserve"> 1.d-8</w:t>
              </w:r>
            </w:ins>
          </w:p>
        </w:tc>
        <w:tc>
          <w:tcPr>
            <w:tcW w:w="2782" w:type="dxa"/>
            <w:tcBorders>
              <w:top w:val="nil"/>
              <w:left w:val="nil"/>
              <w:bottom w:val="single" w:sz="8" w:space="0" w:color="BFBFBF"/>
              <w:right w:val="single" w:sz="8" w:space="0" w:color="BFBFBF"/>
            </w:tcBorders>
            <w:shd w:val="clear" w:color="auto" w:fill="auto"/>
            <w:noWrap/>
            <w:hideMark/>
            <w:tcPrChange w:id="5810"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17E5D468" w14:textId="6D639C0E" w:rsidR="0060550E" w:rsidRPr="0060550E" w:rsidRDefault="0060550E" w:rsidP="0060550E">
            <w:pPr>
              <w:spacing w:after="0" w:line="240" w:lineRule="auto"/>
              <w:rPr>
                <w:ins w:id="5811" w:author="Jeremie Giraud" w:date="2019-08-08T16:21:00Z"/>
                <w:rFonts w:ascii="Times New Roman" w:eastAsia="Times New Roman" w:hAnsi="Times New Roman" w:cs="Times New Roman"/>
                <w:color w:val="000000"/>
                <w:sz w:val="24"/>
                <w:szCs w:val="24"/>
                <w:lang w:eastAsia="en-AU"/>
              </w:rPr>
            </w:pPr>
            <w:ins w:id="5812" w:author="Jeremie Giraud" w:date="2019-08-08T16:22:00Z">
              <w:del w:id="5813" w:author="Jeremie Giraud" w:date="2019-08-08T16:26:00Z">
                <w:r w:rsidRPr="00E042D7" w:rsidDel="007E25B7">
                  <w:rPr>
                    <w:rFonts w:ascii="Times New Roman" w:eastAsia="Times New Roman" w:hAnsi="Times New Roman" w:cs="Times New Roman"/>
                    <w:color w:val="000000"/>
                    <w:sz w:val="24"/>
                    <w:szCs w:val="24"/>
                    <w:lang w:eastAsia="en-AU"/>
                  </w:rPr>
                  <w:delText>Survey dependant</w:delText>
                </w:r>
              </w:del>
            </w:ins>
            <w:ins w:id="5814" w:author="Jeremie Giraud" w:date="2019-08-08T16:26:00Z">
              <w:r w:rsidR="007E25B7">
                <w:rPr>
                  <w:rFonts w:ascii="Times New Roman" w:eastAsia="Times New Roman" w:hAnsi="Times New Roman" w:cs="Times New Roman"/>
                  <w:color w:val="000000"/>
                  <w:sz w:val="24"/>
                  <w:szCs w:val="24"/>
                  <w:lang w:eastAsia="en-AU"/>
                </w:rPr>
                <w:t>acceptable value</w:t>
              </w:r>
            </w:ins>
          </w:p>
        </w:tc>
      </w:tr>
      <w:tr w:rsidR="0060550E" w:rsidRPr="0060550E" w14:paraId="4AB3FCC8" w14:textId="77777777" w:rsidTr="007E25B7">
        <w:trPr>
          <w:trHeight w:val="330"/>
          <w:ins w:id="5815" w:author="Jeremie Giraud" w:date="2019-08-08T16:21:00Z"/>
          <w:trPrChange w:id="5816"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817"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47104D48" w14:textId="77777777" w:rsidR="0060550E" w:rsidRPr="0060550E" w:rsidRDefault="0060550E" w:rsidP="0060550E">
            <w:pPr>
              <w:spacing w:after="0" w:line="240" w:lineRule="auto"/>
              <w:rPr>
                <w:ins w:id="5818" w:author="Jeremie Giraud" w:date="2019-08-08T16:21:00Z"/>
                <w:rFonts w:ascii="Times New Roman" w:eastAsia="Times New Roman" w:hAnsi="Times New Roman" w:cs="Times New Roman"/>
                <w:color w:val="000000"/>
                <w:sz w:val="24"/>
                <w:szCs w:val="24"/>
                <w:lang w:eastAsia="en-AU"/>
              </w:rPr>
            </w:pPr>
            <w:ins w:id="5819" w:author="Jeremie Giraud" w:date="2019-08-08T16:21:00Z">
              <w:r w:rsidRPr="0060550E">
                <w:rPr>
                  <w:rFonts w:ascii="Times New Roman" w:eastAsia="Times New Roman" w:hAnsi="Times New Roman" w:cs="Times New Roman"/>
                  <w:color w:val="000000"/>
                  <w:sz w:val="24"/>
                  <w:szCs w:val="24"/>
                  <w:lang w:eastAsia="en-AU"/>
                </w:rPr>
                <w:t xml:space="preserve">column weight1 multiplier              </w:t>
              </w:r>
            </w:ins>
          </w:p>
        </w:tc>
        <w:tc>
          <w:tcPr>
            <w:tcW w:w="2551" w:type="dxa"/>
            <w:tcBorders>
              <w:top w:val="nil"/>
              <w:left w:val="nil"/>
              <w:bottom w:val="single" w:sz="8" w:space="0" w:color="BFBFBF"/>
              <w:right w:val="single" w:sz="8" w:space="0" w:color="BFBFBF"/>
            </w:tcBorders>
            <w:shd w:val="clear" w:color="auto" w:fill="auto"/>
            <w:noWrap/>
            <w:vAlign w:val="center"/>
            <w:hideMark/>
            <w:tcPrChange w:id="5820"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5771A77C" w14:textId="77777777" w:rsidR="0060550E" w:rsidRPr="0060550E" w:rsidRDefault="0060550E">
            <w:pPr>
              <w:spacing w:after="0" w:line="240" w:lineRule="auto"/>
              <w:rPr>
                <w:ins w:id="5821" w:author="Jeremie Giraud" w:date="2019-08-08T16:21:00Z"/>
                <w:rFonts w:ascii="Times New Roman" w:eastAsia="Times New Roman" w:hAnsi="Times New Roman" w:cs="Times New Roman"/>
                <w:color w:val="000000"/>
                <w:sz w:val="24"/>
                <w:szCs w:val="24"/>
                <w:lang w:eastAsia="en-AU"/>
              </w:rPr>
            </w:pPr>
            <w:ins w:id="5822" w:author="Jeremie Giraud" w:date="2019-08-08T16:21:00Z">
              <w:r w:rsidRPr="0060550E">
                <w:rPr>
                  <w:rFonts w:ascii="Times New Roman" w:eastAsia="Times New Roman" w:hAnsi="Times New Roman" w:cs="Times New Roman"/>
                  <w:color w:val="000000"/>
                  <w:sz w:val="24"/>
                  <w:szCs w:val="24"/>
                  <w:lang w:eastAsia="en-AU"/>
                </w:rPr>
                <w:t xml:space="preserve"> 4.d+3</w:t>
              </w:r>
            </w:ins>
          </w:p>
        </w:tc>
        <w:tc>
          <w:tcPr>
            <w:tcW w:w="2782" w:type="dxa"/>
            <w:tcBorders>
              <w:top w:val="nil"/>
              <w:left w:val="nil"/>
              <w:bottom w:val="single" w:sz="8" w:space="0" w:color="BFBFBF"/>
              <w:right w:val="single" w:sz="8" w:space="0" w:color="BFBFBF"/>
            </w:tcBorders>
            <w:shd w:val="clear" w:color="auto" w:fill="auto"/>
            <w:noWrap/>
            <w:hideMark/>
            <w:tcPrChange w:id="5823"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3E332234" w14:textId="53BE76AE" w:rsidR="0060550E" w:rsidRPr="0060550E" w:rsidRDefault="0060550E" w:rsidP="0060550E">
            <w:pPr>
              <w:spacing w:after="0" w:line="240" w:lineRule="auto"/>
              <w:rPr>
                <w:ins w:id="5824" w:author="Jeremie Giraud" w:date="2019-08-08T16:21:00Z"/>
                <w:rFonts w:ascii="Times New Roman" w:eastAsia="Times New Roman" w:hAnsi="Times New Roman" w:cs="Times New Roman"/>
                <w:color w:val="000000"/>
                <w:sz w:val="24"/>
                <w:szCs w:val="24"/>
                <w:lang w:eastAsia="en-AU"/>
              </w:rPr>
            </w:pPr>
            <w:ins w:id="5825" w:author="Jeremie Giraud" w:date="2019-08-08T16:22:00Z">
              <w:del w:id="5826" w:author="Jeremie Giraud" w:date="2019-08-08T16:26:00Z">
                <w:r w:rsidRPr="00E042D7" w:rsidDel="007E25B7">
                  <w:rPr>
                    <w:rFonts w:ascii="Times New Roman" w:eastAsia="Times New Roman" w:hAnsi="Times New Roman" w:cs="Times New Roman"/>
                    <w:color w:val="000000"/>
                    <w:sz w:val="24"/>
                    <w:szCs w:val="24"/>
                    <w:lang w:eastAsia="en-AU"/>
                  </w:rPr>
                  <w:delText>Survey dependant</w:delText>
                </w:r>
              </w:del>
            </w:ins>
            <w:ins w:id="5827" w:author="Jeremie Giraud" w:date="2019-08-08T16:26:00Z">
              <w:r w:rsidR="007E25B7">
                <w:rPr>
                  <w:rFonts w:ascii="Times New Roman" w:eastAsia="Times New Roman" w:hAnsi="Times New Roman" w:cs="Times New Roman"/>
                  <w:color w:val="000000"/>
                  <w:sz w:val="24"/>
                  <w:szCs w:val="24"/>
                  <w:lang w:eastAsia="en-AU"/>
                </w:rPr>
                <w:t>keep as is</w:t>
              </w:r>
            </w:ins>
          </w:p>
        </w:tc>
      </w:tr>
      <w:tr w:rsidR="0060550E" w:rsidRPr="0060550E" w14:paraId="195182A5" w14:textId="77777777" w:rsidTr="007E25B7">
        <w:trPr>
          <w:trHeight w:val="330"/>
          <w:ins w:id="5828" w:author="Jeremie Giraud" w:date="2019-08-08T16:21:00Z"/>
          <w:trPrChange w:id="5829"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830"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5F560F7" w14:textId="77777777" w:rsidR="0060550E" w:rsidRPr="0060550E" w:rsidRDefault="0060550E" w:rsidP="0060550E">
            <w:pPr>
              <w:spacing w:after="0" w:line="240" w:lineRule="auto"/>
              <w:rPr>
                <w:ins w:id="5831" w:author="Jeremie Giraud" w:date="2019-08-08T16:21:00Z"/>
                <w:rFonts w:ascii="Times New Roman" w:eastAsia="Times New Roman" w:hAnsi="Times New Roman" w:cs="Times New Roman"/>
                <w:color w:val="000000"/>
                <w:sz w:val="24"/>
                <w:szCs w:val="24"/>
                <w:lang w:eastAsia="en-AU"/>
              </w:rPr>
            </w:pPr>
            <w:ins w:id="5832" w:author="Jeremie Giraud" w:date="2019-08-08T16:21:00Z">
              <w:r w:rsidRPr="0060550E">
                <w:rPr>
                  <w:rFonts w:ascii="Times New Roman" w:eastAsia="Times New Roman" w:hAnsi="Times New Roman" w:cs="Times New Roman"/>
                  <w:color w:val="000000"/>
                  <w:sz w:val="24"/>
                  <w:szCs w:val="24"/>
                  <w:lang w:eastAsia="en-AU"/>
                </w:rPr>
                <w:t xml:space="preserve">column weight2 multiplier              </w:t>
              </w:r>
            </w:ins>
          </w:p>
        </w:tc>
        <w:tc>
          <w:tcPr>
            <w:tcW w:w="2551" w:type="dxa"/>
            <w:tcBorders>
              <w:top w:val="nil"/>
              <w:left w:val="nil"/>
              <w:bottom w:val="single" w:sz="8" w:space="0" w:color="BFBFBF"/>
              <w:right w:val="single" w:sz="8" w:space="0" w:color="BFBFBF"/>
            </w:tcBorders>
            <w:shd w:val="clear" w:color="auto" w:fill="auto"/>
            <w:noWrap/>
            <w:vAlign w:val="center"/>
            <w:hideMark/>
            <w:tcPrChange w:id="5833"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6195DB8A" w14:textId="77777777" w:rsidR="0060550E" w:rsidRPr="0060550E" w:rsidRDefault="0060550E">
            <w:pPr>
              <w:spacing w:after="0" w:line="240" w:lineRule="auto"/>
              <w:rPr>
                <w:ins w:id="5834" w:author="Jeremie Giraud" w:date="2019-08-08T16:21:00Z"/>
                <w:rFonts w:ascii="Times New Roman" w:eastAsia="Times New Roman" w:hAnsi="Times New Roman" w:cs="Times New Roman"/>
                <w:color w:val="000000"/>
                <w:sz w:val="24"/>
                <w:szCs w:val="24"/>
                <w:lang w:eastAsia="en-AU"/>
              </w:rPr>
            </w:pPr>
            <w:ins w:id="5835" w:author="Jeremie Giraud" w:date="2019-08-08T16:21:00Z">
              <w:r w:rsidRPr="0060550E">
                <w:rPr>
                  <w:rFonts w:ascii="Times New Roman" w:eastAsia="Times New Roman" w:hAnsi="Times New Roman" w:cs="Times New Roman"/>
                  <w:color w:val="000000"/>
                  <w:sz w:val="24"/>
                  <w:szCs w:val="24"/>
                  <w:lang w:eastAsia="en-AU"/>
                </w:rPr>
                <w:t xml:space="preserve"> 1.d+0</w:t>
              </w:r>
            </w:ins>
          </w:p>
        </w:tc>
        <w:tc>
          <w:tcPr>
            <w:tcW w:w="2782" w:type="dxa"/>
            <w:tcBorders>
              <w:top w:val="nil"/>
              <w:left w:val="nil"/>
              <w:bottom w:val="single" w:sz="8" w:space="0" w:color="BFBFBF"/>
              <w:right w:val="single" w:sz="8" w:space="0" w:color="BFBFBF"/>
            </w:tcBorders>
            <w:shd w:val="clear" w:color="auto" w:fill="auto"/>
            <w:noWrap/>
            <w:hideMark/>
            <w:tcPrChange w:id="5836"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4D14280E" w14:textId="18A3AEE1" w:rsidR="0060550E" w:rsidRPr="0060550E" w:rsidRDefault="007E25B7" w:rsidP="0060550E">
            <w:pPr>
              <w:spacing w:after="0" w:line="240" w:lineRule="auto"/>
              <w:rPr>
                <w:ins w:id="5837" w:author="Jeremie Giraud" w:date="2019-08-08T16:21:00Z"/>
                <w:rFonts w:ascii="Times New Roman" w:eastAsia="Times New Roman" w:hAnsi="Times New Roman" w:cs="Times New Roman"/>
                <w:color w:val="000000"/>
                <w:sz w:val="24"/>
                <w:szCs w:val="24"/>
                <w:lang w:eastAsia="en-AU"/>
              </w:rPr>
            </w:pPr>
            <w:ins w:id="5838" w:author="Jeremie Giraud" w:date="2019-08-08T16:26:00Z">
              <w:r>
                <w:rPr>
                  <w:rFonts w:ascii="Times New Roman" w:eastAsia="Times New Roman" w:hAnsi="Times New Roman" w:cs="Times New Roman"/>
                  <w:color w:val="000000"/>
                  <w:sz w:val="24"/>
                  <w:szCs w:val="24"/>
                  <w:lang w:eastAsia="en-AU"/>
                </w:rPr>
                <w:t>keep as is</w:t>
              </w:r>
            </w:ins>
            <w:ins w:id="5839" w:author="Jeremie Giraud" w:date="2019-08-08T16:22:00Z">
              <w:del w:id="5840" w:author="Jeremie Giraud" w:date="2019-08-08T16:26:00Z">
                <w:r w:rsidR="0060550E" w:rsidRPr="00E042D7" w:rsidDel="007E25B7">
                  <w:rPr>
                    <w:rFonts w:ascii="Times New Roman" w:eastAsia="Times New Roman" w:hAnsi="Times New Roman" w:cs="Times New Roman"/>
                    <w:color w:val="000000"/>
                    <w:sz w:val="24"/>
                    <w:szCs w:val="24"/>
                    <w:lang w:eastAsia="en-AU"/>
                  </w:rPr>
                  <w:delText>Survey dependant</w:delText>
                </w:r>
              </w:del>
            </w:ins>
          </w:p>
        </w:tc>
      </w:tr>
      <w:tr w:rsidR="0060550E" w:rsidRPr="0060550E" w14:paraId="4B25AC31" w14:textId="77777777" w:rsidTr="007E25B7">
        <w:trPr>
          <w:trHeight w:val="330"/>
          <w:ins w:id="5841" w:author="Jeremie Giraud" w:date="2019-08-08T16:21:00Z"/>
          <w:trPrChange w:id="5842"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843"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670DBA72" w14:textId="77777777" w:rsidR="0060550E" w:rsidRPr="0060550E" w:rsidRDefault="0060550E" w:rsidP="0060550E">
            <w:pPr>
              <w:spacing w:after="0" w:line="240" w:lineRule="auto"/>
              <w:rPr>
                <w:ins w:id="5844" w:author="Jeremie Giraud" w:date="2019-08-08T16:21:00Z"/>
                <w:rFonts w:ascii="Times New Roman" w:eastAsia="Times New Roman" w:hAnsi="Times New Roman" w:cs="Times New Roman"/>
                <w:color w:val="000000"/>
                <w:sz w:val="24"/>
                <w:szCs w:val="24"/>
                <w:lang w:eastAsia="en-AU"/>
              </w:rPr>
            </w:pPr>
            <w:ins w:id="5845" w:author="Jeremie Giraud" w:date="2019-08-08T16:21:00Z">
              <w:r w:rsidRPr="0060550E">
                <w:rPr>
                  <w:rFonts w:ascii="Times New Roman" w:eastAsia="Times New Roman" w:hAnsi="Times New Roman" w:cs="Times New Roman"/>
                  <w:color w:val="000000"/>
                  <w:sz w:val="24"/>
                  <w:szCs w:val="24"/>
                  <w:lang w:eastAsia="en-AU"/>
                </w:rPr>
                <w:t xml:space="preserve">niter single for model1 (grav)         </w:t>
              </w:r>
            </w:ins>
          </w:p>
        </w:tc>
        <w:tc>
          <w:tcPr>
            <w:tcW w:w="2551" w:type="dxa"/>
            <w:tcBorders>
              <w:top w:val="nil"/>
              <w:left w:val="nil"/>
              <w:bottom w:val="single" w:sz="8" w:space="0" w:color="BFBFBF"/>
              <w:right w:val="single" w:sz="8" w:space="0" w:color="BFBFBF"/>
            </w:tcBorders>
            <w:shd w:val="clear" w:color="auto" w:fill="auto"/>
            <w:noWrap/>
            <w:vAlign w:val="center"/>
            <w:hideMark/>
            <w:tcPrChange w:id="5846"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14B6A4B2" w14:textId="77777777" w:rsidR="0060550E" w:rsidRPr="0060550E" w:rsidRDefault="0060550E">
            <w:pPr>
              <w:spacing w:after="0" w:line="240" w:lineRule="auto"/>
              <w:rPr>
                <w:ins w:id="5847" w:author="Jeremie Giraud" w:date="2019-08-08T16:21:00Z"/>
                <w:rFonts w:ascii="Times New Roman" w:eastAsia="Times New Roman" w:hAnsi="Times New Roman" w:cs="Times New Roman"/>
                <w:color w:val="000000"/>
                <w:sz w:val="24"/>
                <w:szCs w:val="24"/>
                <w:lang w:eastAsia="en-AU"/>
              </w:rPr>
              <w:pPrChange w:id="5848" w:author="Jeremie Giraud" w:date="2019-08-08T16:22:00Z">
                <w:pPr>
                  <w:spacing w:after="0" w:line="240" w:lineRule="auto"/>
                  <w:jc w:val="right"/>
                </w:pPr>
              </w:pPrChange>
            </w:pPr>
            <w:ins w:id="5849" w:author="Jeremie Giraud" w:date="2019-08-08T16:21:00Z">
              <w:r w:rsidRPr="0060550E">
                <w:rPr>
                  <w:rFonts w:ascii="Times New Roman" w:eastAsia="Times New Roman" w:hAnsi="Times New Roman" w:cs="Times New Roman"/>
                  <w:color w:val="000000"/>
                  <w:sz w:val="24"/>
                  <w:szCs w:val="24"/>
                  <w:lang w:eastAsia="en-AU"/>
                </w:rPr>
                <w:t>0</w:t>
              </w:r>
            </w:ins>
          </w:p>
        </w:tc>
        <w:tc>
          <w:tcPr>
            <w:tcW w:w="2782" w:type="dxa"/>
            <w:tcBorders>
              <w:top w:val="nil"/>
              <w:left w:val="nil"/>
              <w:bottom w:val="single" w:sz="8" w:space="0" w:color="BFBFBF"/>
              <w:right w:val="single" w:sz="8" w:space="0" w:color="BFBFBF"/>
            </w:tcBorders>
            <w:shd w:val="clear" w:color="auto" w:fill="auto"/>
            <w:noWrap/>
            <w:hideMark/>
            <w:tcPrChange w:id="5850"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3DD90F1D" w14:textId="3C8667E1" w:rsidR="0060550E" w:rsidRPr="0060550E" w:rsidRDefault="0060550E" w:rsidP="0060550E">
            <w:pPr>
              <w:spacing w:after="0" w:line="240" w:lineRule="auto"/>
              <w:rPr>
                <w:ins w:id="5851" w:author="Jeremie Giraud" w:date="2019-08-08T16:21:00Z"/>
                <w:rFonts w:ascii="Times New Roman" w:eastAsia="Times New Roman" w:hAnsi="Times New Roman" w:cs="Times New Roman"/>
                <w:color w:val="000000"/>
                <w:sz w:val="24"/>
                <w:szCs w:val="24"/>
                <w:lang w:eastAsia="en-AU"/>
              </w:rPr>
            </w:pPr>
            <w:ins w:id="5852" w:author="Jeremie Giraud" w:date="2019-08-08T16:22:00Z">
              <w:r w:rsidRPr="00E042D7">
                <w:rPr>
                  <w:rFonts w:ascii="Times New Roman" w:eastAsia="Times New Roman" w:hAnsi="Times New Roman" w:cs="Times New Roman"/>
                  <w:color w:val="000000"/>
                  <w:sz w:val="24"/>
                  <w:szCs w:val="24"/>
                  <w:lang w:eastAsia="en-AU"/>
                </w:rPr>
                <w:t>Survey dependant</w:t>
              </w:r>
            </w:ins>
          </w:p>
        </w:tc>
      </w:tr>
      <w:tr w:rsidR="0060550E" w:rsidRPr="0060550E" w14:paraId="56C680A6" w14:textId="77777777" w:rsidTr="007E25B7">
        <w:trPr>
          <w:trHeight w:val="330"/>
          <w:ins w:id="5853" w:author="Jeremie Giraud" w:date="2019-08-08T16:21:00Z"/>
          <w:trPrChange w:id="5854" w:author="Jeremie Giraud" w:date="2019-08-08T16:26:00Z">
            <w:trPr>
              <w:gridAfter w:val="0"/>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5855" w:author="Jeremie Giraud" w:date="2019-08-08T16:26:00Z">
              <w:tcPr>
                <w:tcW w:w="4253"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F4BB9C6" w14:textId="77777777" w:rsidR="0060550E" w:rsidRPr="0060550E" w:rsidRDefault="0060550E" w:rsidP="0060550E">
            <w:pPr>
              <w:spacing w:after="0" w:line="240" w:lineRule="auto"/>
              <w:rPr>
                <w:ins w:id="5856" w:author="Jeremie Giraud" w:date="2019-08-08T16:21:00Z"/>
                <w:rFonts w:ascii="Times New Roman" w:eastAsia="Times New Roman" w:hAnsi="Times New Roman" w:cs="Times New Roman"/>
                <w:color w:val="000000"/>
                <w:sz w:val="24"/>
                <w:szCs w:val="24"/>
                <w:lang w:eastAsia="en-AU"/>
              </w:rPr>
            </w:pPr>
            <w:ins w:id="5857" w:author="Jeremie Giraud" w:date="2019-08-08T16:21:00Z">
              <w:r w:rsidRPr="0060550E">
                <w:rPr>
                  <w:rFonts w:ascii="Times New Roman" w:eastAsia="Times New Roman" w:hAnsi="Times New Roman" w:cs="Times New Roman"/>
                  <w:color w:val="000000"/>
                  <w:sz w:val="24"/>
                  <w:szCs w:val="24"/>
                  <w:lang w:eastAsia="en-AU"/>
                </w:rPr>
                <w:t xml:space="preserve">niter single for model2 (mag)          </w:t>
              </w:r>
            </w:ins>
          </w:p>
        </w:tc>
        <w:tc>
          <w:tcPr>
            <w:tcW w:w="2551" w:type="dxa"/>
            <w:tcBorders>
              <w:top w:val="nil"/>
              <w:left w:val="nil"/>
              <w:bottom w:val="single" w:sz="8" w:space="0" w:color="BFBFBF"/>
              <w:right w:val="single" w:sz="8" w:space="0" w:color="BFBFBF"/>
            </w:tcBorders>
            <w:shd w:val="clear" w:color="auto" w:fill="auto"/>
            <w:noWrap/>
            <w:vAlign w:val="center"/>
            <w:hideMark/>
            <w:tcPrChange w:id="5858" w:author="Jeremie Giraud" w:date="2019-08-08T16:26:00Z">
              <w:tcPr>
                <w:tcW w:w="3118" w:type="dxa"/>
                <w:tcBorders>
                  <w:top w:val="nil"/>
                  <w:left w:val="nil"/>
                  <w:bottom w:val="single" w:sz="8" w:space="0" w:color="BFBFBF"/>
                  <w:right w:val="single" w:sz="8" w:space="0" w:color="BFBFBF"/>
                </w:tcBorders>
                <w:shd w:val="clear" w:color="auto" w:fill="auto"/>
                <w:noWrap/>
                <w:vAlign w:val="center"/>
                <w:hideMark/>
              </w:tcPr>
            </w:tcPrChange>
          </w:tcPr>
          <w:p w14:paraId="1722E94D" w14:textId="77777777" w:rsidR="0060550E" w:rsidRPr="0060550E" w:rsidRDefault="0060550E">
            <w:pPr>
              <w:spacing w:after="0" w:line="240" w:lineRule="auto"/>
              <w:rPr>
                <w:ins w:id="5859" w:author="Jeremie Giraud" w:date="2019-08-08T16:21:00Z"/>
                <w:rFonts w:ascii="Times New Roman" w:eastAsia="Times New Roman" w:hAnsi="Times New Roman" w:cs="Times New Roman"/>
                <w:color w:val="000000"/>
                <w:sz w:val="24"/>
                <w:szCs w:val="24"/>
                <w:lang w:eastAsia="en-AU"/>
              </w:rPr>
              <w:pPrChange w:id="5860" w:author="Jeremie Giraud" w:date="2019-08-08T16:22:00Z">
                <w:pPr>
                  <w:spacing w:after="0" w:line="240" w:lineRule="auto"/>
                  <w:jc w:val="right"/>
                </w:pPr>
              </w:pPrChange>
            </w:pPr>
            <w:ins w:id="5861" w:author="Jeremie Giraud" w:date="2019-08-08T16:21:00Z">
              <w:r w:rsidRPr="0060550E">
                <w:rPr>
                  <w:rFonts w:ascii="Times New Roman" w:eastAsia="Times New Roman" w:hAnsi="Times New Roman" w:cs="Times New Roman"/>
                  <w:color w:val="000000"/>
                  <w:sz w:val="24"/>
                  <w:szCs w:val="24"/>
                  <w:lang w:eastAsia="en-AU"/>
                </w:rPr>
                <w:t>0</w:t>
              </w:r>
            </w:ins>
          </w:p>
        </w:tc>
        <w:tc>
          <w:tcPr>
            <w:tcW w:w="2782" w:type="dxa"/>
            <w:tcBorders>
              <w:top w:val="nil"/>
              <w:left w:val="nil"/>
              <w:bottom w:val="single" w:sz="8" w:space="0" w:color="BFBFBF"/>
              <w:right w:val="single" w:sz="8" w:space="0" w:color="BFBFBF"/>
            </w:tcBorders>
            <w:shd w:val="clear" w:color="auto" w:fill="auto"/>
            <w:noWrap/>
            <w:hideMark/>
            <w:tcPrChange w:id="5862" w:author="Jeremie Giraud" w:date="2019-08-08T16:26:00Z">
              <w:tcPr>
                <w:tcW w:w="1701" w:type="dxa"/>
                <w:tcBorders>
                  <w:top w:val="nil"/>
                  <w:left w:val="nil"/>
                  <w:bottom w:val="single" w:sz="8" w:space="0" w:color="BFBFBF"/>
                  <w:right w:val="single" w:sz="8" w:space="0" w:color="BFBFBF"/>
                </w:tcBorders>
                <w:shd w:val="clear" w:color="auto" w:fill="auto"/>
                <w:noWrap/>
                <w:vAlign w:val="center"/>
                <w:hideMark/>
              </w:tcPr>
            </w:tcPrChange>
          </w:tcPr>
          <w:p w14:paraId="315CF8EE" w14:textId="7BBB5BBB" w:rsidR="0060550E" w:rsidRPr="0060550E" w:rsidRDefault="0060550E" w:rsidP="0060550E">
            <w:pPr>
              <w:spacing w:after="0" w:line="240" w:lineRule="auto"/>
              <w:rPr>
                <w:ins w:id="5863" w:author="Jeremie Giraud" w:date="2019-08-08T16:21:00Z"/>
                <w:rFonts w:ascii="Times New Roman" w:eastAsia="Times New Roman" w:hAnsi="Times New Roman" w:cs="Times New Roman"/>
                <w:color w:val="000000"/>
                <w:sz w:val="24"/>
                <w:szCs w:val="24"/>
                <w:lang w:eastAsia="en-AU"/>
              </w:rPr>
            </w:pPr>
            <w:ins w:id="5864" w:author="Jeremie Giraud" w:date="2019-08-08T16:22:00Z">
              <w:r w:rsidRPr="00E042D7">
                <w:rPr>
                  <w:rFonts w:ascii="Times New Roman" w:eastAsia="Times New Roman" w:hAnsi="Times New Roman" w:cs="Times New Roman"/>
                  <w:color w:val="000000"/>
                  <w:sz w:val="24"/>
                  <w:szCs w:val="24"/>
                  <w:lang w:eastAsia="en-AU"/>
                </w:rPr>
                <w:t>Survey dependant</w:t>
              </w:r>
            </w:ins>
          </w:p>
        </w:tc>
      </w:tr>
    </w:tbl>
    <w:p w14:paraId="67647A2F" w14:textId="7ED9FE8D" w:rsidR="00CA6074" w:rsidRDefault="00CA6074">
      <w:pPr>
        <w:pStyle w:val="ListParagraph"/>
        <w:rPr>
          <w:ins w:id="5865" w:author="Ashwani Prabhakar" w:date="2019-07-16T13:22:00Z"/>
        </w:rPr>
        <w:pPrChange w:id="5866" w:author="Ashwani Prabhakar" w:date="2019-07-26T17:00:00Z">
          <w:pPr>
            <w:pStyle w:val="ListParagraph"/>
            <w:numPr>
              <w:numId w:val="48"/>
            </w:numPr>
            <w:ind w:left="2160" w:hanging="360"/>
          </w:pPr>
        </w:pPrChange>
      </w:pPr>
    </w:p>
    <w:p w14:paraId="52CCB199" w14:textId="4AF11236" w:rsidR="00590E94" w:rsidRDefault="00590E94">
      <w:pPr>
        <w:pStyle w:val="Heading3"/>
        <w:rPr>
          <w:ins w:id="5867" w:author="Ashwani Prabhakar" w:date="2019-07-26T17:01:00Z"/>
        </w:rPr>
        <w:pPrChange w:id="5868" w:author="Ashwani Prabhakar" w:date="2019-07-24T17:39:00Z">
          <w:pPr>
            <w:pStyle w:val="ListParagraph"/>
            <w:numPr>
              <w:numId w:val="48"/>
            </w:numPr>
            <w:ind w:left="2160" w:hanging="360"/>
          </w:pPr>
        </w:pPrChange>
      </w:pPr>
      <w:bookmarkStart w:id="5869" w:name="_Ref15053041"/>
      <w:bookmarkStart w:id="5870" w:name="_Toc15055948"/>
      <w:bookmarkStart w:id="5871" w:name="_Toc15299764"/>
      <w:bookmarkStart w:id="5872" w:name="_Toc15328600"/>
      <w:bookmarkStart w:id="5873" w:name="_Toc16161032"/>
      <w:ins w:id="5874" w:author="Ashwani Prabhakar" w:date="2019-07-16T13:23:00Z">
        <w:r>
          <w:t>Damping- gradient constraints</w:t>
        </w:r>
      </w:ins>
      <w:bookmarkEnd w:id="5869"/>
      <w:bookmarkEnd w:id="5870"/>
      <w:bookmarkEnd w:id="5871"/>
      <w:bookmarkEnd w:id="5872"/>
      <w:bookmarkEnd w:id="5873"/>
    </w:p>
    <w:p w14:paraId="1D547AB6" w14:textId="77777777" w:rsidR="00B7656C" w:rsidRPr="00B7656C" w:rsidRDefault="00B7656C">
      <w:pPr>
        <w:rPr>
          <w:ins w:id="5875" w:author="Ashwani Prabhakar" w:date="2019-07-16T13:27:00Z"/>
        </w:rPr>
        <w:pPrChange w:id="5876" w:author="Ashwani Prabhakar" w:date="2019-07-26T17:01:00Z">
          <w:pPr>
            <w:pStyle w:val="ListParagraph"/>
            <w:numPr>
              <w:numId w:val="48"/>
            </w:numPr>
            <w:ind w:left="2160" w:hanging="360"/>
          </w:pPr>
        </w:pPrChange>
      </w:pPr>
    </w:p>
    <w:p w14:paraId="33EFDCC4" w14:textId="5B9452F3" w:rsidR="00590E94" w:rsidRDefault="00590E94">
      <w:pPr>
        <w:pStyle w:val="ListParagraph"/>
        <w:numPr>
          <w:ilvl w:val="0"/>
          <w:numId w:val="160"/>
        </w:numPr>
        <w:rPr>
          <w:ins w:id="5877" w:author="Ashwani Prabhakar" w:date="2019-07-26T17:01:00Z"/>
        </w:rPr>
        <w:pPrChange w:id="5878" w:author="Ashwani Prabhakar" w:date="2019-07-29T14:12:00Z">
          <w:pPr>
            <w:pStyle w:val="ListParagraph"/>
            <w:numPr>
              <w:numId w:val="48"/>
            </w:numPr>
            <w:ind w:left="2160" w:hanging="360"/>
          </w:pPr>
        </w:pPrChange>
      </w:pPr>
      <w:ins w:id="5879" w:author="Ashwani Prabhakar" w:date="2019-07-16T13:28:00Z">
        <w:del w:id="5880" w:author="Jeremie Giraud" w:date="2019-08-08T12:19:00Z">
          <w:r w:rsidDel="009A5B53">
            <w:delText>User</w:delText>
          </w:r>
        </w:del>
        <w:del w:id="5881" w:author="Jeremie Giraud" w:date="2019-08-08T12:25:00Z">
          <w:r w:rsidDel="009A5B53">
            <w:delText xml:space="preserve"> </w:delText>
          </w:r>
        </w:del>
      </w:ins>
      <w:ins w:id="5882" w:author="Jeremie Giraud" w:date="2019-08-08T12:25:00Z">
        <w:r w:rsidR="009A5B53">
          <w:t xml:space="preserve">User </w:t>
        </w:r>
      </w:ins>
      <w:ins w:id="5883" w:author="Ashwani Prabhakar" w:date="2019-07-16T13:28:00Z">
        <w:r>
          <w:t xml:space="preserve">can vary the type of weight by putting 1 and 2 for global and local respectively across </w:t>
        </w:r>
        <w:r w:rsidRPr="005A52A8">
          <w:rPr>
            <w:color w:val="FF0000"/>
            <w:rPrChange w:id="5884" w:author="Ashwani Prabhakar" w:date="2019-07-29T14:12:00Z">
              <w:rPr>
                <w:rFonts w:cstheme="minorHAnsi"/>
              </w:rPr>
            </w:rPrChange>
          </w:rPr>
          <w:t>weight type</w:t>
        </w:r>
        <w:r>
          <w:t xml:space="preserve"> feature.</w:t>
        </w:r>
      </w:ins>
      <w:ins w:id="5885" w:author="Jeremie Giraud" w:date="2019-07-22T16:30:00Z">
        <w:r w:rsidR="00C94148">
          <w:t xml:space="preserve"> The local gradient feature is introduced in detail in </w:t>
        </w:r>
      </w:ins>
      <w:ins w:id="5886" w:author="Jeremie Giraud" w:date="2019-07-22T16:31:00Z">
        <w:r w:rsidR="00C94148">
          <w:fldChar w:fldCharType="begin" w:fldLock="1"/>
        </w:r>
      </w:ins>
      <w:r w:rsidR="00143433">
        <w:instrText>ADDIN CSL_CITATION {"citationItems":[{"id":"ITEM-1","itemData":{"DOI":"10.5194/se-10-193-2019","ISSN":"1869-9529","abstract":"Abstract. We introduce a workflow integrating geological modelling uncertainty information to constrain gravity inversions. We test and apply this approach to the Yerrida Basin (Western Australia), where we focus on prospective greenstone belts beneath sedimentary cover. Geological uncertainty information is extracted from the results of a probabilistic geological modelling process using geological field data and their inferred accuracy as inputs. The uncertainty information is utilized to locally adjust the weights of a minimum-structure gradient-based regularization function constraining geophysical inversion. Our results demonstrate that this technique allows geophysical inversion to update the model preferentially in geologically less certain areas. It also indicates that inverted models are consistent with both the probabilistic geological model and geophysical data of the area, reducing interpretation uncertainty. The interpretation of inverted models reveals that the recovered greenstone belts may be shallower and thinner than previously thought. ]]&gt;","author":[{"dropping-particle":"","family":"Giraud","given":"Jeremie","non-dropping-particle":"","parse-names":false,"suffix":""},{"dropping-particle":"","family":"Lindsay","given":"Mark","non-dropping-particle":"","parse-names":false,"suffix":""},{"dropping-particle":"","family":"Ogarko","given":"Vitaliy","non-dropping-particle":"","parse-names":false,"suffix":""},{"dropping-particle":"","family":"Jessell","given":"Mark","non-dropping-particle":"","parse-names":false,"suffix":""},{"dropping-particle":"","family":"Martin","given":"Roland","non-dropping-particle":"","parse-names":false,"suffix":""},{"dropping-particle":"","family":"Pakyuz-Charrier","given":"Evren","non-dropping-particle":"","parse-names":false,"suffix":""}],"container-title":"Solid Earth","id":"ITEM-1","issue":"1","issued":{"date-parts":[["2019","1","25"]]},"page":"193-210","title":"Integration of geoscientific uncertainty into geophysical inversion by means of local gradient regularization","type":"article-journal","volume":"10"},"uris":["http://www.mendeley.com/documents/?uuid=1f02dead-5377-4ad1-b8bb-786369a65ff7"]}],"mendeley":{"formattedCitation":"Giraud et al. (2019b)","plainTextFormattedCitation":"Giraud et al. (2019b)","previouslyFormattedCitation":"Giraud et al. (2019b)"},"properties":{"noteIndex":0},"schema":"https://github.com/citation-style-language/schema/raw/master/csl-citation.json"}</w:instrText>
      </w:r>
      <w:r w:rsidR="00C94148">
        <w:fldChar w:fldCharType="separate"/>
      </w:r>
      <w:r w:rsidR="00C330AA" w:rsidRPr="00C330AA">
        <w:rPr>
          <w:noProof/>
        </w:rPr>
        <w:t>Giraud et al. (2019b)</w:t>
      </w:r>
      <w:ins w:id="5887" w:author="Jeremie Giraud" w:date="2019-07-22T16:31:00Z">
        <w:r w:rsidR="00C94148">
          <w:fldChar w:fldCharType="end"/>
        </w:r>
        <w:r w:rsidR="00C94148">
          <w:t>.</w:t>
        </w:r>
      </w:ins>
    </w:p>
    <w:p w14:paraId="751C09C8" w14:textId="77777777" w:rsidR="00B7656C" w:rsidRDefault="00B7656C">
      <w:pPr>
        <w:rPr>
          <w:ins w:id="5888" w:author="Ashwani Prabhakar" w:date="2019-07-16T13:30:00Z"/>
        </w:rPr>
        <w:pPrChange w:id="5889" w:author="Ashwani Prabhakar" w:date="2019-07-29T14:12:00Z">
          <w:pPr>
            <w:pStyle w:val="ListParagraph"/>
            <w:numPr>
              <w:numId w:val="48"/>
            </w:numPr>
            <w:ind w:left="2160" w:hanging="360"/>
          </w:pPr>
        </w:pPrChange>
      </w:pPr>
    </w:p>
    <w:p w14:paraId="2BAA350B" w14:textId="76240860" w:rsidR="007D2A24" w:rsidRPr="00BB40ED" w:rsidDel="00BB40ED" w:rsidRDefault="00590E94">
      <w:pPr>
        <w:pStyle w:val="ListParagraph"/>
        <w:numPr>
          <w:ilvl w:val="0"/>
          <w:numId w:val="160"/>
        </w:numPr>
        <w:rPr>
          <w:ins w:id="5890" w:author="Jeremie Giraud" w:date="2019-08-08T12:43:00Z"/>
          <w:del w:id="5891" w:author="Jeremie Giraud" w:date="2019-08-08T16:17:00Z"/>
          <w:rPrChange w:id="5892" w:author="Jeremie Giraud" w:date="2019-08-08T16:16:00Z">
            <w:rPr>
              <w:ins w:id="5893" w:author="Jeremie Giraud" w:date="2019-08-08T12:43:00Z"/>
              <w:del w:id="5894" w:author="Jeremie Giraud" w:date="2019-08-08T16:17:00Z"/>
              <w:rFonts w:asciiTheme="majorHAnsi" w:eastAsiaTheme="majorEastAsia" w:hAnsiTheme="majorHAnsi" w:cstheme="majorBidi"/>
              <w:color w:val="2E74B5" w:themeColor="accent1" w:themeShade="BF"/>
              <w:sz w:val="32"/>
              <w:szCs w:val="32"/>
            </w:rPr>
          </w:rPrChange>
        </w:rPr>
        <w:pPrChange w:id="5895" w:author="Jeremie Giraud" w:date="2019-08-08T16:17:00Z">
          <w:pPr/>
        </w:pPrChange>
      </w:pPr>
      <w:ins w:id="5896" w:author="Ashwani Prabhakar" w:date="2019-07-16T13:30:00Z">
        <w:del w:id="5897" w:author="Jeremie Giraud" w:date="2019-08-08T12:19:00Z">
          <w:r w:rsidDel="009A5B53">
            <w:delText>User</w:delText>
          </w:r>
        </w:del>
        <w:del w:id="5898" w:author="Jeremie Giraud" w:date="2019-08-08T12:25:00Z">
          <w:r w:rsidDel="009A5B53">
            <w:delText xml:space="preserve"> </w:delText>
          </w:r>
        </w:del>
      </w:ins>
      <w:ins w:id="5899" w:author="Jeremie Giraud" w:date="2019-08-08T12:25:00Z">
        <w:r w:rsidR="009A5B53">
          <w:t xml:space="preserve">User </w:t>
        </w:r>
      </w:ins>
      <w:ins w:id="5900" w:author="Ashwani Prabhakar" w:date="2019-07-16T13:30:00Z">
        <w:r>
          <w:t>can vary damping gradient</w:t>
        </w:r>
      </w:ins>
      <w:ins w:id="5901" w:author="Ashwani Prabhakar" w:date="2019-07-16T13:31:00Z">
        <w:r w:rsidR="007179B1">
          <w:t xml:space="preserve"> (</w:t>
        </w:r>
      </w:ins>
      <w:ins w:id="5902" w:author="Ashwani Prabhakar" w:date="2019-07-16T13:30:00Z">
        <w:r w:rsidRPr="00984526">
          <w:t>α</w:t>
        </w:r>
      </w:ins>
      <w:ins w:id="5903" w:author="Ashwani Prabhakar" w:date="2019-07-16T13:31:00Z">
        <w:r w:rsidR="007179B1">
          <w:t>)</w:t>
        </w:r>
      </w:ins>
      <w:ins w:id="5904" w:author="Ashwani Prabhakar" w:date="2019-07-16T13:36:00Z">
        <w:r w:rsidR="007179B1">
          <w:t>, which is the part of linear gradient regularization,</w:t>
        </w:r>
      </w:ins>
      <w:ins w:id="5905" w:author="Ashwani Prabhakar" w:date="2019-07-16T13:31:00Z">
        <w:r w:rsidR="007179B1">
          <w:t xml:space="preserve"> </w:t>
        </w:r>
      </w:ins>
      <w:ins w:id="5906" w:author="Ashwani Prabhakar" w:date="2019-07-16T13:30:00Z">
        <w:r>
          <w:t>for</w:t>
        </w:r>
      </w:ins>
      <w:ins w:id="5907" w:author="Ashwani Prabhakar" w:date="2019-07-16T13:31:00Z">
        <w:r w:rsidR="007179B1">
          <w:t xml:space="preserve"> both gravity and magnetic models. For more information about</w:t>
        </w:r>
      </w:ins>
      <w:ins w:id="5908" w:author="Ashwani Prabhakar" w:date="2019-07-16T13:32:00Z">
        <w:r w:rsidR="007179B1">
          <w:t xml:space="preserve"> (</w:t>
        </w:r>
        <w:r w:rsidR="007179B1" w:rsidRPr="00BB40ED">
          <w:rPr>
            <w:rPrChange w:id="5909" w:author="Jeremie Giraud" w:date="2019-08-08T16:16:00Z">
              <w:rPr>
                <w:sz w:val="28"/>
                <w:szCs w:val="28"/>
              </w:rPr>
            </w:rPrChange>
          </w:rPr>
          <w:t>α</w:t>
        </w:r>
        <w:r w:rsidR="007179B1">
          <w:t xml:space="preserve">), please refer to the section </w:t>
        </w:r>
      </w:ins>
      <w:ins w:id="5910" w:author="Ashwani Prabhakar" w:date="2019-07-16T13:34:00Z">
        <w:r w:rsidR="007179B1">
          <w:t>‘</w:t>
        </w:r>
      </w:ins>
      <w:ins w:id="5911" w:author="Jeremie Giraud" w:date="2019-08-08T16:17:00Z">
        <w:r w:rsidR="00BB40ED" w:rsidRPr="00CA6074">
          <w:rPr>
            <w:color w:val="000000" w:themeColor="text1"/>
          </w:rPr>
          <w:fldChar w:fldCharType="begin"/>
        </w:r>
        <w:r w:rsidR="00BB40ED">
          <w:instrText xml:space="preserve"> REF _Ref15052740 \h </w:instrText>
        </w:r>
        <w:r w:rsidR="00BB40ED" w:rsidRPr="00CA6074">
          <w:rPr>
            <w:color w:val="000000" w:themeColor="text1"/>
          </w:rPr>
          <w:instrText xml:space="preserve"> \* MERGEFORMAT </w:instrText>
        </w:r>
      </w:ins>
      <w:r w:rsidR="00BB40ED" w:rsidRPr="00CA6074">
        <w:rPr>
          <w:color w:val="000000" w:themeColor="text1"/>
        </w:rPr>
      </w:r>
      <w:ins w:id="5912" w:author="Jeremie Giraud" w:date="2019-08-08T16:17:00Z">
        <w:r w:rsidR="00BB40ED" w:rsidRPr="00CA6074">
          <w:rPr>
            <w:color w:val="000000" w:themeColor="text1"/>
          </w:rPr>
          <w:fldChar w:fldCharType="separate"/>
        </w:r>
        <w:r w:rsidR="00BB40ED" w:rsidRPr="003D6535">
          <w:t>A B</w:t>
        </w:r>
        <w:r w:rsidR="00BB40ED">
          <w:t>RIEF</w:t>
        </w:r>
        <w:r w:rsidR="00BB40ED" w:rsidRPr="003D6535">
          <w:t xml:space="preserve"> I</w:t>
        </w:r>
        <w:r w:rsidR="00BB40ED">
          <w:t>NTRODUCTION</w:t>
        </w:r>
        <w:r w:rsidR="00BB40ED" w:rsidRPr="003D6535">
          <w:t xml:space="preserve"> </w:t>
        </w:r>
        <w:r w:rsidR="00BB40ED">
          <w:t>TO</w:t>
        </w:r>
        <w:r w:rsidR="00BB40ED" w:rsidRPr="003D6535">
          <w:t xml:space="preserve"> TOMOFAST-x</w:t>
        </w:r>
        <w:r w:rsidR="00BB40ED" w:rsidRPr="00CA6074">
          <w:rPr>
            <w:color w:val="000000" w:themeColor="text1"/>
          </w:rPr>
          <w:fldChar w:fldCharType="end"/>
        </w:r>
      </w:ins>
      <w:ins w:id="5913" w:author="Ashwani Prabhakar" w:date="2019-07-26T17:01:00Z">
        <w:del w:id="5914" w:author="Jeremie Giraud" w:date="2019-08-08T16:17:00Z">
          <w:r w:rsidR="00B7656C" w:rsidRPr="00BB40ED" w:rsidDel="00BB40ED">
            <w:rPr>
              <w:rPrChange w:id="5915" w:author="Jeremie Giraud" w:date="2019-08-08T16:16:00Z">
                <w:rPr>
                  <w:color w:val="000000" w:themeColor="text1"/>
                </w:rPr>
              </w:rPrChange>
            </w:rPr>
            <w:fldChar w:fldCharType="begin"/>
          </w:r>
          <w:r w:rsidR="00B7656C" w:rsidRPr="00BB40ED" w:rsidDel="00BB40ED">
            <w:delInstrText xml:space="preserve"> REF _Ref15052896 \h </w:delInstrText>
          </w:r>
        </w:del>
      </w:ins>
      <w:del w:id="5916" w:author="Jeremie Giraud" w:date="2019-08-08T16:17:00Z">
        <w:r w:rsidR="005A52A8" w:rsidRPr="00BB40ED" w:rsidDel="00BB40ED">
          <w:rPr>
            <w:rPrChange w:id="5917" w:author="Jeremie Giraud" w:date="2019-08-08T16:17:00Z">
              <w:rPr>
                <w:color w:val="000000" w:themeColor="text1"/>
              </w:rPr>
            </w:rPrChange>
          </w:rPr>
          <w:delInstrText xml:space="preserve"> \* MERGEFORMAT </w:delInstrText>
        </w:r>
        <w:r w:rsidR="00B7656C" w:rsidRPr="00BB40ED" w:rsidDel="00BB40ED">
          <w:rPr>
            <w:rPrChange w:id="5918" w:author="Jeremie Giraud" w:date="2019-08-08T16:16:00Z">
              <w:rPr/>
            </w:rPrChange>
          </w:rPr>
        </w:r>
        <w:r w:rsidR="00B7656C" w:rsidRPr="00BB40ED" w:rsidDel="00BB40ED">
          <w:rPr>
            <w:rPrChange w:id="5919" w:author="Jeremie Giraud" w:date="2019-08-08T16:16:00Z">
              <w:rPr>
                <w:color w:val="000000" w:themeColor="text1"/>
              </w:rPr>
            </w:rPrChange>
          </w:rPr>
          <w:fldChar w:fldCharType="separate"/>
        </w:r>
      </w:del>
    </w:p>
    <w:p w14:paraId="3BC1A004" w14:textId="3A9A11CF" w:rsidR="007D2A24" w:rsidRPr="00BB40ED" w:rsidDel="00BB40ED" w:rsidRDefault="007D2A24">
      <w:pPr>
        <w:pStyle w:val="ListParagraph"/>
        <w:numPr>
          <w:ilvl w:val="0"/>
          <w:numId w:val="160"/>
        </w:numPr>
        <w:rPr>
          <w:ins w:id="5920" w:author="Jeremie Giraud" w:date="2019-08-08T12:43:00Z"/>
          <w:del w:id="5921" w:author="Jeremie Giraud" w:date="2019-08-08T16:16:00Z"/>
          <w:rPrChange w:id="5922" w:author="Jeremie Giraud" w:date="2019-08-08T16:16:00Z">
            <w:rPr>
              <w:ins w:id="5923" w:author="Jeremie Giraud" w:date="2019-08-08T12:43:00Z"/>
              <w:del w:id="5924" w:author="Jeremie Giraud" w:date="2019-08-08T16:16:00Z"/>
              <w:rFonts w:asciiTheme="majorHAnsi" w:eastAsiaTheme="majorEastAsia" w:hAnsiTheme="majorHAnsi" w:cstheme="majorBidi"/>
              <w:color w:val="2E74B5" w:themeColor="accent1" w:themeShade="BF"/>
              <w:sz w:val="32"/>
              <w:szCs w:val="32"/>
            </w:rPr>
          </w:rPrChange>
        </w:rPr>
        <w:pPrChange w:id="5925" w:author="Jeremie Giraud" w:date="2019-08-08T16:17:00Z">
          <w:pPr/>
        </w:pPrChange>
      </w:pPr>
      <w:ins w:id="5926" w:author="Jeremie Giraud" w:date="2019-08-08T12:43:00Z">
        <w:del w:id="5927" w:author="Jeremie Giraud" w:date="2019-08-08T16:16:00Z">
          <w:r w:rsidDel="00BB40ED">
            <w:br w:type="page"/>
          </w:r>
        </w:del>
      </w:ins>
    </w:p>
    <w:p w14:paraId="30BD2A92" w14:textId="7BC04523" w:rsidR="00590E94" w:rsidRDefault="007D2A24">
      <w:pPr>
        <w:pStyle w:val="ListParagraph"/>
        <w:numPr>
          <w:ilvl w:val="0"/>
          <w:numId w:val="160"/>
        </w:numPr>
        <w:rPr>
          <w:ins w:id="5928" w:author="Jeremie Giraud" w:date="2019-08-08T16:23:00Z"/>
        </w:rPr>
        <w:pPrChange w:id="5929" w:author="Jeremie Giraud" w:date="2019-08-08T16:17:00Z">
          <w:pPr>
            <w:pStyle w:val="ListParagraph"/>
            <w:numPr>
              <w:numId w:val="48"/>
            </w:numPr>
            <w:ind w:left="2160" w:hanging="360"/>
          </w:pPr>
        </w:pPrChange>
      </w:pPr>
      <w:ins w:id="5930" w:author="Jeremie Giraud" w:date="2019-08-08T12:43:00Z">
        <w:del w:id="5931" w:author="Jeremie Giraud" w:date="2019-08-08T16:17:00Z">
          <w:r w:rsidRPr="003D6535" w:rsidDel="00BB40ED">
            <w:delText>A B</w:delText>
          </w:r>
          <w:r w:rsidDel="00BB40ED">
            <w:delText>RIEF</w:delText>
          </w:r>
          <w:r w:rsidRPr="003D6535" w:rsidDel="00BB40ED">
            <w:delText xml:space="preserve"> I</w:delText>
          </w:r>
          <w:r w:rsidDel="00BB40ED">
            <w:delText>NTRODUCTION</w:delText>
          </w:r>
          <w:r w:rsidRPr="003D6535" w:rsidDel="00BB40ED">
            <w:delText xml:space="preserve"> </w:delText>
          </w:r>
          <w:r w:rsidDel="00BB40ED">
            <w:delText>TO</w:delText>
          </w:r>
          <w:r w:rsidRPr="003D6535" w:rsidDel="00BB40ED">
            <w:delText xml:space="preserve"> TOMOFAST-x</w:delText>
          </w:r>
        </w:del>
      </w:ins>
      <w:del w:id="5932" w:author="Jeremie Giraud" w:date="2019-08-08T16:17:00Z">
        <w:r w:rsidR="008000A7" w:rsidRPr="003D6535" w:rsidDel="00BB40ED">
          <w:delText>A B</w:delText>
        </w:r>
      </w:del>
      <w:ins w:id="5933" w:author="Ashwani Prabhakar" w:date="2019-07-26T14:55:00Z">
        <w:del w:id="5934" w:author="Jeremie Giraud" w:date="2019-08-08T16:17:00Z">
          <w:r w:rsidR="008000A7" w:rsidDel="00BB40ED">
            <w:delText>RIEF</w:delText>
          </w:r>
        </w:del>
      </w:ins>
      <w:del w:id="5935" w:author="Jeremie Giraud" w:date="2019-08-08T16:17:00Z">
        <w:r w:rsidR="008000A7" w:rsidRPr="003D6535" w:rsidDel="00BB40ED">
          <w:delText xml:space="preserve"> I</w:delText>
        </w:r>
      </w:del>
      <w:ins w:id="5936" w:author="Ashwani Prabhakar" w:date="2019-07-26T14:55:00Z">
        <w:del w:id="5937" w:author="Jeremie Giraud" w:date="2019-08-08T16:17:00Z">
          <w:r w:rsidR="008000A7" w:rsidDel="00BB40ED">
            <w:delText>NTRODUCTION</w:delText>
          </w:r>
        </w:del>
      </w:ins>
      <w:del w:id="5938" w:author="Jeremie Giraud" w:date="2019-08-08T16:17:00Z">
        <w:r w:rsidR="008000A7" w:rsidRPr="003D6535" w:rsidDel="00BB40ED">
          <w:delText xml:space="preserve"> </w:delText>
        </w:r>
      </w:del>
      <w:ins w:id="5939" w:author="Ashwani Prabhakar" w:date="2019-07-26T14:56:00Z">
        <w:del w:id="5940" w:author="Jeremie Giraud" w:date="2019-08-08T16:17:00Z">
          <w:r w:rsidR="008000A7" w:rsidDel="00BB40ED">
            <w:delText>TO</w:delText>
          </w:r>
        </w:del>
      </w:ins>
      <w:del w:id="5941" w:author="Jeremie Giraud" w:date="2019-08-08T16:17:00Z">
        <w:r w:rsidR="008000A7" w:rsidRPr="003D6535" w:rsidDel="00BB40ED">
          <w:delText xml:space="preserve"> TOMOFAST-x</w:delText>
        </w:r>
      </w:del>
      <w:ins w:id="5942" w:author="Ashwani Prabhakar" w:date="2019-07-26T17:01:00Z">
        <w:del w:id="5943" w:author="Jeremie Giraud" w:date="2019-08-08T16:17:00Z">
          <w:r w:rsidR="00B7656C" w:rsidRPr="00BB40ED" w:rsidDel="00BB40ED">
            <w:rPr>
              <w:rPrChange w:id="5944" w:author="Jeremie Giraud" w:date="2019-08-08T16:16:00Z">
                <w:rPr>
                  <w:color w:val="000000" w:themeColor="text1"/>
                </w:rPr>
              </w:rPrChange>
            </w:rPr>
            <w:fldChar w:fldCharType="end"/>
          </w:r>
        </w:del>
      </w:ins>
      <w:ins w:id="5945" w:author="Ashwani Prabhakar" w:date="2019-07-16T13:34:00Z">
        <w:r w:rsidR="007179B1" w:rsidRPr="00BB40ED">
          <w:rPr>
            <w:rPrChange w:id="5946" w:author="Jeremie Giraud" w:date="2019-08-08T16:16:00Z">
              <w:rPr>
                <w:color w:val="000000" w:themeColor="text1"/>
              </w:rPr>
            </w:rPrChange>
          </w:rPr>
          <w:t>’.</w:t>
        </w:r>
      </w:ins>
    </w:p>
    <w:p w14:paraId="2444C5A3" w14:textId="77777777" w:rsidR="0060550E" w:rsidRDefault="0060550E">
      <w:pPr>
        <w:pStyle w:val="Caption"/>
        <w:rPr>
          <w:ins w:id="5947" w:author="Jeremie Giraud" w:date="2019-08-08T16:23:00Z"/>
        </w:rPr>
        <w:pPrChange w:id="5948" w:author="Jeremie Giraud" w:date="2019-08-08T16:23:00Z">
          <w:pPr>
            <w:pStyle w:val="ListParagraph"/>
            <w:numPr>
              <w:numId w:val="48"/>
            </w:numPr>
            <w:ind w:left="2160" w:hanging="360"/>
          </w:pPr>
        </w:pPrChange>
      </w:pPr>
    </w:p>
    <w:p w14:paraId="1A295A43" w14:textId="1DFC9111" w:rsidR="0060550E" w:rsidRDefault="0060550E">
      <w:pPr>
        <w:pStyle w:val="Caption"/>
        <w:rPr>
          <w:ins w:id="5949" w:author="Jeremie Giraud" w:date="2019-08-08T16:23:00Z"/>
        </w:rPr>
        <w:pPrChange w:id="5950" w:author="Jeremie Giraud" w:date="2019-08-08T16:23:00Z">
          <w:pPr>
            <w:pStyle w:val="ListParagraph"/>
            <w:numPr>
              <w:numId w:val="48"/>
            </w:numPr>
            <w:ind w:left="2160" w:hanging="360"/>
          </w:pPr>
        </w:pPrChange>
      </w:pPr>
      <w:ins w:id="5951" w:author="Jeremie Giraud" w:date="2019-08-08T16:23:00Z">
        <w:r>
          <w:t xml:space="preserve">Table </w:t>
        </w:r>
        <w:r>
          <w:fldChar w:fldCharType="begin"/>
        </w:r>
        <w:r>
          <w:instrText xml:space="preserve"> SEQ Table \* ARABIC </w:instrText>
        </w:r>
        <w:r>
          <w:fldChar w:fldCharType="separate"/>
        </w:r>
      </w:ins>
      <w:ins w:id="5952" w:author="Jeremie Giraud" w:date="2019-08-08T16:27:00Z">
        <w:r w:rsidR="005E208F">
          <w:rPr>
            <w:noProof/>
          </w:rPr>
          <w:t>16</w:t>
        </w:r>
      </w:ins>
      <w:ins w:id="5953" w:author="Jeremie Giraud" w:date="2019-08-08T16:23:00Z">
        <w:del w:id="5954" w:author="Jeremie Giraud" w:date="2019-08-08T16:27:00Z">
          <w:r w:rsidDel="005E208F">
            <w:rPr>
              <w:noProof/>
            </w:rPr>
            <w:delText>15</w:delText>
          </w:r>
        </w:del>
        <w:r>
          <w:fldChar w:fldCharType="end"/>
        </w:r>
        <w:r>
          <w:t xml:space="preserve">. </w:t>
        </w:r>
      </w:ins>
      <w:ins w:id="5955" w:author="Jeremie Giraud" w:date="2019-08-08T16:24:00Z">
        <w:r w:rsidR="00F14655" w:rsidRPr="00F14655">
          <w:rPr>
            <w:rPrChange w:id="5956" w:author="Jeremie Giraud" w:date="2019-08-08T16:24:00Z">
              <w:rPr>
                <w:rFonts w:ascii="Times New Roman" w:eastAsia="Times New Roman" w:hAnsi="Times New Roman" w:cs="Times New Roman"/>
                <w:color w:val="000000"/>
                <w:sz w:val="24"/>
                <w:szCs w:val="24"/>
                <w:lang w:eastAsia="en-AU"/>
              </w:rPr>
            </w:rPrChange>
          </w:rPr>
          <w:t xml:space="preserve">Damping-gradient constraints </w:t>
        </w:r>
        <w:del w:id="5957" w:author="Jeremie Giraud" w:date="2019-08-08T16:24:00Z">
          <w:r w:rsidR="00E80DE3" w:rsidRPr="00F14655" w:rsidDel="00F14655">
            <w:rPr>
              <w:rPrChange w:id="5958" w:author="Jeremie Giraud" w:date="2019-08-08T16:24:00Z">
                <w:rPr>
                  <w:rFonts w:ascii="Times New Roman" w:eastAsia="Times New Roman" w:hAnsi="Times New Roman" w:cs="Times New Roman"/>
                  <w:color w:val="000000"/>
                  <w:sz w:val="24"/>
                  <w:szCs w:val="24"/>
                  <w:lang w:eastAsia="en-AU"/>
                </w:rPr>
              </w:rPrChange>
            </w:rPr>
            <w:delText xml:space="preserve">MODEL DAMPING </w:delText>
          </w:r>
        </w:del>
      </w:ins>
      <w:ins w:id="5959" w:author="Jeremie Giraud" w:date="2019-08-08T16:23:00Z">
        <w:r w:rsidRPr="00F14A1C">
          <w:t xml:space="preserve">parameters </w:t>
        </w:r>
        <w:r>
          <w:t>section of parfile.</w:t>
        </w:r>
      </w:ins>
    </w:p>
    <w:tbl>
      <w:tblPr>
        <w:tblW w:w="9072" w:type="dxa"/>
        <w:tblInd w:w="-10" w:type="dxa"/>
        <w:tblLook w:val="04A0" w:firstRow="1" w:lastRow="0" w:firstColumn="1" w:lastColumn="0" w:noHBand="0" w:noVBand="1"/>
        <w:tblPrChange w:id="5960" w:author="Jeremie Giraud" w:date="2019-08-08T16:23:00Z">
          <w:tblPr>
            <w:tblW w:w="3100" w:type="dxa"/>
            <w:tblInd w:w="-10" w:type="dxa"/>
            <w:tblLook w:val="04A0" w:firstRow="1" w:lastRow="0" w:firstColumn="1" w:lastColumn="0" w:noHBand="0" w:noVBand="1"/>
          </w:tblPr>
        </w:tblPrChange>
      </w:tblPr>
      <w:tblGrid>
        <w:gridCol w:w="4253"/>
        <w:gridCol w:w="3118"/>
        <w:gridCol w:w="1701"/>
        <w:tblGridChange w:id="5961">
          <w:tblGrid>
            <w:gridCol w:w="1337"/>
            <w:gridCol w:w="1040"/>
            <w:gridCol w:w="1576"/>
          </w:tblGrid>
        </w:tblGridChange>
      </w:tblGrid>
      <w:tr w:rsidR="0060550E" w:rsidRPr="0060550E" w14:paraId="618A7587" w14:textId="77777777" w:rsidTr="0060550E">
        <w:trPr>
          <w:trHeight w:val="330"/>
          <w:ins w:id="5962" w:author="Jeremie Giraud" w:date="2019-08-08T16:23:00Z"/>
          <w:trPrChange w:id="5963" w:author="Jeremie Giraud" w:date="2019-08-08T16:23:00Z">
            <w:trPr>
              <w:trHeight w:val="330"/>
            </w:trPr>
          </w:trPrChange>
        </w:trPr>
        <w:tc>
          <w:tcPr>
            <w:tcW w:w="4253"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5964" w:author="Jeremie Giraud" w:date="2019-08-08T16:23:00Z">
              <w:tcPr>
                <w:tcW w:w="960"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0A3A7837" w14:textId="77777777" w:rsidR="0060550E" w:rsidRPr="0060550E" w:rsidRDefault="0060550E" w:rsidP="0060550E">
            <w:pPr>
              <w:spacing w:after="0" w:line="240" w:lineRule="auto"/>
              <w:rPr>
                <w:ins w:id="5965" w:author="Jeremie Giraud" w:date="2019-08-08T16:23:00Z"/>
                <w:rFonts w:ascii="Times New Roman" w:eastAsia="Times New Roman" w:hAnsi="Times New Roman" w:cs="Times New Roman"/>
                <w:color w:val="000000"/>
                <w:sz w:val="24"/>
                <w:szCs w:val="24"/>
                <w:lang w:eastAsia="en-AU"/>
              </w:rPr>
            </w:pPr>
            <w:ins w:id="5966" w:author="Jeremie Giraud" w:date="2019-08-08T16:23:00Z">
              <w:r w:rsidRPr="0060550E">
                <w:rPr>
                  <w:rFonts w:ascii="Times New Roman" w:eastAsia="Times New Roman" w:hAnsi="Times New Roman" w:cs="Times New Roman"/>
                  <w:color w:val="000000"/>
                  <w:sz w:val="24"/>
                  <w:szCs w:val="24"/>
                  <w:lang w:eastAsia="en-AU"/>
                </w:rPr>
                <w:t>Parameter</w:t>
              </w:r>
            </w:ins>
          </w:p>
        </w:tc>
        <w:tc>
          <w:tcPr>
            <w:tcW w:w="3118" w:type="dxa"/>
            <w:tcBorders>
              <w:top w:val="single" w:sz="8" w:space="0" w:color="BFBFBF"/>
              <w:left w:val="nil"/>
              <w:bottom w:val="single" w:sz="8" w:space="0" w:color="BFBFBF"/>
              <w:right w:val="single" w:sz="8" w:space="0" w:color="BFBFBF"/>
            </w:tcBorders>
            <w:shd w:val="clear" w:color="auto" w:fill="auto"/>
            <w:noWrap/>
            <w:vAlign w:val="center"/>
            <w:hideMark/>
            <w:tcPrChange w:id="5967" w:author="Jeremie Giraud" w:date="2019-08-08T16:23:00Z">
              <w:tcPr>
                <w:tcW w:w="104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002280B2" w14:textId="77777777" w:rsidR="0060550E" w:rsidRPr="0060550E" w:rsidRDefault="0060550E" w:rsidP="0060550E">
            <w:pPr>
              <w:spacing w:after="0" w:line="240" w:lineRule="auto"/>
              <w:rPr>
                <w:ins w:id="5968" w:author="Jeremie Giraud" w:date="2019-08-08T16:23:00Z"/>
                <w:rFonts w:ascii="Times New Roman" w:eastAsia="Times New Roman" w:hAnsi="Times New Roman" w:cs="Times New Roman"/>
                <w:color w:val="000000"/>
                <w:sz w:val="24"/>
                <w:szCs w:val="24"/>
                <w:lang w:eastAsia="en-AU"/>
              </w:rPr>
            </w:pPr>
            <w:ins w:id="5969" w:author="Jeremie Giraud" w:date="2019-08-08T16:23:00Z">
              <w:r w:rsidRPr="0060550E">
                <w:rPr>
                  <w:rFonts w:ascii="Times New Roman" w:eastAsia="Times New Roman" w:hAnsi="Times New Roman" w:cs="Times New Roman"/>
                  <w:color w:val="000000"/>
                  <w:sz w:val="24"/>
                  <w:szCs w:val="24"/>
                  <w:lang w:eastAsia="en-AU"/>
                </w:rPr>
                <w:t>Value for example case</w:t>
              </w:r>
            </w:ins>
          </w:p>
        </w:tc>
        <w:tc>
          <w:tcPr>
            <w:tcW w:w="1701" w:type="dxa"/>
            <w:tcBorders>
              <w:top w:val="single" w:sz="8" w:space="0" w:color="BFBFBF"/>
              <w:left w:val="nil"/>
              <w:bottom w:val="single" w:sz="8" w:space="0" w:color="BFBFBF"/>
              <w:right w:val="single" w:sz="8" w:space="0" w:color="BFBFBF"/>
            </w:tcBorders>
            <w:shd w:val="clear" w:color="auto" w:fill="auto"/>
            <w:noWrap/>
            <w:vAlign w:val="center"/>
            <w:hideMark/>
            <w:tcPrChange w:id="5970" w:author="Jeremie Giraud" w:date="2019-08-08T16:23:00Z">
              <w:tcPr>
                <w:tcW w:w="110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46AFCE4F" w14:textId="77777777" w:rsidR="0060550E" w:rsidRPr="0060550E" w:rsidRDefault="0060550E" w:rsidP="0060550E">
            <w:pPr>
              <w:spacing w:after="0" w:line="240" w:lineRule="auto"/>
              <w:rPr>
                <w:ins w:id="5971" w:author="Jeremie Giraud" w:date="2019-08-08T16:23:00Z"/>
                <w:rFonts w:ascii="Times New Roman" w:eastAsia="Times New Roman" w:hAnsi="Times New Roman" w:cs="Times New Roman"/>
                <w:color w:val="000000"/>
                <w:sz w:val="24"/>
                <w:szCs w:val="24"/>
                <w:lang w:eastAsia="en-AU"/>
              </w:rPr>
            </w:pPr>
            <w:ins w:id="5972" w:author="Jeremie Giraud" w:date="2019-08-08T16:23:00Z">
              <w:r w:rsidRPr="0060550E">
                <w:rPr>
                  <w:rFonts w:ascii="Times New Roman" w:eastAsia="Times New Roman" w:hAnsi="Times New Roman" w:cs="Times New Roman"/>
                  <w:color w:val="000000"/>
                  <w:sz w:val="24"/>
                  <w:szCs w:val="24"/>
                  <w:lang w:eastAsia="en-AU"/>
                </w:rPr>
                <w:t xml:space="preserve">Range/remark </w:t>
              </w:r>
            </w:ins>
          </w:p>
        </w:tc>
      </w:tr>
      <w:tr w:rsidR="00E80DE3" w:rsidRPr="0060550E" w14:paraId="1D6AD99C" w14:textId="77777777" w:rsidTr="00E80DE3">
        <w:trPr>
          <w:trHeight w:val="330"/>
          <w:ins w:id="5973" w:author="Jeremie Giraud" w:date="2019-08-08T16:23:00Z"/>
          <w:trPrChange w:id="5974" w:author="Jeremie Giraud" w:date="2019-08-08T16:24: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bottom"/>
            <w:hideMark/>
            <w:tcPrChange w:id="5975" w:author="Jeremie Giraud" w:date="2019-08-08T16:24: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17CBB98D" w14:textId="27D32220" w:rsidR="00E80DE3" w:rsidRPr="0060550E" w:rsidRDefault="00E80DE3" w:rsidP="00E80DE3">
            <w:pPr>
              <w:spacing w:after="0" w:line="240" w:lineRule="auto"/>
              <w:rPr>
                <w:ins w:id="5976" w:author="Jeremie Giraud" w:date="2019-08-08T16:23:00Z"/>
                <w:rFonts w:ascii="Times New Roman" w:eastAsia="Times New Roman" w:hAnsi="Times New Roman" w:cs="Times New Roman"/>
                <w:color w:val="000000"/>
                <w:sz w:val="24"/>
                <w:szCs w:val="24"/>
                <w:lang w:eastAsia="en-AU"/>
              </w:rPr>
            </w:pPr>
            <w:ins w:id="5977" w:author="Jeremie Giraud" w:date="2019-08-08T16:24:00Z">
              <w:r w:rsidRPr="00E80DE3">
                <w:rPr>
                  <w:rFonts w:ascii="Times New Roman" w:eastAsia="Times New Roman" w:hAnsi="Times New Roman" w:cs="Times New Roman"/>
                  <w:color w:val="000000"/>
                  <w:sz w:val="24"/>
                  <w:szCs w:val="24"/>
                  <w:lang w:eastAsia="en-AU"/>
                  <w:rPrChange w:id="5978" w:author="Jeremie Giraud" w:date="2019-08-08T16:24:00Z">
                    <w:rPr>
                      <w:rFonts w:ascii="Calibri" w:hAnsi="Calibri" w:cs="Calibri"/>
                      <w:color w:val="000000"/>
                    </w:rPr>
                  </w:rPrChange>
                </w:rPr>
                <w:t>******* Damping-gradient constraints **</w:t>
              </w:r>
            </w:ins>
          </w:p>
        </w:tc>
        <w:tc>
          <w:tcPr>
            <w:tcW w:w="3118" w:type="dxa"/>
            <w:tcBorders>
              <w:top w:val="nil"/>
              <w:left w:val="nil"/>
              <w:bottom w:val="single" w:sz="8" w:space="0" w:color="BFBFBF"/>
              <w:right w:val="single" w:sz="8" w:space="0" w:color="BFBFBF"/>
            </w:tcBorders>
            <w:shd w:val="clear" w:color="auto" w:fill="auto"/>
            <w:noWrap/>
            <w:vAlign w:val="center"/>
            <w:hideMark/>
            <w:tcPrChange w:id="5979" w:author="Jeremie Giraud" w:date="2019-08-08T16:24:00Z">
              <w:tcPr>
                <w:tcW w:w="1040" w:type="dxa"/>
                <w:tcBorders>
                  <w:top w:val="nil"/>
                  <w:left w:val="nil"/>
                  <w:bottom w:val="single" w:sz="8" w:space="0" w:color="BFBFBF"/>
                  <w:right w:val="single" w:sz="8" w:space="0" w:color="BFBFBF"/>
                </w:tcBorders>
                <w:shd w:val="clear" w:color="auto" w:fill="auto"/>
                <w:noWrap/>
                <w:vAlign w:val="center"/>
                <w:hideMark/>
              </w:tcPr>
            </w:tcPrChange>
          </w:tcPr>
          <w:p w14:paraId="7D9A1336" w14:textId="0E6D11DE" w:rsidR="00E80DE3" w:rsidRPr="0060550E" w:rsidRDefault="00E80DE3" w:rsidP="00E80DE3">
            <w:pPr>
              <w:spacing w:after="0" w:line="240" w:lineRule="auto"/>
              <w:rPr>
                <w:ins w:id="5980" w:author="Jeremie Giraud" w:date="2019-08-08T16:23:00Z"/>
                <w:rFonts w:ascii="Times New Roman" w:eastAsia="Times New Roman" w:hAnsi="Times New Roman" w:cs="Times New Roman"/>
                <w:color w:val="000000"/>
                <w:sz w:val="24"/>
                <w:szCs w:val="24"/>
                <w:lang w:eastAsia="en-AU"/>
              </w:rPr>
            </w:pPr>
          </w:p>
        </w:tc>
        <w:tc>
          <w:tcPr>
            <w:tcW w:w="1701" w:type="dxa"/>
            <w:tcBorders>
              <w:top w:val="nil"/>
              <w:left w:val="nil"/>
              <w:bottom w:val="single" w:sz="8" w:space="0" w:color="BFBFBF"/>
              <w:right w:val="single" w:sz="8" w:space="0" w:color="BFBFBF"/>
            </w:tcBorders>
            <w:shd w:val="clear" w:color="auto" w:fill="auto"/>
            <w:noWrap/>
            <w:hideMark/>
            <w:tcPrChange w:id="5981" w:author="Jeremie Giraud" w:date="2019-08-08T16:24:00Z">
              <w:tcPr>
                <w:tcW w:w="1100" w:type="dxa"/>
                <w:tcBorders>
                  <w:top w:val="nil"/>
                  <w:left w:val="nil"/>
                  <w:bottom w:val="single" w:sz="8" w:space="0" w:color="BFBFBF"/>
                  <w:right w:val="single" w:sz="8" w:space="0" w:color="BFBFBF"/>
                </w:tcBorders>
                <w:shd w:val="clear" w:color="auto" w:fill="auto"/>
                <w:noWrap/>
                <w:vAlign w:val="center"/>
                <w:hideMark/>
              </w:tcPr>
            </w:tcPrChange>
          </w:tcPr>
          <w:p w14:paraId="1ADFF947" w14:textId="466BB7C4" w:rsidR="00E80DE3" w:rsidRPr="0060550E" w:rsidRDefault="00E80DE3" w:rsidP="00E80DE3">
            <w:pPr>
              <w:spacing w:after="0" w:line="240" w:lineRule="auto"/>
              <w:rPr>
                <w:ins w:id="5982" w:author="Jeremie Giraud" w:date="2019-08-08T16:23:00Z"/>
                <w:rFonts w:ascii="Times New Roman" w:eastAsia="Times New Roman" w:hAnsi="Times New Roman" w:cs="Times New Roman"/>
                <w:color w:val="000000"/>
                <w:sz w:val="24"/>
                <w:szCs w:val="24"/>
                <w:lang w:eastAsia="en-AU"/>
              </w:rPr>
            </w:pPr>
            <w:ins w:id="5983" w:author="Jeremie Giraud" w:date="2019-08-08T16:24:00Z">
              <w:r w:rsidRPr="00C97C52">
                <w:rPr>
                  <w:rFonts w:ascii="Times New Roman" w:eastAsia="Times New Roman" w:hAnsi="Times New Roman" w:cs="Times New Roman"/>
                  <w:color w:val="000000"/>
                  <w:sz w:val="24"/>
                  <w:szCs w:val="24"/>
                  <w:lang w:eastAsia="en-AU"/>
                </w:rPr>
                <w:t>N/A</w:t>
              </w:r>
            </w:ins>
          </w:p>
        </w:tc>
      </w:tr>
      <w:tr w:rsidR="00E80DE3" w:rsidRPr="0060550E" w14:paraId="5BAA95B6" w14:textId="77777777" w:rsidTr="00E80DE3">
        <w:trPr>
          <w:trHeight w:val="330"/>
          <w:ins w:id="5984" w:author="Jeremie Giraud" w:date="2019-08-08T16:23:00Z"/>
          <w:trPrChange w:id="5985" w:author="Jeremie Giraud" w:date="2019-08-08T16:24: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bottom"/>
            <w:hideMark/>
            <w:tcPrChange w:id="5986" w:author="Jeremie Giraud" w:date="2019-08-08T16:24: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72AEDB8" w14:textId="56CF6245" w:rsidR="00E80DE3" w:rsidRPr="0060550E" w:rsidRDefault="00E80DE3" w:rsidP="00E80DE3">
            <w:pPr>
              <w:spacing w:after="0" w:line="240" w:lineRule="auto"/>
              <w:rPr>
                <w:ins w:id="5987" w:author="Jeremie Giraud" w:date="2019-08-08T16:23:00Z"/>
                <w:rFonts w:ascii="Times New Roman" w:eastAsia="Times New Roman" w:hAnsi="Times New Roman" w:cs="Times New Roman"/>
                <w:color w:val="000000"/>
                <w:sz w:val="24"/>
                <w:szCs w:val="24"/>
                <w:lang w:eastAsia="en-AU"/>
              </w:rPr>
            </w:pPr>
            <w:ins w:id="5988" w:author="Jeremie Giraud" w:date="2019-08-08T16:24:00Z">
              <w:r w:rsidRPr="00E80DE3">
                <w:rPr>
                  <w:rFonts w:ascii="Times New Roman" w:eastAsia="Times New Roman" w:hAnsi="Times New Roman" w:cs="Times New Roman"/>
                  <w:color w:val="000000"/>
                  <w:sz w:val="24"/>
                  <w:szCs w:val="24"/>
                  <w:lang w:eastAsia="en-AU"/>
                  <w:rPrChange w:id="5989" w:author="Jeremie Giraud" w:date="2019-08-08T16:24:00Z">
                    <w:rPr>
                      <w:rFonts w:ascii="Calibri" w:hAnsi="Calibri" w:cs="Calibri"/>
                      <w:color w:val="000000"/>
                    </w:rPr>
                  </w:rPrChange>
                </w:rPr>
                <w:t xml:space="preserve">weight type (1-global, 2-local)        </w:t>
              </w:r>
            </w:ins>
          </w:p>
        </w:tc>
        <w:tc>
          <w:tcPr>
            <w:tcW w:w="3118" w:type="dxa"/>
            <w:tcBorders>
              <w:top w:val="nil"/>
              <w:left w:val="nil"/>
              <w:bottom w:val="single" w:sz="8" w:space="0" w:color="BFBFBF"/>
              <w:right w:val="single" w:sz="8" w:space="0" w:color="BFBFBF"/>
            </w:tcBorders>
            <w:shd w:val="clear" w:color="auto" w:fill="auto"/>
            <w:noWrap/>
            <w:vAlign w:val="center"/>
            <w:hideMark/>
            <w:tcPrChange w:id="5990" w:author="Jeremie Giraud" w:date="2019-08-08T16:24:00Z">
              <w:tcPr>
                <w:tcW w:w="1040" w:type="dxa"/>
                <w:tcBorders>
                  <w:top w:val="nil"/>
                  <w:left w:val="nil"/>
                  <w:bottom w:val="single" w:sz="8" w:space="0" w:color="BFBFBF"/>
                  <w:right w:val="single" w:sz="8" w:space="0" w:color="BFBFBF"/>
                </w:tcBorders>
                <w:shd w:val="clear" w:color="auto" w:fill="auto"/>
                <w:noWrap/>
                <w:vAlign w:val="center"/>
                <w:hideMark/>
              </w:tcPr>
            </w:tcPrChange>
          </w:tcPr>
          <w:p w14:paraId="34EE8097" w14:textId="45E71815" w:rsidR="00E80DE3" w:rsidRPr="0060550E" w:rsidRDefault="00E80DE3" w:rsidP="00E80DE3">
            <w:pPr>
              <w:spacing w:after="0" w:line="240" w:lineRule="auto"/>
              <w:rPr>
                <w:ins w:id="5991" w:author="Jeremie Giraud" w:date="2019-08-08T16:23:00Z"/>
                <w:rFonts w:ascii="Times New Roman" w:eastAsia="Times New Roman" w:hAnsi="Times New Roman" w:cs="Times New Roman"/>
                <w:color w:val="000000"/>
                <w:sz w:val="24"/>
                <w:szCs w:val="24"/>
                <w:lang w:eastAsia="en-AU"/>
              </w:rPr>
            </w:pPr>
            <w:ins w:id="5992" w:author="Jeremie Giraud" w:date="2019-08-08T16:24:00Z">
              <w:r w:rsidRPr="00E80DE3">
                <w:rPr>
                  <w:rFonts w:ascii="Times New Roman" w:eastAsia="Times New Roman" w:hAnsi="Times New Roman" w:cs="Times New Roman"/>
                  <w:color w:val="000000"/>
                  <w:sz w:val="24"/>
                  <w:szCs w:val="24"/>
                  <w:lang w:eastAsia="en-AU"/>
                  <w:rPrChange w:id="5993" w:author="Jeremie Giraud" w:date="2019-08-08T16:24:00Z">
                    <w:rPr>
                      <w:rFonts w:ascii="Calibri" w:hAnsi="Calibri" w:cs="Calibri"/>
                      <w:color w:val="000000"/>
                    </w:rPr>
                  </w:rPrChange>
                </w:rPr>
                <w:t>1</w:t>
              </w:r>
            </w:ins>
          </w:p>
        </w:tc>
        <w:tc>
          <w:tcPr>
            <w:tcW w:w="1701" w:type="dxa"/>
            <w:tcBorders>
              <w:top w:val="nil"/>
              <w:left w:val="nil"/>
              <w:bottom w:val="single" w:sz="8" w:space="0" w:color="BFBFBF"/>
              <w:right w:val="single" w:sz="8" w:space="0" w:color="BFBFBF"/>
            </w:tcBorders>
            <w:shd w:val="clear" w:color="auto" w:fill="auto"/>
            <w:noWrap/>
            <w:hideMark/>
            <w:tcPrChange w:id="5994" w:author="Jeremie Giraud" w:date="2019-08-08T16:24:00Z">
              <w:tcPr>
                <w:tcW w:w="1100" w:type="dxa"/>
                <w:tcBorders>
                  <w:top w:val="nil"/>
                  <w:left w:val="nil"/>
                  <w:bottom w:val="single" w:sz="8" w:space="0" w:color="BFBFBF"/>
                  <w:right w:val="single" w:sz="8" w:space="0" w:color="BFBFBF"/>
                </w:tcBorders>
                <w:shd w:val="clear" w:color="auto" w:fill="auto"/>
                <w:noWrap/>
                <w:vAlign w:val="center"/>
                <w:hideMark/>
              </w:tcPr>
            </w:tcPrChange>
          </w:tcPr>
          <w:p w14:paraId="3CC7E50A" w14:textId="17945B27" w:rsidR="00E80DE3" w:rsidRPr="0060550E" w:rsidRDefault="00E80DE3" w:rsidP="00E80DE3">
            <w:pPr>
              <w:spacing w:after="0" w:line="240" w:lineRule="auto"/>
              <w:rPr>
                <w:ins w:id="5995" w:author="Jeremie Giraud" w:date="2019-08-08T16:23:00Z"/>
                <w:rFonts w:ascii="Times New Roman" w:eastAsia="Times New Roman" w:hAnsi="Times New Roman" w:cs="Times New Roman"/>
                <w:color w:val="000000"/>
                <w:sz w:val="24"/>
                <w:szCs w:val="24"/>
                <w:lang w:eastAsia="en-AU"/>
              </w:rPr>
            </w:pPr>
            <w:ins w:id="5996" w:author="Jeremie Giraud" w:date="2019-08-08T16:24:00Z">
              <w:r w:rsidRPr="00E042D7">
                <w:rPr>
                  <w:rFonts w:ascii="Times New Roman" w:eastAsia="Times New Roman" w:hAnsi="Times New Roman" w:cs="Times New Roman"/>
                  <w:color w:val="000000"/>
                  <w:sz w:val="24"/>
                  <w:szCs w:val="24"/>
                  <w:lang w:eastAsia="en-AU"/>
                </w:rPr>
                <w:t>Survey dependant</w:t>
              </w:r>
            </w:ins>
          </w:p>
        </w:tc>
      </w:tr>
      <w:tr w:rsidR="00E80DE3" w:rsidRPr="0060550E" w14:paraId="5A243BD5" w14:textId="77777777" w:rsidTr="00E80DE3">
        <w:trPr>
          <w:trHeight w:val="330"/>
          <w:ins w:id="5997" w:author="Jeremie Giraud" w:date="2019-08-08T16:23:00Z"/>
          <w:trPrChange w:id="5998" w:author="Jeremie Giraud" w:date="2019-08-08T16:24: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bottom"/>
            <w:hideMark/>
            <w:tcPrChange w:id="5999" w:author="Jeremie Giraud" w:date="2019-08-08T16:24: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A3E423B" w14:textId="378201CD" w:rsidR="00E80DE3" w:rsidRPr="0060550E" w:rsidRDefault="00E80DE3" w:rsidP="00E80DE3">
            <w:pPr>
              <w:spacing w:after="0" w:line="240" w:lineRule="auto"/>
              <w:rPr>
                <w:ins w:id="6000" w:author="Jeremie Giraud" w:date="2019-08-08T16:23:00Z"/>
                <w:rFonts w:ascii="Times New Roman" w:eastAsia="Times New Roman" w:hAnsi="Times New Roman" w:cs="Times New Roman"/>
                <w:color w:val="000000"/>
                <w:sz w:val="24"/>
                <w:szCs w:val="24"/>
                <w:lang w:eastAsia="en-AU"/>
              </w:rPr>
            </w:pPr>
            <w:ins w:id="6001" w:author="Jeremie Giraud" w:date="2019-08-08T16:24:00Z">
              <w:r w:rsidRPr="00E80DE3">
                <w:rPr>
                  <w:rFonts w:ascii="Times New Roman" w:eastAsia="Times New Roman" w:hAnsi="Times New Roman" w:cs="Times New Roman"/>
                  <w:color w:val="000000"/>
                  <w:sz w:val="24"/>
                  <w:szCs w:val="24"/>
                  <w:lang w:eastAsia="en-AU"/>
                  <w:rPrChange w:id="6002" w:author="Jeremie Giraud" w:date="2019-08-08T16:24:00Z">
                    <w:rPr>
                      <w:rFonts w:ascii="Calibri" w:hAnsi="Calibri" w:cs="Calibri"/>
                      <w:color w:val="000000"/>
                    </w:rPr>
                  </w:rPrChange>
                </w:rPr>
                <w:t xml:space="preserve">damping gradient for model1 (grav)     </w:t>
              </w:r>
            </w:ins>
          </w:p>
        </w:tc>
        <w:tc>
          <w:tcPr>
            <w:tcW w:w="3118" w:type="dxa"/>
            <w:tcBorders>
              <w:top w:val="nil"/>
              <w:left w:val="nil"/>
              <w:bottom w:val="single" w:sz="8" w:space="0" w:color="BFBFBF"/>
              <w:right w:val="single" w:sz="8" w:space="0" w:color="BFBFBF"/>
            </w:tcBorders>
            <w:shd w:val="clear" w:color="auto" w:fill="auto"/>
            <w:noWrap/>
            <w:vAlign w:val="center"/>
            <w:hideMark/>
            <w:tcPrChange w:id="6003" w:author="Jeremie Giraud" w:date="2019-08-08T16:24:00Z">
              <w:tcPr>
                <w:tcW w:w="1040" w:type="dxa"/>
                <w:tcBorders>
                  <w:top w:val="nil"/>
                  <w:left w:val="nil"/>
                  <w:bottom w:val="single" w:sz="8" w:space="0" w:color="BFBFBF"/>
                  <w:right w:val="single" w:sz="8" w:space="0" w:color="BFBFBF"/>
                </w:tcBorders>
                <w:shd w:val="clear" w:color="auto" w:fill="auto"/>
                <w:noWrap/>
                <w:vAlign w:val="center"/>
                <w:hideMark/>
              </w:tcPr>
            </w:tcPrChange>
          </w:tcPr>
          <w:p w14:paraId="017FA67B" w14:textId="3E353B15" w:rsidR="00E80DE3" w:rsidRPr="0060550E" w:rsidRDefault="00E80DE3" w:rsidP="00E80DE3">
            <w:pPr>
              <w:spacing w:after="0" w:line="240" w:lineRule="auto"/>
              <w:rPr>
                <w:ins w:id="6004" w:author="Jeremie Giraud" w:date="2019-08-08T16:23:00Z"/>
                <w:rFonts w:ascii="Times New Roman" w:eastAsia="Times New Roman" w:hAnsi="Times New Roman" w:cs="Times New Roman"/>
                <w:color w:val="000000"/>
                <w:sz w:val="24"/>
                <w:szCs w:val="24"/>
                <w:lang w:eastAsia="en-AU"/>
              </w:rPr>
            </w:pPr>
            <w:ins w:id="6005" w:author="Jeremie Giraud" w:date="2019-08-08T16:24:00Z">
              <w:r w:rsidRPr="00E80DE3">
                <w:rPr>
                  <w:rFonts w:ascii="Times New Roman" w:eastAsia="Times New Roman" w:hAnsi="Times New Roman" w:cs="Times New Roman"/>
                  <w:color w:val="000000"/>
                  <w:sz w:val="24"/>
                  <w:szCs w:val="24"/>
                  <w:lang w:eastAsia="en-AU"/>
                  <w:rPrChange w:id="6006" w:author="Jeremie Giraud" w:date="2019-08-08T16:24:00Z">
                    <w:rPr>
                      <w:rFonts w:ascii="Calibri" w:hAnsi="Calibri" w:cs="Calibri"/>
                      <w:color w:val="000000"/>
                    </w:rPr>
                  </w:rPrChange>
                </w:rPr>
                <w:t xml:space="preserve"> 1.d-7</w:t>
              </w:r>
            </w:ins>
          </w:p>
        </w:tc>
        <w:tc>
          <w:tcPr>
            <w:tcW w:w="1701" w:type="dxa"/>
            <w:tcBorders>
              <w:top w:val="nil"/>
              <w:left w:val="nil"/>
              <w:bottom w:val="single" w:sz="8" w:space="0" w:color="BFBFBF"/>
              <w:right w:val="single" w:sz="8" w:space="0" w:color="BFBFBF"/>
            </w:tcBorders>
            <w:shd w:val="clear" w:color="auto" w:fill="auto"/>
            <w:noWrap/>
            <w:hideMark/>
            <w:tcPrChange w:id="6007" w:author="Jeremie Giraud" w:date="2019-08-08T16:24:00Z">
              <w:tcPr>
                <w:tcW w:w="1100" w:type="dxa"/>
                <w:tcBorders>
                  <w:top w:val="nil"/>
                  <w:left w:val="nil"/>
                  <w:bottom w:val="single" w:sz="8" w:space="0" w:color="BFBFBF"/>
                  <w:right w:val="single" w:sz="8" w:space="0" w:color="BFBFBF"/>
                </w:tcBorders>
                <w:shd w:val="clear" w:color="auto" w:fill="auto"/>
                <w:noWrap/>
                <w:vAlign w:val="center"/>
                <w:hideMark/>
              </w:tcPr>
            </w:tcPrChange>
          </w:tcPr>
          <w:p w14:paraId="19227662" w14:textId="246498A1" w:rsidR="00E80DE3" w:rsidRPr="0060550E" w:rsidRDefault="00E80DE3" w:rsidP="00E80DE3">
            <w:pPr>
              <w:spacing w:after="0" w:line="240" w:lineRule="auto"/>
              <w:rPr>
                <w:ins w:id="6008" w:author="Jeremie Giraud" w:date="2019-08-08T16:23:00Z"/>
                <w:rFonts w:ascii="Times New Roman" w:eastAsia="Times New Roman" w:hAnsi="Times New Roman" w:cs="Times New Roman"/>
                <w:color w:val="000000"/>
                <w:sz w:val="24"/>
                <w:szCs w:val="24"/>
                <w:lang w:eastAsia="en-AU"/>
              </w:rPr>
            </w:pPr>
            <w:ins w:id="6009" w:author="Jeremie Giraud" w:date="2019-08-08T16:24:00Z">
              <w:r w:rsidRPr="00E042D7">
                <w:rPr>
                  <w:rFonts w:ascii="Times New Roman" w:eastAsia="Times New Roman" w:hAnsi="Times New Roman" w:cs="Times New Roman"/>
                  <w:color w:val="000000"/>
                  <w:sz w:val="24"/>
                  <w:szCs w:val="24"/>
                  <w:lang w:eastAsia="en-AU"/>
                </w:rPr>
                <w:t>Survey dependant</w:t>
              </w:r>
            </w:ins>
          </w:p>
        </w:tc>
      </w:tr>
      <w:tr w:rsidR="00E80DE3" w:rsidRPr="0060550E" w14:paraId="0DC07A61" w14:textId="77777777" w:rsidTr="00E80DE3">
        <w:trPr>
          <w:trHeight w:val="330"/>
          <w:ins w:id="6010" w:author="Jeremie Giraud" w:date="2019-08-08T16:23:00Z"/>
          <w:trPrChange w:id="6011" w:author="Jeremie Giraud" w:date="2019-08-08T16:24: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bottom"/>
            <w:hideMark/>
            <w:tcPrChange w:id="6012" w:author="Jeremie Giraud" w:date="2019-08-08T16:24: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3B18427E" w14:textId="616EDA6A" w:rsidR="00E80DE3" w:rsidRPr="0060550E" w:rsidRDefault="00E80DE3">
            <w:pPr>
              <w:spacing w:after="0" w:line="240" w:lineRule="auto"/>
              <w:rPr>
                <w:ins w:id="6013" w:author="Jeremie Giraud" w:date="2019-08-08T16:23:00Z"/>
                <w:rFonts w:ascii="Times New Roman" w:eastAsia="Times New Roman" w:hAnsi="Times New Roman" w:cs="Times New Roman"/>
                <w:color w:val="000000"/>
                <w:sz w:val="24"/>
                <w:szCs w:val="24"/>
                <w:lang w:eastAsia="en-AU"/>
              </w:rPr>
            </w:pPr>
            <w:ins w:id="6014" w:author="Jeremie Giraud" w:date="2019-08-08T16:24:00Z">
              <w:r w:rsidRPr="00E80DE3">
                <w:rPr>
                  <w:rFonts w:ascii="Times New Roman" w:eastAsia="Times New Roman" w:hAnsi="Times New Roman" w:cs="Times New Roman"/>
                  <w:color w:val="000000"/>
                  <w:sz w:val="24"/>
                  <w:szCs w:val="24"/>
                  <w:lang w:eastAsia="en-AU"/>
                  <w:rPrChange w:id="6015" w:author="Jeremie Giraud" w:date="2019-08-08T16:24:00Z">
                    <w:rPr>
                      <w:rFonts w:ascii="Calibri" w:hAnsi="Calibri" w:cs="Calibri"/>
                      <w:color w:val="000000"/>
                    </w:rPr>
                  </w:rPrChange>
                </w:rPr>
                <w:t>damping gradient f</w:t>
              </w:r>
              <w:del w:id="6016" w:author="Jeremie Giraud" w:date="2019-08-08T16:25:00Z">
                <w:r w:rsidRPr="00E80DE3" w:rsidDel="00C76E93">
                  <w:rPr>
                    <w:rFonts w:ascii="Times New Roman" w:eastAsia="Times New Roman" w:hAnsi="Times New Roman" w:cs="Times New Roman"/>
                    <w:color w:val="000000"/>
                    <w:sz w:val="24"/>
                    <w:szCs w:val="24"/>
                    <w:lang w:eastAsia="en-AU"/>
                    <w:rPrChange w:id="6017" w:author="Jeremie Giraud" w:date="2019-08-08T16:24:00Z">
                      <w:rPr>
                        <w:rFonts w:ascii="Calibri" w:hAnsi="Calibri" w:cs="Calibri"/>
                        <w:color w:val="000000"/>
                      </w:rPr>
                    </w:rPrChange>
                  </w:rPr>
                  <w:delText>r</w:delText>
                </w:r>
              </w:del>
              <w:r w:rsidRPr="00E80DE3">
                <w:rPr>
                  <w:rFonts w:ascii="Times New Roman" w:eastAsia="Times New Roman" w:hAnsi="Times New Roman" w:cs="Times New Roman"/>
                  <w:color w:val="000000"/>
                  <w:sz w:val="24"/>
                  <w:szCs w:val="24"/>
                  <w:lang w:eastAsia="en-AU"/>
                  <w:rPrChange w:id="6018" w:author="Jeremie Giraud" w:date="2019-08-08T16:24:00Z">
                    <w:rPr>
                      <w:rFonts w:ascii="Calibri" w:hAnsi="Calibri" w:cs="Calibri"/>
                      <w:color w:val="000000"/>
                    </w:rPr>
                  </w:rPrChange>
                </w:rPr>
                <w:t>o</w:t>
              </w:r>
            </w:ins>
            <w:ins w:id="6019" w:author="Jeremie Giraud" w:date="2019-08-08T16:25:00Z">
              <w:r w:rsidR="00C76E93">
                <w:rPr>
                  <w:rFonts w:ascii="Times New Roman" w:eastAsia="Times New Roman" w:hAnsi="Times New Roman" w:cs="Times New Roman"/>
                  <w:color w:val="000000"/>
                  <w:sz w:val="24"/>
                  <w:szCs w:val="24"/>
                  <w:lang w:eastAsia="en-AU"/>
                </w:rPr>
                <w:t>r</w:t>
              </w:r>
            </w:ins>
            <w:ins w:id="6020" w:author="Jeremie Giraud" w:date="2019-08-08T16:24:00Z">
              <w:r w:rsidRPr="00E80DE3">
                <w:rPr>
                  <w:rFonts w:ascii="Times New Roman" w:eastAsia="Times New Roman" w:hAnsi="Times New Roman" w:cs="Times New Roman"/>
                  <w:color w:val="000000"/>
                  <w:sz w:val="24"/>
                  <w:szCs w:val="24"/>
                  <w:lang w:eastAsia="en-AU"/>
                  <w:rPrChange w:id="6021" w:author="Jeremie Giraud" w:date="2019-08-08T16:24:00Z">
                    <w:rPr>
                      <w:rFonts w:ascii="Calibri" w:hAnsi="Calibri" w:cs="Calibri"/>
                      <w:color w:val="000000"/>
                    </w:rPr>
                  </w:rPrChange>
                </w:rPr>
                <w:t xml:space="preserve"> model2 (mag)      </w:t>
              </w:r>
            </w:ins>
          </w:p>
        </w:tc>
        <w:tc>
          <w:tcPr>
            <w:tcW w:w="3118" w:type="dxa"/>
            <w:tcBorders>
              <w:top w:val="nil"/>
              <w:left w:val="nil"/>
              <w:bottom w:val="single" w:sz="8" w:space="0" w:color="BFBFBF"/>
              <w:right w:val="single" w:sz="8" w:space="0" w:color="BFBFBF"/>
            </w:tcBorders>
            <w:shd w:val="clear" w:color="auto" w:fill="auto"/>
            <w:noWrap/>
            <w:vAlign w:val="center"/>
            <w:hideMark/>
            <w:tcPrChange w:id="6022" w:author="Jeremie Giraud" w:date="2019-08-08T16:24:00Z">
              <w:tcPr>
                <w:tcW w:w="1040" w:type="dxa"/>
                <w:tcBorders>
                  <w:top w:val="nil"/>
                  <w:left w:val="nil"/>
                  <w:bottom w:val="single" w:sz="8" w:space="0" w:color="BFBFBF"/>
                  <w:right w:val="single" w:sz="8" w:space="0" w:color="BFBFBF"/>
                </w:tcBorders>
                <w:shd w:val="clear" w:color="auto" w:fill="auto"/>
                <w:noWrap/>
                <w:vAlign w:val="center"/>
                <w:hideMark/>
              </w:tcPr>
            </w:tcPrChange>
          </w:tcPr>
          <w:p w14:paraId="2CBBB158" w14:textId="69BC087A" w:rsidR="00E80DE3" w:rsidRPr="0060550E" w:rsidRDefault="00E80DE3" w:rsidP="00E80DE3">
            <w:pPr>
              <w:spacing w:after="0" w:line="240" w:lineRule="auto"/>
              <w:rPr>
                <w:ins w:id="6023" w:author="Jeremie Giraud" w:date="2019-08-08T16:23:00Z"/>
                <w:rFonts w:ascii="Times New Roman" w:eastAsia="Times New Roman" w:hAnsi="Times New Roman" w:cs="Times New Roman"/>
                <w:color w:val="000000"/>
                <w:sz w:val="24"/>
                <w:szCs w:val="24"/>
                <w:lang w:eastAsia="en-AU"/>
              </w:rPr>
            </w:pPr>
            <w:ins w:id="6024" w:author="Jeremie Giraud" w:date="2019-08-08T16:24:00Z">
              <w:r w:rsidRPr="00E80DE3">
                <w:rPr>
                  <w:rFonts w:ascii="Times New Roman" w:eastAsia="Times New Roman" w:hAnsi="Times New Roman" w:cs="Times New Roman"/>
                  <w:color w:val="000000"/>
                  <w:sz w:val="24"/>
                  <w:szCs w:val="24"/>
                  <w:lang w:eastAsia="en-AU"/>
                  <w:rPrChange w:id="6025" w:author="Jeremie Giraud" w:date="2019-08-08T16:24:00Z">
                    <w:rPr>
                      <w:rFonts w:ascii="Calibri" w:hAnsi="Calibri" w:cs="Calibri"/>
                      <w:color w:val="000000"/>
                    </w:rPr>
                  </w:rPrChange>
                </w:rPr>
                <w:t xml:space="preserve"> 0.d+4</w:t>
              </w:r>
            </w:ins>
          </w:p>
        </w:tc>
        <w:tc>
          <w:tcPr>
            <w:tcW w:w="1701" w:type="dxa"/>
            <w:tcBorders>
              <w:top w:val="nil"/>
              <w:left w:val="nil"/>
              <w:bottom w:val="single" w:sz="8" w:space="0" w:color="BFBFBF"/>
              <w:right w:val="single" w:sz="8" w:space="0" w:color="BFBFBF"/>
            </w:tcBorders>
            <w:shd w:val="clear" w:color="auto" w:fill="auto"/>
            <w:noWrap/>
            <w:hideMark/>
            <w:tcPrChange w:id="6026" w:author="Jeremie Giraud" w:date="2019-08-08T16:24:00Z">
              <w:tcPr>
                <w:tcW w:w="1100" w:type="dxa"/>
                <w:tcBorders>
                  <w:top w:val="nil"/>
                  <w:left w:val="nil"/>
                  <w:bottom w:val="single" w:sz="8" w:space="0" w:color="BFBFBF"/>
                  <w:right w:val="single" w:sz="8" w:space="0" w:color="BFBFBF"/>
                </w:tcBorders>
                <w:shd w:val="clear" w:color="auto" w:fill="auto"/>
                <w:noWrap/>
                <w:vAlign w:val="center"/>
                <w:hideMark/>
              </w:tcPr>
            </w:tcPrChange>
          </w:tcPr>
          <w:p w14:paraId="378F4114" w14:textId="2F9EC2D1" w:rsidR="00E80DE3" w:rsidRPr="0060550E" w:rsidRDefault="00E80DE3" w:rsidP="00E80DE3">
            <w:pPr>
              <w:spacing w:after="0" w:line="240" w:lineRule="auto"/>
              <w:rPr>
                <w:ins w:id="6027" w:author="Jeremie Giraud" w:date="2019-08-08T16:23:00Z"/>
                <w:rFonts w:ascii="Times New Roman" w:eastAsia="Times New Roman" w:hAnsi="Times New Roman" w:cs="Times New Roman"/>
                <w:color w:val="000000"/>
                <w:sz w:val="24"/>
                <w:szCs w:val="24"/>
                <w:lang w:eastAsia="en-AU"/>
              </w:rPr>
            </w:pPr>
            <w:ins w:id="6028" w:author="Jeremie Giraud" w:date="2019-08-08T16:24:00Z">
              <w:r w:rsidRPr="00E042D7">
                <w:rPr>
                  <w:rFonts w:ascii="Times New Roman" w:eastAsia="Times New Roman" w:hAnsi="Times New Roman" w:cs="Times New Roman"/>
                  <w:color w:val="000000"/>
                  <w:sz w:val="24"/>
                  <w:szCs w:val="24"/>
                  <w:lang w:eastAsia="en-AU"/>
                </w:rPr>
                <w:t>Survey dependant</w:t>
              </w:r>
            </w:ins>
          </w:p>
        </w:tc>
      </w:tr>
    </w:tbl>
    <w:p w14:paraId="4BC32AA7" w14:textId="012086AF" w:rsidR="0060550E" w:rsidRDefault="0060550E">
      <w:pPr>
        <w:rPr>
          <w:ins w:id="6029" w:author="Jeremie Giraud" w:date="2019-08-08T16:23:00Z"/>
        </w:rPr>
        <w:pPrChange w:id="6030" w:author="Jeremie Giraud" w:date="2019-08-08T16:23:00Z">
          <w:pPr>
            <w:pStyle w:val="ListParagraph"/>
            <w:numPr>
              <w:numId w:val="48"/>
            </w:numPr>
            <w:ind w:left="2160" w:hanging="360"/>
          </w:pPr>
        </w:pPrChange>
      </w:pPr>
    </w:p>
    <w:p w14:paraId="57DB8DF0" w14:textId="77777777" w:rsidR="0060550E" w:rsidRPr="00B7656C" w:rsidRDefault="0060550E">
      <w:pPr>
        <w:rPr>
          <w:ins w:id="6031" w:author="Ashwani Prabhakar" w:date="2019-07-26T17:01:00Z"/>
          <w:rPrChange w:id="6032" w:author="Ashwani Prabhakar" w:date="2019-07-26T17:01:00Z">
            <w:rPr>
              <w:ins w:id="6033" w:author="Ashwani Prabhakar" w:date="2019-07-26T17:01:00Z"/>
              <w:color w:val="000000" w:themeColor="text1"/>
            </w:rPr>
          </w:rPrChange>
        </w:rPr>
        <w:pPrChange w:id="6034" w:author="Jeremie Giraud" w:date="2019-08-08T16:23:00Z">
          <w:pPr>
            <w:pStyle w:val="ListParagraph"/>
            <w:numPr>
              <w:numId w:val="48"/>
            </w:numPr>
            <w:ind w:left="2160" w:hanging="360"/>
          </w:pPr>
        </w:pPrChange>
      </w:pPr>
    </w:p>
    <w:p w14:paraId="702B32A9" w14:textId="6B7025FC" w:rsidR="00B7656C" w:rsidDel="00BB40ED" w:rsidRDefault="00B7656C">
      <w:pPr>
        <w:pStyle w:val="ListParagraph"/>
        <w:rPr>
          <w:ins w:id="6035" w:author="Ashwani Prabhakar" w:date="2019-07-26T17:01:00Z"/>
          <w:del w:id="6036" w:author="Jeremie Giraud" w:date="2019-08-08T16:16:00Z"/>
        </w:rPr>
        <w:pPrChange w:id="6037" w:author="Ashwani Prabhakar" w:date="2019-07-26T17:01:00Z">
          <w:pPr>
            <w:pStyle w:val="ListParagraph"/>
            <w:numPr>
              <w:numId w:val="136"/>
            </w:numPr>
            <w:ind w:hanging="360"/>
          </w:pPr>
        </w:pPrChange>
      </w:pPr>
    </w:p>
    <w:p w14:paraId="4E10A610" w14:textId="34271469" w:rsidR="00B7656C" w:rsidDel="00BB40ED" w:rsidRDefault="00B7656C">
      <w:pPr>
        <w:rPr>
          <w:ins w:id="6038" w:author="Ashwani Prabhakar" w:date="2019-07-26T17:01:00Z"/>
          <w:del w:id="6039" w:author="Jeremie Giraud" w:date="2019-08-08T16:16:00Z"/>
        </w:rPr>
        <w:pPrChange w:id="6040" w:author="Ashwani Prabhakar" w:date="2019-07-26T17:01:00Z">
          <w:pPr>
            <w:pStyle w:val="ListParagraph"/>
            <w:numPr>
              <w:numId w:val="48"/>
            </w:numPr>
            <w:ind w:left="2160" w:hanging="360"/>
          </w:pPr>
        </w:pPrChange>
      </w:pPr>
    </w:p>
    <w:p w14:paraId="7E39D952" w14:textId="75337E18" w:rsidR="00B7656C" w:rsidDel="00BB40ED" w:rsidRDefault="00B7656C">
      <w:pPr>
        <w:rPr>
          <w:ins w:id="6041" w:author="Ashwani Prabhakar" w:date="2019-07-26T17:01:00Z"/>
          <w:del w:id="6042" w:author="Jeremie Giraud" w:date="2019-08-08T16:16:00Z"/>
        </w:rPr>
        <w:pPrChange w:id="6043" w:author="Ashwani Prabhakar" w:date="2019-07-26T17:01:00Z">
          <w:pPr>
            <w:pStyle w:val="ListParagraph"/>
            <w:numPr>
              <w:numId w:val="48"/>
            </w:numPr>
            <w:ind w:left="2160" w:hanging="360"/>
          </w:pPr>
        </w:pPrChange>
      </w:pPr>
    </w:p>
    <w:p w14:paraId="677D8865" w14:textId="586DA317" w:rsidR="00B7656C" w:rsidDel="00BB40ED" w:rsidRDefault="00B7656C">
      <w:pPr>
        <w:rPr>
          <w:ins w:id="6044" w:author="Ashwani Prabhakar" w:date="2019-07-26T17:12:00Z"/>
          <w:del w:id="6045" w:author="Jeremie Giraud" w:date="2019-08-08T16:16:00Z"/>
        </w:rPr>
        <w:pPrChange w:id="6046" w:author="Ashwani Prabhakar" w:date="2019-07-26T17:01:00Z">
          <w:pPr>
            <w:pStyle w:val="ListParagraph"/>
            <w:numPr>
              <w:numId w:val="48"/>
            </w:numPr>
            <w:ind w:left="2160" w:hanging="360"/>
          </w:pPr>
        </w:pPrChange>
      </w:pPr>
    </w:p>
    <w:p w14:paraId="36B9AAF6" w14:textId="3D8262F1" w:rsidR="002548FF" w:rsidDel="00BB40ED" w:rsidRDefault="002548FF">
      <w:pPr>
        <w:rPr>
          <w:ins w:id="6047" w:author="Ashwani Prabhakar" w:date="2019-07-26T17:01:00Z"/>
          <w:del w:id="6048" w:author="Jeremie Giraud" w:date="2019-08-08T16:16:00Z"/>
        </w:rPr>
        <w:pPrChange w:id="6049" w:author="Ashwani Prabhakar" w:date="2019-07-26T17:01:00Z">
          <w:pPr>
            <w:pStyle w:val="ListParagraph"/>
            <w:numPr>
              <w:numId w:val="48"/>
            </w:numPr>
            <w:ind w:left="2160" w:hanging="360"/>
          </w:pPr>
        </w:pPrChange>
      </w:pPr>
    </w:p>
    <w:p w14:paraId="1DECF566" w14:textId="207552BF" w:rsidR="00B7656C" w:rsidRPr="008E62E0" w:rsidDel="00BB40ED" w:rsidRDefault="00B7656C">
      <w:pPr>
        <w:rPr>
          <w:ins w:id="6050" w:author="Ashwani Prabhakar" w:date="2019-07-16T13:57:00Z"/>
          <w:del w:id="6051" w:author="Jeremie Giraud" w:date="2019-08-08T16:16:00Z"/>
          <w:rPrChange w:id="6052" w:author="Ashwani Prabhakar" w:date="2019-07-16T13:57:00Z">
            <w:rPr>
              <w:ins w:id="6053" w:author="Ashwani Prabhakar" w:date="2019-07-16T13:57:00Z"/>
              <w:del w:id="6054" w:author="Jeremie Giraud" w:date="2019-08-08T16:16:00Z"/>
              <w:color w:val="000000" w:themeColor="text1"/>
            </w:rPr>
          </w:rPrChange>
        </w:rPr>
        <w:pPrChange w:id="6055" w:author="Ashwani Prabhakar" w:date="2019-07-26T17:01:00Z">
          <w:pPr>
            <w:pStyle w:val="ListParagraph"/>
            <w:numPr>
              <w:numId w:val="48"/>
            </w:numPr>
            <w:ind w:left="2160" w:hanging="360"/>
          </w:pPr>
        </w:pPrChange>
      </w:pPr>
    </w:p>
    <w:p w14:paraId="20252EA2" w14:textId="2B30895B" w:rsidR="008E62E0" w:rsidRDefault="008E62E0">
      <w:pPr>
        <w:pStyle w:val="Heading3"/>
        <w:rPr>
          <w:ins w:id="6056" w:author="Ashwani Prabhakar" w:date="2019-07-26T17:12:00Z"/>
        </w:rPr>
        <w:pPrChange w:id="6057" w:author="Ashwani Prabhakar" w:date="2019-07-24T17:40:00Z">
          <w:pPr>
            <w:pStyle w:val="ListParagraph"/>
            <w:numPr>
              <w:numId w:val="48"/>
            </w:numPr>
            <w:ind w:left="2160" w:hanging="360"/>
          </w:pPr>
        </w:pPrChange>
      </w:pPr>
      <w:bookmarkStart w:id="6058" w:name="_Ref15053036"/>
      <w:bookmarkStart w:id="6059" w:name="_Toc15055949"/>
      <w:bookmarkStart w:id="6060" w:name="_Toc15299765"/>
      <w:bookmarkStart w:id="6061" w:name="_Toc15328601"/>
      <w:bookmarkStart w:id="6062" w:name="_Toc16161033"/>
      <w:ins w:id="6063" w:author="Ashwani Prabhakar" w:date="2019-07-16T13:57:00Z">
        <w:r>
          <w:t>Cross</w:t>
        </w:r>
      </w:ins>
      <w:ins w:id="6064" w:author="Ashwani Prabhakar" w:date="2019-07-16T13:58:00Z">
        <w:r>
          <w:t xml:space="preserve">- </w:t>
        </w:r>
      </w:ins>
      <w:ins w:id="6065" w:author="Ashwani Prabhakar" w:date="2019-07-16T13:57:00Z">
        <w:r>
          <w:t>gradient constraints</w:t>
        </w:r>
      </w:ins>
      <w:bookmarkEnd w:id="6058"/>
      <w:bookmarkEnd w:id="6059"/>
      <w:bookmarkEnd w:id="6060"/>
      <w:bookmarkEnd w:id="6061"/>
      <w:bookmarkEnd w:id="6062"/>
    </w:p>
    <w:p w14:paraId="00123803" w14:textId="77777777" w:rsidR="002548FF" w:rsidRPr="002548FF" w:rsidRDefault="002548FF">
      <w:pPr>
        <w:rPr>
          <w:ins w:id="6066" w:author="Ashwani Prabhakar" w:date="2019-07-16T13:58:00Z"/>
        </w:rPr>
        <w:pPrChange w:id="6067" w:author="Ashwani Prabhakar" w:date="2019-07-26T17:12:00Z">
          <w:pPr>
            <w:pStyle w:val="ListParagraph"/>
            <w:numPr>
              <w:numId w:val="48"/>
            </w:numPr>
            <w:ind w:left="2160" w:hanging="360"/>
          </w:pPr>
        </w:pPrChange>
      </w:pPr>
    </w:p>
    <w:p w14:paraId="21190F1B" w14:textId="77777777" w:rsidR="00BB40ED" w:rsidRPr="00F14A1C" w:rsidRDefault="00BB40ED" w:rsidP="00BB40ED">
      <w:pPr>
        <w:pStyle w:val="ListParagraph"/>
        <w:numPr>
          <w:ilvl w:val="0"/>
          <w:numId w:val="137"/>
        </w:numPr>
        <w:rPr>
          <w:ins w:id="6068" w:author="Jeremie Giraud" w:date="2019-08-08T16:18:00Z"/>
        </w:rPr>
      </w:pPr>
      <w:ins w:id="6069" w:author="Jeremie Giraud" w:date="2019-08-08T16:18:00Z">
        <w:r>
          <w:t xml:space="preserve">User can put cross- gradient weight (Ws) in order to run the structural term. It can be visualized in the Geophysical Inverse Problem Equation which has been mentioned in the </w:t>
        </w:r>
        <w:r>
          <w:lastRenderedPageBreak/>
          <w:t>section ‘</w:t>
        </w:r>
        <w:r w:rsidRPr="002548FF">
          <w:rPr>
            <w:color w:val="000000" w:themeColor="text1"/>
          </w:rPr>
          <w:fldChar w:fldCharType="begin"/>
        </w:r>
        <w:r>
          <w:instrText xml:space="preserve"> REF _Ref15053531 \h </w:instrText>
        </w:r>
        <w:r w:rsidRPr="002548FF">
          <w:rPr>
            <w:color w:val="000000" w:themeColor="text1"/>
          </w:rPr>
          <w:instrText xml:space="preserve"> \* MERGEFORMAT </w:instrText>
        </w:r>
      </w:ins>
      <w:r w:rsidRPr="002548FF">
        <w:rPr>
          <w:color w:val="000000" w:themeColor="text1"/>
        </w:rPr>
      </w:r>
      <w:ins w:id="6070" w:author="Jeremie Giraud" w:date="2019-08-08T16:18:00Z">
        <w:r w:rsidRPr="002548FF">
          <w:rPr>
            <w:color w:val="000000" w:themeColor="text1"/>
          </w:rPr>
          <w:fldChar w:fldCharType="separate"/>
        </w:r>
        <w:r w:rsidRPr="003D6535">
          <w:t>A B</w:t>
        </w:r>
        <w:r>
          <w:t>RIEF</w:t>
        </w:r>
        <w:r w:rsidRPr="003D6535">
          <w:t xml:space="preserve"> I</w:t>
        </w:r>
        <w:r>
          <w:t>NTRODUCTION</w:t>
        </w:r>
        <w:r w:rsidRPr="003D6535">
          <w:t xml:space="preserve"> </w:t>
        </w:r>
        <w:r>
          <w:t>TO</w:t>
        </w:r>
        <w:r w:rsidRPr="003D6535">
          <w:t xml:space="preserve"> TOMOFAST-x</w:t>
        </w:r>
        <w:r w:rsidRPr="002548FF">
          <w:rPr>
            <w:color w:val="000000" w:themeColor="text1"/>
          </w:rPr>
          <w:fldChar w:fldCharType="end"/>
        </w:r>
        <w:r w:rsidRPr="002548FF">
          <w:rPr>
            <w:color w:val="000000" w:themeColor="text1"/>
          </w:rPr>
          <w:t xml:space="preserve">’. For more information about the cross-gradient constraint, please refer </w:t>
        </w:r>
        <w:r w:rsidRPr="002548FF">
          <w:rPr>
            <w:color w:val="000000" w:themeColor="text1"/>
          </w:rPr>
          <w:fldChar w:fldCharType="begin" w:fldLock="1"/>
        </w:r>
        <w:r w:rsidRPr="002548FF">
          <w:rPr>
            <w:color w:val="000000" w:themeColor="text1"/>
          </w:rPr>
          <w:instrText>ADDIN CSL_CITATION {"citationItems":[{"id":"ITEM-1","itemData":{"DOI":"10.1029/2003GL017370","ISBN":"0094-8276","ISSN":"00948276","abstract":"We have developed a robust 2D joint inversion scheme incorporating the new concept of cross-gradients of electrical resistivity and seismic velocity as constraints so as to investigate more precisely the resistivity-velocity relationships in complex near-surface environments. The results of joint inversion of dc resistivity and seismic traveltime data from collocated experiments suggest that one can distinguish between different types or facies of unconsolidated and consolidated materials, refining a previously proposed resistivity-velocity interrelationship derived from separate inversions of the respective data sets. A consistent interpretive structural model can be obtained from the joint inversion models.","author":[{"dropping-particle":"","family":"Gallardo","given":"Luis a.","non-dropping-particle":"","parse-names":false,"suffix":""},{"dropping-particle":"","family":"Meju","given":"Max a.","non-dropping-particle":"","parse-names":false,"suffix":""}],"container-title":"Geophysical Research Letters","id":"ITEM-1","issue":"13","issued":{"date-parts":[["2003","7"]]},"page":"n/a-n/a","title":"Characterization of heterogeneous near-surface materials by joint 2D inversion of dc resistivity and seismic data","type":"article-journal","volume":"30"},"uris":["http://www.mendeley.com/documents/?uuid=bbaf2875-181c-4fd5-b86e-5f58df744f77"]}],"mendeley":{"formattedCitation":"Gallardo and Meju (2003)","plainTextFormattedCitation":"Gallardo and Meju (2003)","previouslyFormattedCitation":"Gallardo and Meju (2003)"},"properties":{"noteIndex":0},"schema":"https://github.com/citation-style-language/schema/raw/master/csl-citation.json"}</w:instrText>
        </w:r>
        <w:r w:rsidRPr="002548FF">
          <w:rPr>
            <w:color w:val="000000" w:themeColor="text1"/>
          </w:rPr>
          <w:fldChar w:fldCharType="separate"/>
        </w:r>
        <w:r w:rsidRPr="002548FF">
          <w:rPr>
            <w:noProof/>
            <w:color w:val="000000" w:themeColor="text1"/>
          </w:rPr>
          <w:t>Gallardo and Meju (2003)</w:t>
        </w:r>
        <w:r w:rsidRPr="002548FF">
          <w:rPr>
            <w:color w:val="000000" w:themeColor="text1"/>
          </w:rPr>
          <w:fldChar w:fldCharType="end"/>
        </w:r>
        <w:r w:rsidRPr="002548FF">
          <w:rPr>
            <w:color w:val="000000" w:themeColor="text1"/>
          </w:rPr>
          <w:t>.</w:t>
        </w:r>
      </w:ins>
    </w:p>
    <w:p w14:paraId="596544B7" w14:textId="77777777" w:rsidR="00BB40ED" w:rsidRDefault="00BB40ED" w:rsidP="00BB40ED">
      <w:pPr>
        <w:pStyle w:val="ListParagraph"/>
        <w:rPr>
          <w:ins w:id="6071" w:author="Jeremie Giraud" w:date="2019-08-08T16:18:00Z"/>
        </w:rPr>
      </w:pPr>
    </w:p>
    <w:p w14:paraId="1D0A0C61" w14:textId="6BB56250" w:rsidR="00BB40ED" w:rsidRDefault="00BB40ED" w:rsidP="00BB40ED">
      <w:pPr>
        <w:pStyle w:val="ListParagraph"/>
        <w:numPr>
          <w:ilvl w:val="0"/>
          <w:numId w:val="137"/>
        </w:numPr>
        <w:rPr>
          <w:ins w:id="6072" w:author="Jeremie Giraud" w:date="2019-08-08T16:25:00Z"/>
        </w:rPr>
      </w:pPr>
      <w:ins w:id="6073" w:author="Jeremie Giraud" w:date="2019-08-08T16:18:00Z">
        <w:r>
          <w:t>User need not to change ‘number of iterations in methods of weight’ and ‘x-grad derivative’. They have already been set up according to the requirement of TOMOFAST-x.</w:t>
        </w:r>
      </w:ins>
    </w:p>
    <w:p w14:paraId="28897F97" w14:textId="68ED905F" w:rsidR="00865BA3" w:rsidRDefault="00865BA3">
      <w:pPr>
        <w:rPr>
          <w:ins w:id="6074" w:author="Jeremie Giraud" w:date="2019-08-08T16:18:00Z"/>
        </w:rPr>
        <w:pPrChange w:id="6075" w:author="Jeremie Giraud" w:date="2019-08-08T16:25:00Z">
          <w:pPr>
            <w:pStyle w:val="ListParagraph"/>
            <w:numPr>
              <w:numId w:val="137"/>
            </w:numPr>
            <w:ind w:hanging="360"/>
          </w:pPr>
        </w:pPrChange>
      </w:pPr>
    </w:p>
    <w:p w14:paraId="53F9D8AB" w14:textId="77777777" w:rsidR="00865BA3" w:rsidRDefault="00865BA3">
      <w:pPr>
        <w:pStyle w:val="Caption"/>
        <w:rPr>
          <w:ins w:id="6076" w:author="Jeremie Giraud" w:date="2019-08-08T16:25:00Z"/>
        </w:rPr>
        <w:pPrChange w:id="6077" w:author="Jeremie Giraud" w:date="2019-08-08T16:25:00Z">
          <w:pPr>
            <w:pStyle w:val="Caption"/>
            <w:numPr>
              <w:numId w:val="137"/>
            </w:numPr>
            <w:ind w:left="720" w:hanging="360"/>
          </w:pPr>
        </w:pPrChange>
      </w:pPr>
      <w:ins w:id="6078" w:author="Jeremie Giraud" w:date="2019-08-08T16:25:00Z">
        <w:r>
          <w:t xml:space="preserve">Table </w:t>
        </w:r>
        <w:r>
          <w:fldChar w:fldCharType="begin"/>
        </w:r>
        <w:r>
          <w:instrText xml:space="preserve"> SEQ Table \* ARABIC </w:instrText>
        </w:r>
        <w:r>
          <w:fldChar w:fldCharType="separate"/>
        </w:r>
        <w:r>
          <w:rPr>
            <w:noProof/>
          </w:rPr>
          <w:t>15</w:t>
        </w:r>
        <w:r>
          <w:fldChar w:fldCharType="end"/>
        </w:r>
        <w:r>
          <w:t xml:space="preserve">. </w:t>
        </w:r>
        <w:r w:rsidRPr="00F14A1C">
          <w:t xml:space="preserve">Damping-gradient constraints parameters </w:t>
        </w:r>
        <w:r>
          <w:t>section of parfile.</w:t>
        </w:r>
      </w:ins>
    </w:p>
    <w:tbl>
      <w:tblPr>
        <w:tblW w:w="9072" w:type="dxa"/>
        <w:tblInd w:w="-10" w:type="dxa"/>
        <w:tblLook w:val="04A0" w:firstRow="1" w:lastRow="0" w:firstColumn="1" w:lastColumn="0" w:noHBand="0" w:noVBand="1"/>
        <w:tblPrChange w:id="6079" w:author="Jeremie Giraud" w:date="2019-08-08T16:25:00Z">
          <w:tblPr>
            <w:tblW w:w="3100" w:type="dxa"/>
            <w:tblInd w:w="-10" w:type="dxa"/>
            <w:tblLook w:val="04A0" w:firstRow="1" w:lastRow="0" w:firstColumn="1" w:lastColumn="0" w:noHBand="0" w:noVBand="1"/>
          </w:tblPr>
        </w:tblPrChange>
      </w:tblPr>
      <w:tblGrid>
        <w:gridCol w:w="4253"/>
        <w:gridCol w:w="3118"/>
        <w:gridCol w:w="1701"/>
        <w:tblGridChange w:id="6080">
          <w:tblGrid>
            <w:gridCol w:w="1256"/>
            <w:gridCol w:w="1040"/>
            <w:gridCol w:w="1576"/>
          </w:tblGrid>
        </w:tblGridChange>
      </w:tblGrid>
      <w:tr w:rsidR="00865BA3" w:rsidRPr="00865BA3" w14:paraId="22E5CA31" w14:textId="77777777" w:rsidTr="00865BA3">
        <w:trPr>
          <w:trHeight w:val="330"/>
          <w:ins w:id="6081" w:author="Jeremie Giraud" w:date="2019-08-08T16:25:00Z"/>
          <w:trPrChange w:id="6082" w:author="Jeremie Giraud" w:date="2019-08-08T16:25:00Z">
            <w:trPr>
              <w:trHeight w:val="330"/>
            </w:trPr>
          </w:trPrChange>
        </w:trPr>
        <w:tc>
          <w:tcPr>
            <w:tcW w:w="4253"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Change w:id="6083" w:author="Jeremie Giraud" w:date="2019-08-08T16:25:00Z">
              <w:tcPr>
                <w:tcW w:w="960"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tcPrChange>
          </w:tcPr>
          <w:p w14:paraId="3D26961C" w14:textId="77777777" w:rsidR="00865BA3" w:rsidRPr="00865BA3" w:rsidRDefault="00865BA3" w:rsidP="00865BA3">
            <w:pPr>
              <w:spacing w:after="0" w:line="240" w:lineRule="auto"/>
              <w:rPr>
                <w:ins w:id="6084" w:author="Jeremie Giraud" w:date="2019-08-08T16:25:00Z"/>
                <w:rFonts w:ascii="Times New Roman" w:eastAsia="Times New Roman" w:hAnsi="Times New Roman" w:cs="Times New Roman"/>
                <w:color w:val="000000"/>
                <w:sz w:val="24"/>
                <w:szCs w:val="24"/>
                <w:lang w:eastAsia="en-AU"/>
              </w:rPr>
            </w:pPr>
            <w:ins w:id="6085" w:author="Jeremie Giraud" w:date="2019-08-08T16:25:00Z">
              <w:r w:rsidRPr="00865BA3">
                <w:rPr>
                  <w:rFonts w:ascii="Times New Roman" w:eastAsia="Times New Roman" w:hAnsi="Times New Roman" w:cs="Times New Roman"/>
                  <w:color w:val="000000"/>
                  <w:sz w:val="24"/>
                  <w:szCs w:val="24"/>
                  <w:lang w:eastAsia="en-AU"/>
                </w:rPr>
                <w:t>Parameter</w:t>
              </w:r>
            </w:ins>
          </w:p>
        </w:tc>
        <w:tc>
          <w:tcPr>
            <w:tcW w:w="3118" w:type="dxa"/>
            <w:tcBorders>
              <w:top w:val="single" w:sz="8" w:space="0" w:color="BFBFBF"/>
              <w:left w:val="nil"/>
              <w:bottom w:val="single" w:sz="8" w:space="0" w:color="BFBFBF"/>
              <w:right w:val="single" w:sz="8" w:space="0" w:color="BFBFBF"/>
            </w:tcBorders>
            <w:shd w:val="clear" w:color="auto" w:fill="auto"/>
            <w:noWrap/>
            <w:vAlign w:val="center"/>
            <w:hideMark/>
            <w:tcPrChange w:id="6086" w:author="Jeremie Giraud" w:date="2019-08-08T16:25:00Z">
              <w:tcPr>
                <w:tcW w:w="104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0C59757C" w14:textId="77777777" w:rsidR="00865BA3" w:rsidRPr="00865BA3" w:rsidRDefault="00865BA3" w:rsidP="00865BA3">
            <w:pPr>
              <w:spacing w:after="0" w:line="240" w:lineRule="auto"/>
              <w:rPr>
                <w:ins w:id="6087" w:author="Jeremie Giraud" w:date="2019-08-08T16:25:00Z"/>
                <w:rFonts w:ascii="Times New Roman" w:eastAsia="Times New Roman" w:hAnsi="Times New Roman" w:cs="Times New Roman"/>
                <w:color w:val="000000"/>
                <w:sz w:val="24"/>
                <w:szCs w:val="24"/>
                <w:lang w:eastAsia="en-AU"/>
              </w:rPr>
            </w:pPr>
            <w:ins w:id="6088" w:author="Jeremie Giraud" w:date="2019-08-08T16:25:00Z">
              <w:r w:rsidRPr="00865BA3">
                <w:rPr>
                  <w:rFonts w:ascii="Times New Roman" w:eastAsia="Times New Roman" w:hAnsi="Times New Roman" w:cs="Times New Roman"/>
                  <w:color w:val="000000"/>
                  <w:sz w:val="24"/>
                  <w:szCs w:val="24"/>
                  <w:lang w:eastAsia="en-AU"/>
                </w:rPr>
                <w:t>Value for example case</w:t>
              </w:r>
            </w:ins>
          </w:p>
        </w:tc>
        <w:tc>
          <w:tcPr>
            <w:tcW w:w="1701" w:type="dxa"/>
            <w:tcBorders>
              <w:top w:val="single" w:sz="8" w:space="0" w:color="BFBFBF"/>
              <w:left w:val="nil"/>
              <w:bottom w:val="single" w:sz="8" w:space="0" w:color="BFBFBF"/>
              <w:right w:val="single" w:sz="8" w:space="0" w:color="BFBFBF"/>
            </w:tcBorders>
            <w:shd w:val="clear" w:color="auto" w:fill="auto"/>
            <w:noWrap/>
            <w:vAlign w:val="center"/>
            <w:hideMark/>
            <w:tcPrChange w:id="6089" w:author="Jeremie Giraud" w:date="2019-08-08T16:25:00Z">
              <w:tcPr>
                <w:tcW w:w="1100" w:type="dxa"/>
                <w:tcBorders>
                  <w:top w:val="single" w:sz="8" w:space="0" w:color="BFBFBF"/>
                  <w:left w:val="nil"/>
                  <w:bottom w:val="single" w:sz="8" w:space="0" w:color="BFBFBF"/>
                  <w:right w:val="single" w:sz="8" w:space="0" w:color="BFBFBF"/>
                </w:tcBorders>
                <w:shd w:val="clear" w:color="auto" w:fill="auto"/>
                <w:noWrap/>
                <w:vAlign w:val="center"/>
                <w:hideMark/>
              </w:tcPr>
            </w:tcPrChange>
          </w:tcPr>
          <w:p w14:paraId="5EFCCA32" w14:textId="77777777" w:rsidR="00865BA3" w:rsidRPr="00865BA3" w:rsidRDefault="00865BA3" w:rsidP="00865BA3">
            <w:pPr>
              <w:spacing w:after="0" w:line="240" w:lineRule="auto"/>
              <w:rPr>
                <w:ins w:id="6090" w:author="Jeremie Giraud" w:date="2019-08-08T16:25:00Z"/>
                <w:rFonts w:ascii="Times New Roman" w:eastAsia="Times New Roman" w:hAnsi="Times New Roman" w:cs="Times New Roman"/>
                <w:color w:val="000000"/>
                <w:sz w:val="24"/>
                <w:szCs w:val="24"/>
                <w:lang w:eastAsia="en-AU"/>
              </w:rPr>
            </w:pPr>
            <w:ins w:id="6091" w:author="Jeremie Giraud" w:date="2019-08-08T16:25:00Z">
              <w:r w:rsidRPr="00865BA3">
                <w:rPr>
                  <w:rFonts w:ascii="Times New Roman" w:eastAsia="Times New Roman" w:hAnsi="Times New Roman" w:cs="Times New Roman"/>
                  <w:color w:val="000000"/>
                  <w:sz w:val="24"/>
                  <w:szCs w:val="24"/>
                  <w:lang w:eastAsia="en-AU"/>
                </w:rPr>
                <w:t xml:space="preserve">Range/remark </w:t>
              </w:r>
            </w:ins>
          </w:p>
        </w:tc>
      </w:tr>
      <w:tr w:rsidR="00865BA3" w:rsidRPr="00865BA3" w14:paraId="7C0D4837" w14:textId="77777777" w:rsidTr="00835583">
        <w:trPr>
          <w:trHeight w:val="330"/>
          <w:ins w:id="6092" w:author="Jeremie Giraud" w:date="2019-08-08T16:25:00Z"/>
          <w:trPrChange w:id="6093" w:author="Jeremie Giraud" w:date="2019-08-08T16:26: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6094" w:author="Jeremie Giraud" w:date="2019-08-08T16:26: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648A6E19" w14:textId="77777777" w:rsidR="00865BA3" w:rsidRPr="00865BA3" w:rsidRDefault="00865BA3" w:rsidP="00865BA3">
            <w:pPr>
              <w:spacing w:after="0" w:line="240" w:lineRule="auto"/>
              <w:rPr>
                <w:ins w:id="6095" w:author="Jeremie Giraud" w:date="2019-08-08T16:25:00Z"/>
                <w:rFonts w:ascii="Times New Roman" w:eastAsia="Times New Roman" w:hAnsi="Times New Roman" w:cs="Times New Roman"/>
                <w:color w:val="000000"/>
                <w:sz w:val="24"/>
                <w:szCs w:val="24"/>
                <w:lang w:eastAsia="en-AU"/>
              </w:rPr>
            </w:pPr>
            <w:ins w:id="6096" w:author="Jeremie Giraud" w:date="2019-08-08T16:25:00Z">
              <w:r w:rsidRPr="00865BA3">
                <w:rPr>
                  <w:rFonts w:ascii="Times New Roman" w:eastAsia="Times New Roman" w:hAnsi="Times New Roman" w:cs="Times New Roman"/>
                  <w:color w:val="000000"/>
                  <w:sz w:val="24"/>
                  <w:szCs w:val="24"/>
                  <w:lang w:eastAsia="en-AU"/>
                </w:rPr>
                <w:t>******* Cross-gradient constraints ****</w:t>
              </w:r>
            </w:ins>
          </w:p>
        </w:tc>
        <w:tc>
          <w:tcPr>
            <w:tcW w:w="3118" w:type="dxa"/>
            <w:tcBorders>
              <w:top w:val="nil"/>
              <w:left w:val="nil"/>
              <w:bottom w:val="single" w:sz="8" w:space="0" w:color="BFBFBF"/>
              <w:right w:val="single" w:sz="8" w:space="0" w:color="BFBFBF"/>
            </w:tcBorders>
            <w:shd w:val="clear" w:color="auto" w:fill="auto"/>
            <w:noWrap/>
            <w:hideMark/>
            <w:tcPrChange w:id="6097" w:author="Jeremie Giraud" w:date="2019-08-08T16:26:00Z">
              <w:tcPr>
                <w:tcW w:w="1040" w:type="dxa"/>
                <w:tcBorders>
                  <w:top w:val="nil"/>
                  <w:left w:val="nil"/>
                  <w:bottom w:val="single" w:sz="8" w:space="0" w:color="BFBFBF"/>
                  <w:right w:val="single" w:sz="8" w:space="0" w:color="BFBFBF"/>
                </w:tcBorders>
                <w:shd w:val="clear" w:color="auto" w:fill="auto"/>
                <w:noWrap/>
                <w:vAlign w:val="center"/>
                <w:hideMark/>
              </w:tcPr>
            </w:tcPrChange>
          </w:tcPr>
          <w:p w14:paraId="2DAEAD0B" w14:textId="5772320B" w:rsidR="00865BA3" w:rsidRPr="00865BA3" w:rsidRDefault="00865BA3">
            <w:pPr>
              <w:spacing w:after="0" w:line="240" w:lineRule="auto"/>
              <w:rPr>
                <w:ins w:id="6098" w:author="Jeremie Giraud" w:date="2019-08-08T16:25:00Z"/>
                <w:rFonts w:ascii="Times New Roman" w:eastAsia="Times New Roman" w:hAnsi="Times New Roman" w:cs="Times New Roman"/>
                <w:color w:val="000000"/>
                <w:sz w:val="24"/>
                <w:szCs w:val="24"/>
                <w:lang w:eastAsia="en-AU"/>
              </w:rPr>
            </w:pPr>
            <w:ins w:id="6099" w:author="Jeremie Giraud" w:date="2019-08-08T16:26:00Z">
              <w:r w:rsidRPr="00C97C52">
                <w:rPr>
                  <w:rFonts w:ascii="Times New Roman" w:eastAsia="Times New Roman" w:hAnsi="Times New Roman" w:cs="Times New Roman"/>
                  <w:color w:val="000000"/>
                  <w:sz w:val="24"/>
                  <w:szCs w:val="24"/>
                  <w:lang w:eastAsia="en-AU"/>
                </w:rPr>
                <w:t>N/A</w:t>
              </w:r>
            </w:ins>
          </w:p>
        </w:tc>
        <w:tc>
          <w:tcPr>
            <w:tcW w:w="1701" w:type="dxa"/>
            <w:tcBorders>
              <w:top w:val="nil"/>
              <w:left w:val="nil"/>
              <w:bottom w:val="single" w:sz="8" w:space="0" w:color="BFBFBF"/>
              <w:right w:val="single" w:sz="8" w:space="0" w:color="BFBFBF"/>
            </w:tcBorders>
            <w:shd w:val="clear" w:color="auto" w:fill="auto"/>
            <w:noWrap/>
            <w:hideMark/>
            <w:tcPrChange w:id="6100" w:author="Jeremie Giraud" w:date="2019-08-08T16:26:00Z">
              <w:tcPr>
                <w:tcW w:w="1100" w:type="dxa"/>
                <w:tcBorders>
                  <w:top w:val="nil"/>
                  <w:left w:val="nil"/>
                  <w:bottom w:val="single" w:sz="8" w:space="0" w:color="BFBFBF"/>
                  <w:right w:val="single" w:sz="8" w:space="0" w:color="BFBFBF"/>
                </w:tcBorders>
                <w:shd w:val="clear" w:color="auto" w:fill="auto"/>
                <w:noWrap/>
                <w:vAlign w:val="center"/>
                <w:hideMark/>
              </w:tcPr>
            </w:tcPrChange>
          </w:tcPr>
          <w:p w14:paraId="2131516B" w14:textId="4AA8ACA9" w:rsidR="00865BA3" w:rsidRPr="00865BA3" w:rsidRDefault="00865BA3" w:rsidP="00865BA3">
            <w:pPr>
              <w:spacing w:after="0" w:line="240" w:lineRule="auto"/>
              <w:rPr>
                <w:ins w:id="6101" w:author="Jeremie Giraud" w:date="2019-08-08T16:25:00Z"/>
                <w:rFonts w:ascii="Times New Roman" w:eastAsia="Times New Roman" w:hAnsi="Times New Roman" w:cs="Times New Roman"/>
                <w:color w:val="000000"/>
                <w:sz w:val="24"/>
                <w:szCs w:val="24"/>
                <w:lang w:eastAsia="en-AU"/>
              </w:rPr>
            </w:pPr>
            <w:ins w:id="6102" w:author="Jeremie Giraud" w:date="2019-08-08T16:26:00Z">
              <w:r w:rsidRPr="00C97C52">
                <w:rPr>
                  <w:rFonts w:ascii="Times New Roman" w:eastAsia="Times New Roman" w:hAnsi="Times New Roman" w:cs="Times New Roman"/>
                  <w:color w:val="000000"/>
                  <w:sz w:val="24"/>
                  <w:szCs w:val="24"/>
                  <w:lang w:eastAsia="en-AU"/>
                </w:rPr>
                <w:t>N/A</w:t>
              </w:r>
            </w:ins>
          </w:p>
        </w:tc>
      </w:tr>
      <w:tr w:rsidR="00865BA3" w:rsidRPr="00865BA3" w14:paraId="69BD4F2A" w14:textId="77777777" w:rsidTr="00835583">
        <w:trPr>
          <w:trHeight w:val="330"/>
          <w:ins w:id="6103" w:author="Jeremie Giraud" w:date="2019-08-08T16:25:00Z"/>
          <w:trPrChange w:id="6104" w:author="Jeremie Giraud" w:date="2019-08-08T16:26: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6105" w:author="Jeremie Giraud" w:date="2019-08-08T16:26: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49857B9" w14:textId="77777777" w:rsidR="00865BA3" w:rsidRPr="00865BA3" w:rsidRDefault="00865BA3" w:rsidP="00865BA3">
            <w:pPr>
              <w:spacing w:after="0" w:line="240" w:lineRule="auto"/>
              <w:rPr>
                <w:ins w:id="6106" w:author="Jeremie Giraud" w:date="2019-08-08T16:25:00Z"/>
                <w:rFonts w:ascii="Times New Roman" w:eastAsia="Times New Roman" w:hAnsi="Times New Roman" w:cs="Times New Roman"/>
                <w:color w:val="000000"/>
                <w:sz w:val="24"/>
                <w:szCs w:val="24"/>
                <w:lang w:eastAsia="en-AU"/>
              </w:rPr>
            </w:pPr>
            <w:ins w:id="6107" w:author="Jeremie Giraud" w:date="2019-08-08T16:25:00Z">
              <w:r w:rsidRPr="00865BA3">
                <w:rPr>
                  <w:rFonts w:ascii="Times New Roman" w:eastAsia="Times New Roman" w:hAnsi="Times New Roman" w:cs="Times New Roman"/>
                  <w:color w:val="000000"/>
                  <w:sz w:val="24"/>
                  <w:szCs w:val="24"/>
                  <w:lang w:eastAsia="en-AU"/>
                </w:rPr>
                <w:t xml:space="preserve">cross-gradient weight                  </w:t>
              </w:r>
            </w:ins>
          </w:p>
        </w:tc>
        <w:tc>
          <w:tcPr>
            <w:tcW w:w="3118" w:type="dxa"/>
            <w:tcBorders>
              <w:top w:val="nil"/>
              <w:left w:val="nil"/>
              <w:bottom w:val="single" w:sz="8" w:space="0" w:color="BFBFBF"/>
              <w:right w:val="single" w:sz="8" w:space="0" w:color="BFBFBF"/>
            </w:tcBorders>
            <w:shd w:val="clear" w:color="auto" w:fill="auto"/>
            <w:noWrap/>
            <w:vAlign w:val="center"/>
            <w:hideMark/>
            <w:tcPrChange w:id="6108" w:author="Jeremie Giraud" w:date="2019-08-08T16:26:00Z">
              <w:tcPr>
                <w:tcW w:w="1040" w:type="dxa"/>
                <w:tcBorders>
                  <w:top w:val="nil"/>
                  <w:left w:val="nil"/>
                  <w:bottom w:val="single" w:sz="8" w:space="0" w:color="BFBFBF"/>
                  <w:right w:val="single" w:sz="8" w:space="0" w:color="BFBFBF"/>
                </w:tcBorders>
                <w:shd w:val="clear" w:color="auto" w:fill="auto"/>
                <w:noWrap/>
                <w:vAlign w:val="center"/>
                <w:hideMark/>
              </w:tcPr>
            </w:tcPrChange>
          </w:tcPr>
          <w:p w14:paraId="036A23DC" w14:textId="77777777" w:rsidR="00865BA3" w:rsidRPr="00865BA3" w:rsidRDefault="00865BA3">
            <w:pPr>
              <w:spacing w:after="0" w:line="240" w:lineRule="auto"/>
              <w:rPr>
                <w:ins w:id="6109" w:author="Jeremie Giraud" w:date="2019-08-08T16:25:00Z"/>
                <w:rFonts w:ascii="Times New Roman" w:eastAsia="Times New Roman" w:hAnsi="Times New Roman" w:cs="Times New Roman"/>
                <w:color w:val="000000"/>
                <w:sz w:val="24"/>
                <w:szCs w:val="24"/>
                <w:lang w:eastAsia="en-AU"/>
              </w:rPr>
            </w:pPr>
            <w:ins w:id="6110" w:author="Jeremie Giraud" w:date="2019-08-08T16:25:00Z">
              <w:r w:rsidRPr="00865BA3">
                <w:rPr>
                  <w:rFonts w:ascii="Times New Roman" w:eastAsia="Times New Roman" w:hAnsi="Times New Roman" w:cs="Times New Roman"/>
                  <w:color w:val="000000"/>
                  <w:sz w:val="24"/>
                  <w:szCs w:val="24"/>
                  <w:lang w:eastAsia="en-AU"/>
                </w:rPr>
                <w:t xml:space="preserve"> 1.d-4</w:t>
              </w:r>
            </w:ins>
          </w:p>
        </w:tc>
        <w:tc>
          <w:tcPr>
            <w:tcW w:w="1701" w:type="dxa"/>
            <w:tcBorders>
              <w:top w:val="nil"/>
              <w:left w:val="nil"/>
              <w:bottom w:val="single" w:sz="8" w:space="0" w:color="BFBFBF"/>
              <w:right w:val="single" w:sz="8" w:space="0" w:color="BFBFBF"/>
            </w:tcBorders>
            <w:shd w:val="clear" w:color="auto" w:fill="auto"/>
            <w:noWrap/>
            <w:hideMark/>
            <w:tcPrChange w:id="6111" w:author="Jeremie Giraud" w:date="2019-08-08T16:26:00Z">
              <w:tcPr>
                <w:tcW w:w="1100" w:type="dxa"/>
                <w:tcBorders>
                  <w:top w:val="nil"/>
                  <w:left w:val="nil"/>
                  <w:bottom w:val="single" w:sz="8" w:space="0" w:color="BFBFBF"/>
                  <w:right w:val="single" w:sz="8" w:space="0" w:color="BFBFBF"/>
                </w:tcBorders>
                <w:shd w:val="clear" w:color="auto" w:fill="auto"/>
                <w:noWrap/>
                <w:vAlign w:val="center"/>
                <w:hideMark/>
              </w:tcPr>
            </w:tcPrChange>
          </w:tcPr>
          <w:p w14:paraId="19EE659F" w14:textId="1CB9ACB6" w:rsidR="00865BA3" w:rsidRPr="00865BA3" w:rsidRDefault="00865BA3" w:rsidP="00865BA3">
            <w:pPr>
              <w:spacing w:after="0" w:line="240" w:lineRule="auto"/>
              <w:rPr>
                <w:ins w:id="6112" w:author="Jeremie Giraud" w:date="2019-08-08T16:25:00Z"/>
                <w:rFonts w:ascii="Times New Roman" w:eastAsia="Times New Roman" w:hAnsi="Times New Roman" w:cs="Times New Roman"/>
                <w:color w:val="000000"/>
                <w:sz w:val="24"/>
                <w:szCs w:val="24"/>
                <w:lang w:eastAsia="en-AU"/>
              </w:rPr>
            </w:pPr>
            <w:ins w:id="6113" w:author="Jeremie Giraud" w:date="2019-08-08T16:26:00Z">
              <w:r w:rsidRPr="00E042D7">
                <w:rPr>
                  <w:rFonts w:ascii="Times New Roman" w:eastAsia="Times New Roman" w:hAnsi="Times New Roman" w:cs="Times New Roman"/>
                  <w:color w:val="000000"/>
                  <w:sz w:val="24"/>
                  <w:szCs w:val="24"/>
                  <w:lang w:eastAsia="en-AU"/>
                </w:rPr>
                <w:t>Survey dependant</w:t>
              </w:r>
            </w:ins>
          </w:p>
        </w:tc>
      </w:tr>
      <w:tr w:rsidR="00865BA3" w:rsidRPr="00865BA3" w14:paraId="5FD13269" w14:textId="77777777" w:rsidTr="00835583">
        <w:trPr>
          <w:trHeight w:val="330"/>
          <w:ins w:id="6114" w:author="Jeremie Giraud" w:date="2019-08-08T16:25:00Z"/>
          <w:trPrChange w:id="6115" w:author="Jeremie Giraud" w:date="2019-08-08T16:26: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6116" w:author="Jeremie Giraud" w:date="2019-08-08T16:26: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1E92E643" w14:textId="77777777" w:rsidR="00865BA3" w:rsidRPr="00865BA3" w:rsidRDefault="00865BA3" w:rsidP="00865BA3">
            <w:pPr>
              <w:spacing w:after="0" w:line="240" w:lineRule="auto"/>
              <w:rPr>
                <w:ins w:id="6117" w:author="Jeremie Giraud" w:date="2019-08-08T16:25:00Z"/>
                <w:rFonts w:ascii="Times New Roman" w:eastAsia="Times New Roman" w:hAnsi="Times New Roman" w:cs="Times New Roman"/>
                <w:color w:val="000000"/>
                <w:sz w:val="24"/>
                <w:szCs w:val="24"/>
                <w:lang w:eastAsia="en-AU"/>
              </w:rPr>
            </w:pPr>
            <w:ins w:id="6118" w:author="Jeremie Giraud" w:date="2019-08-08T16:25:00Z">
              <w:r w:rsidRPr="00865BA3">
                <w:rPr>
                  <w:rFonts w:ascii="Times New Roman" w:eastAsia="Times New Roman" w:hAnsi="Times New Roman" w:cs="Times New Roman"/>
                  <w:color w:val="000000"/>
                  <w:sz w:val="24"/>
                  <w:szCs w:val="24"/>
                  <w:lang w:eastAsia="en-AU"/>
                </w:rPr>
                <w:t xml:space="preserve">num of iterations in method of weights </w:t>
              </w:r>
            </w:ins>
          </w:p>
        </w:tc>
        <w:tc>
          <w:tcPr>
            <w:tcW w:w="3118" w:type="dxa"/>
            <w:tcBorders>
              <w:top w:val="nil"/>
              <w:left w:val="nil"/>
              <w:bottom w:val="single" w:sz="8" w:space="0" w:color="BFBFBF"/>
              <w:right w:val="single" w:sz="8" w:space="0" w:color="BFBFBF"/>
            </w:tcBorders>
            <w:shd w:val="clear" w:color="auto" w:fill="auto"/>
            <w:noWrap/>
            <w:vAlign w:val="center"/>
            <w:hideMark/>
            <w:tcPrChange w:id="6119" w:author="Jeremie Giraud" w:date="2019-08-08T16:26:00Z">
              <w:tcPr>
                <w:tcW w:w="1040" w:type="dxa"/>
                <w:tcBorders>
                  <w:top w:val="nil"/>
                  <w:left w:val="nil"/>
                  <w:bottom w:val="single" w:sz="8" w:space="0" w:color="BFBFBF"/>
                  <w:right w:val="single" w:sz="8" w:space="0" w:color="BFBFBF"/>
                </w:tcBorders>
                <w:shd w:val="clear" w:color="auto" w:fill="auto"/>
                <w:noWrap/>
                <w:vAlign w:val="center"/>
                <w:hideMark/>
              </w:tcPr>
            </w:tcPrChange>
          </w:tcPr>
          <w:p w14:paraId="04985051" w14:textId="77777777" w:rsidR="00865BA3" w:rsidRPr="00865BA3" w:rsidRDefault="00865BA3">
            <w:pPr>
              <w:spacing w:after="0" w:line="240" w:lineRule="auto"/>
              <w:rPr>
                <w:ins w:id="6120" w:author="Jeremie Giraud" w:date="2019-08-08T16:25:00Z"/>
                <w:rFonts w:ascii="Times New Roman" w:eastAsia="Times New Roman" w:hAnsi="Times New Roman" w:cs="Times New Roman"/>
                <w:color w:val="000000"/>
                <w:sz w:val="24"/>
                <w:szCs w:val="24"/>
                <w:lang w:eastAsia="en-AU"/>
              </w:rPr>
              <w:pPrChange w:id="6121" w:author="Jeremie Giraud" w:date="2019-08-08T16:25:00Z">
                <w:pPr>
                  <w:spacing w:after="0" w:line="240" w:lineRule="auto"/>
                  <w:jc w:val="right"/>
                </w:pPr>
              </w:pPrChange>
            </w:pPr>
            <w:ins w:id="6122" w:author="Jeremie Giraud" w:date="2019-08-08T16:25:00Z">
              <w:r w:rsidRPr="00865BA3">
                <w:rPr>
                  <w:rFonts w:ascii="Times New Roman" w:eastAsia="Times New Roman" w:hAnsi="Times New Roman" w:cs="Times New Roman"/>
                  <w:color w:val="000000"/>
                  <w:sz w:val="24"/>
                  <w:szCs w:val="24"/>
                  <w:lang w:eastAsia="en-AU"/>
                </w:rPr>
                <w:t>0</w:t>
              </w:r>
            </w:ins>
          </w:p>
        </w:tc>
        <w:tc>
          <w:tcPr>
            <w:tcW w:w="1701" w:type="dxa"/>
            <w:tcBorders>
              <w:top w:val="nil"/>
              <w:left w:val="nil"/>
              <w:bottom w:val="single" w:sz="8" w:space="0" w:color="BFBFBF"/>
              <w:right w:val="single" w:sz="8" w:space="0" w:color="BFBFBF"/>
            </w:tcBorders>
            <w:shd w:val="clear" w:color="auto" w:fill="auto"/>
            <w:noWrap/>
            <w:hideMark/>
            <w:tcPrChange w:id="6123" w:author="Jeremie Giraud" w:date="2019-08-08T16:26:00Z">
              <w:tcPr>
                <w:tcW w:w="1100" w:type="dxa"/>
                <w:tcBorders>
                  <w:top w:val="nil"/>
                  <w:left w:val="nil"/>
                  <w:bottom w:val="single" w:sz="8" w:space="0" w:color="BFBFBF"/>
                  <w:right w:val="single" w:sz="8" w:space="0" w:color="BFBFBF"/>
                </w:tcBorders>
                <w:shd w:val="clear" w:color="auto" w:fill="auto"/>
                <w:noWrap/>
                <w:vAlign w:val="center"/>
                <w:hideMark/>
              </w:tcPr>
            </w:tcPrChange>
          </w:tcPr>
          <w:p w14:paraId="624DDAD6" w14:textId="608235F0" w:rsidR="00865BA3" w:rsidRPr="00865BA3" w:rsidRDefault="00865BA3" w:rsidP="00865BA3">
            <w:pPr>
              <w:spacing w:after="0" w:line="240" w:lineRule="auto"/>
              <w:rPr>
                <w:ins w:id="6124" w:author="Jeremie Giraud" w:date="2019-08-08T16:25:00Z"/>
                <w:rFonts w:ascii="Times New Roman" w:eastAsia="Times New Roman" w:hAnsi="Times New Roman" w:cs="Times New Roman"/>
                <w:color w:val="000000"/>
                <w:sz w:val="24"/>
                <w:szCs w:val="24"/>
                <w:lang w:eastAsia="en-AU"/>
              </w:rPr>
            </w:pPr>
            <w:ins w:id="6125" w:author="Jeremie Giraud" w:date="2019-08-08T16:26:00Z">
              <w:r w:rsidRPr="00E042D7">
                <w:rPr>
                  <w:rFonts w:ascii="Times New Roman" w:eastAsia="Times New Roman" w:hAnsi="Times New Roman" w:cs="Times New Roman"/>
                  <w:color w:val="000000"/>
                  <w:sz w:val="24"/>
                  <w:szCs w:val="24"/>
                  <w:lang w:eastAsia="en-AU"/>
                </w:rPr>
                <w:t>Survey dependant</w:t>
              </w:r>
            </w:ins>
          </w:p>
        </w:tc>
      </w:tr>
      <w:tr w:rsidR="00865BA3" w:rsidRPr="00865BA3" w14:paraId="24C128CC" w14:textId="77777777" w:rsidTr="00835583">
        <w:trPr>
          <w:trHeight w:val="330"/>
          <w:ins w:id="6126" w:author="Jeremie Giraud" w:date="2019-08-08T16:25:00Z"/>
          <w:trPrChange w:id="6127" w:author="Jeremie Giraud" w:date="2019-08-08T16:26:00Z">
            <w:trPr>
              <w:trHeight w:val="330"/>
            </w:trPr>
          </w:trPrChange>
        </w:trPr>
        <w:tc>
          <w:tcPr>
            <w:tcW w:w="4253" w:type="dxa"/>
            <w:tcBorders>
              <w:top w:val="nil"/>
              <w:left w:val="single" w:sz="8" w:space="0" w:color="BFBFBF"/>
              <w:bottom w:val="single" w:sz="8" w:space="0" w:color="BFBFBF"/>
              <w:right w:val="single" w:sz="8" w:space="0" w:color="BFBFBF"/>
            </w:tcBorders>
            <w:shd w:val="clear" w:color="auto" w:fill="auto"/>
            <w:noWrap/>
            <w:vAlign w:val="center"/>
            <w:hideMark/>
            <w:tcPrChange w:id="6128" w:author="Jeremie Giraud" w:date="2019-08-08T16:26:00Z">
              <w:tcPr>
                <w:tcW w:w="960"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7787CAD8" w14:textId="77777777" w:rsidR="00865BA3" w:rsidRPr="00865BA3" w:rsidRDefault="00865BA3" w:rsidP="00865BA3">
            <w:pPr>
              <w:spacing w:after="0" w:line="240" w:lineRule="auto"/>
              <w:rPr>
                <w:ins w:id="6129" w:author="Jeremie Giraud" w:date="2019-08-08T16:25:00Z"/>
                <w:rFonts w:ascii="Times New Roman" w:eastAsia="Times New Roman" w:hAnsi="Times New Roman" w:cs="Times New Roman"/>
                <w:color w:val="000000"/>
                <w:sz w:val="24"/>
                <w:szCs w:val="24"/>
                <w:lang w:eastAsia="en-AU"/>
              </w:rPr>
            </w:pPr>
            <w:ins w:id="6130" w:author="Jeremie Giraud" w:date="2019-08-08T16:25:00Z">
              <w:r w:rsidRPr="00865BA3">
                <w:rPr>
                  <w:rFonts w:ascii="Times New Roman" w:eastAsia="Times New Roman" w:hAnsi="Times New Roman" w:cs="Times New Roman"/>
                  <w:color w:val="000000"/>
                  <w:sz w:val="24"/>
                  <w:szCs w:val="24"/>
                  <w:lang w:eastAsia="en-AU"/>
                </w:rPr>
                <w:t xml:space="preserve">x-grad deriv (1-fwd, 2-cent, 3-mixed)  </w:t>
              </w:r>
            </w:ins>
          </w:p>
        </w:tc>
        <w:tc>
          <w:tcPr>
            <w:tcW w:w="3118" w:type="dxa"/>
            <w:tcBorders>
              <w:top w:val="nil"/>
              <w:left w:val="nil"/>
              <w:bottom w:val="single" w:sz="8" w:space="0" w:color="BFBFBF"/>
              <w:right w:val="single" w:sz="8" w:space="0" w:color="BFBFBF"/>
            </w:tcBorders>
            <w:shd w:val="clear" w:color="auto" w:fill="auto"/>
            <w:noWrap/>
            <w:vAlign w:val="center"/>
            <w:hideMark/>
            <w:tcPrChange w:id="6131" w:author="Jeremie Giraud" w:date="2019-08-08T16:26:00Z">
              <w:tcPr>
                <w:tcW w:w="1040" w:type="dxa"/>
                <w:tcBorders>
                  <w:top w:val="nil"/>
                  <w:left w:val="nil"/>
                  <w:bottom w:val="single" w:sz="8" w:space="0" w:color="BFBFBF"/>
                  <w:right w:val="single" w:sz="8" w:space="0" w:color="BFBFBF"/>
                </w:tcBorders>
                <w:shd w:val="clear" w:color="auto" w:fill="auto"/>
                <w:noWrap/>
                <w:vAlign w:val="center"/>
                <w:hideMark/>
              </w:tcPr>
            </w:tcPrChange>
          </w:tcPr>
          <w:p w14:paraId="2F7DC578" w14:textId="77777777" w:rsidR="00865BA3" w:rsidRPr="00865BA3" w:rsidRDefault="00865BA3">
            <w:pPr>
              <w:spacing w:after="0" w:line="240" w:lineRule="auto"/>
              <w:rPr>
                <w:ins w:id="6132" w:author="Jeremie Giraud" w:date="2019-08-08T16:25:00Z"/>
                <w:rFonts w:ascii="Times New Roman" w:eastAsia="Times New Roman" w:hAnsi="Times New Roman" w:cs="Times New Roman"/>
                <w:color w:val="000000"/>
                <w:sz w:val="24"/>
                <w:szCs w:val="24"/>
                <w:lang w:eastAsia="en-AU"/>
              </w:rPr>
              <w:pPrChange w:id="6133" w:author="Jeremie Giraud" w:date="2019-08-08T16:25:00Z">
                <w:pPr>
                  <w:spacing w:after="0" w:line="240" w:lineRule="auto"/>
                  <w:jc w:val="right"/>
                </w:pPr>
              </w:pPrChange>
            </w:pPr>
            <w:ins w:id="6134" w:author="Jeremie Giraud" w:date="2019-08-08T16:25:00Z">
              <w:r w:rsidRPr="00865BA3">
                <w:rPr>
                  <w:rFonts w:ascii="Times New Roman" w:eastAsia="Times New Roman" w:hAnsi="Times New Roman" w:cs="Times New Roman"/>
                  <w:color w:val="000000"/>
                  <w:sz w:val="24"/>
                  <w:szCs w:val="24"/>
                  <w:lang w:eastAsia="en-AU"/>
                </w:rPr>
                <w:t>1</w:t>
              </w:r>
            </w:ins>
          </w:p>
        </w:tc>
        <w:tc>
          <w:tcPr>
            <w:tcW w:w="1701" w:type="dxa"/>
            <w:tcBorders>
              <w:top w:val="nil"/>
              <w:left w:val="nil"/>
              <w:bottom w:val="single" w:sz="8" w:space="0" w:color="BFBFBF"/>
              <w:right w:val="single" w:sz="8" w:space="0" w:color="BFBFBF"/>
            </w:tcBorders>
            <w:shd w:val="clear" w:color="auto" w:fill="auto"/>
            <w:noWrap/>
            <w:hideMark/>
            <w:tcPrChange w:id="6135" w:author="Jeremie Giraud" w:date="2019-08-08T16:26:00Z">
              <w:tcPr>
                <w:tcW w:w="1100" w:type="dxa"/>
                <w:tcBorders>
                  <w:top w:val="nil"/>
                  <w:left w:val="nil"/>
                  <w:bottom w:val="single" w:sz="8" w:space="0" w:color="BFBFBF"/>
                  <w:right w:val="single" w:sz="8" w:space="0" w:color="BFBFBF"/>
                </w:tcBorders>
                <w:shd w:val="clear" w:color="auto" w:fill="auto"/>
                <w:noWrap/>
                <w:vAlign w:val="center"/>
                <w:hideMark/>
              </w:tcPr>
            </w:tcPrChange>
          </w:tcPr>
          <w:p w14:paraId="070D4FF5" w14:textId="2DE45FF0" w:rsidR="00865BA3" w:rsidRPr="00865BA3" w:rsidRDefault="00865BA3" w:rsidP="00865BA3">
            <w:pPr>
              <w:spacing w:after="0" w:line="240" w:lineRule="auto"/>
              <w:rPr>
                <w:ins w:id="6136" w:author="Jeremie Giraud" w:date="2019-08-08T16:25:00Z"/>
                <w:rFonts w:ascii="Times New Roman" w:eastAsia="Times New Roman" w:hAnsi="Times New Roman" w:cs="Times New Roman"/>
                <w:color w:val="000000"/>
                <w:sz w:val="24"/>
                <w:szCs w:val="24"/>
                <w:lang w:eastAsia="en-AU"/>
              </w:rPr>
            </w:pPr>
            <w:ins w:id="6137" w:author="Jeremie Giraud" w:date="2019-08-08T16:26:00Z">
              <w:r w:rsidRPr="00E042D7">
                <w:rPr>
                  <w:rFonts w:ascii="Times New Roman" w:eastAsia="Times New Roman" w:hAnsi="Times New Roman" w:cs="Times New Roman"/>
                  <w:color w:val="000000"/>
                  <w:sz w:val="24"/>
                  <w:szCs w:val="24"/>
                  <w:lang w:eastAsia="en-AU"/>
                </w:rPr>
                <w:t>Survey dependant</w:t>
              </w:r>
            </w:ins>
          </w:p>
        </w:tc>
      </w:tr>
    </w:tbl>
    <w:p w14:paraId="574CE10A" w14:textId="77777777" w:rsidR="00865BA3" w:rsidRDefault="00865BA3">
      <w:pPr>
        <w:rPr>
          <w:ins w:id="6138" w:author="Jeremie Giraud" w:date="2019-08-08T16:25:00Z"/>
        </w:rPr>
        <w:pPrChange w:id="6139" w:author="Ashwani Prabhakar" w:date="2019-07-16T16:00:00Z">
          <w:pPr>
            <w:pStyle w:val="ListParagraph"/>
            <w:numPr>
              <w:numId w:val="48"/>
            </w:numPr>
            <w:ind w:left="2160" w:hanging="360"/>
          </w:pPr>
        </w:pPrChange>
      </w:pPr>
    </w:p>
    <w:p w14:paraId="28C9AEAB" w14:textId="31605295" w:rsidR="007D2A24" w:rsidRPr="007D2A24" w:rsidDel="00BB40ED" w:rsidRDefault="00717D82">
      <w:pPr>
        <w:pStyle w:val="ListParagraph"/>
        <w:numPr>
          <w:ilvl w:val="0"/>
          <w:numId w:val="137"/>
        </w:numPr>
        <w:rPr>
          <w:ins w:id="6140" w:author="Jeremie Giraud" w:date="2019-08-08T12:43:00Z"/>
          <w:del w:id="6141" w:author="Jeremie Giraud" w:date="2019-08-08T16:18:00Z"/>
          <w:rPrChange w:id="6142" w:author="Jeremie Giraud" w:date="2019-08-08T12:43:00Z">
            <w:rPr>
              <w:ins w:id="6143" w:author="Jeremie Giraud" w:date="2019-08-08T12:43:00Z"/>
              <w:del w:id="6144" w:author="Jeremie Giraud" w:date="2019-08-08T16:18:00Z"/>
              <w:rFonts w:asciiTheme="majorHAnsi" w:eastAsiaTheme="majorEastAsia" w:hAnsiTheme="majorHAnsi" w:cstheme="majorBidi"/>
              <w:color w:val="2E74B5" w:themeColor="accent1" w:themeShade="BF"/>
              <w:sz w:val="32"/>
              <w:szCs w:val="32"/>
            </w:rPr>
          </w:rPrChange>
        </w:rPr>
        <w:pPrChange w:id="6145" w:author="Jeremie Giraud" w:date="2019-08-08T12:43:00Z">
          <w:pPr/>
        </w:pPrChange>
      </w:pPr>
      <w:ins w:id="6146" w:author="Ashwani Prabhakar" w:date="2019-07-16T14:26:00Z">
        <w:del w:id="6147" w:author="Jeremie Giraud" w:date="2019-08-08T16:18:00Z">
          <w:r w:rsidDel="00BB40ED">
            <w:delText xml:space="preserve">User </w:delText>
          </w:r>
        </w:del>
      </w:ins>
      <w:ins w:id="6148" w:author="Jeremie Giraud" w:date="2019-08-08T12:25:00Z">
        <w:del w:id="6149" w:author="Jeremie Giraud" w:date="2019-08-08T16:18:00Z">
          <w:r w:rsidR="009A5B53" w:rsidDel="00BB40ED">
            <w:delText xml:space="preserve">User </w:delText>
          </w:r>
        </w:del>
      </w:ins>
      <w:ins w:id="6150" w:author="Ashwani Prabhakar" w:date="2019-07-16T14:26:00Z">
        <w:del w:id="6151" w:author="Jeremie Giraud" w:date="2019-08-08T16:18:00Z">
          <w:r w:rsidDel="00BB40ED">
            <w:delText xml:space="preserve">can </w:delText>
          </w:r>
        </w:del>
      </w:ins>
      <w:ins w:id="6152" w:author="Ashwani Prabhakar" w:date="2019-07-16T16:01:00Z">
        <w:del w:id="6153" w:author="Jeremie Giraud" w:date="2019-08-08T16:18:00Z">
          <w:r w:rsidR="00701191" w:rsidDel="00BB40ED">
            <w:delText xml:space="preserve">put cross- gradient weight </w:delText>
          </w:r>
        </w:del>
      </w:ins>
      <w:ins w:id="6154" w:author="Ashwani Prabhakar" w:date="2019-07-16T16:43:00Z">
        <w:del w:id="6155" w:author="Jeremie Giraud" w:date="2019-08-08T16:18:00Z">
          <w:r w:rsidR="0080791C" w:rsidDel="00BB40ED">
            <w:delText>(Ws)</w:delText>
          </w:r>
        </w:del>
      </w:ins>
      <w:ins w:id="6156" w:author="Ashwani Prabhakar" w:date="2019-07-16T16:44:00Z">
        <w:del w:id="6157" w:author="Jeremie Giraud" w:date="2019-08-08T16:18:00Z">
          <w:r w:rsidR="0080791C" w:rsidDel="00BB40ED">
            <w:delText xml:space="preserve"> </w:delText>
          </w:r>
        </w:del>
      </w:ins>
      <w:ins w:id="6158" w:author="Ashwani Prabhakar" w:date="2019-07-16T16:43:00Z">
        <w:del w:id="6159" w:author="Jeremie Giraud" w:date="2019-08-08T16:18:00Z">
          <w:r w:rsidR="0080791C" w:rsidDel="00BB40ED">
            <w:delText>i</w:delText>
          </w:r>
        </w:del>
      </w:ins>
      <w:ins w:id="6160" w:author="Ashwani Prabhakar" w:date="2019-07-16T16:01:00Z">
        <w:del w:id="6161" w:author="Jeremie Giraud" w:date="2019-08-08T16:18:00Z">
          <w:r w:rsidR="00701191" w:rsidDel="00BB40ED">
            <w:delText xml:space="preserve">n order to run the </w:delText>
          </w:r>
        </w:del>
      </w:ins>
      <w:ins w:id="6162" w:author="Ashwani Prabhakar" w:date="2019-07-16T16:29:00Z">
        <w:del w:id="6163" w:author="Jeremie Giraud" w:date="2019-08-08T16:18:00Z">
          <w:r w:rsidR="009404AB" w:rsidDel="00BB40ED">
            <w:delText>structur</w:delText>
          </w:r>
        </w:del>
      </w:ins>
      <w:ins w:id="6164" w:author="Ashwani Prabhakar" w:date="2019-07-16T16:44:00Z">
        <w:del w:id="6165" w:author="Jeremie Giraud" w:date="2019-08-08T16:18:00Z">
          <w:r w:rsidR="0080791C" w:rsidDel="00BB40ED">
            <w:delText>al term. It can be visualized in the Geophysical Inverse Problem Equation which has been mentione</w:delText>
          </w:r>
        </w:del>
      </w:ins>
      <w:ins w:id="6166" w:author="Ashwani Prabhakar" w:date="2019-07-16T16:45:00Z">
        <w:del w:id="6167" w:author="Jeremie Giraud" w:date="2019-08-08T16:18:00Z">
          <w:r w:rsidR="0080791C" w:rsidDel="00BB40ED">
            <w:delText xml:space="preserve">d </w:delText>
          </w:r>
        </w:del>
      </w:ins>
      <w:ins w:id="6168" w:author="Ashwani Prabhakar" w:date="2019-07-16T16:44:00Z">
        <w:del w:id="6169" w:author="Jeremie Giraud" w:date="2019-08-08T16:18:00Z">
          <w:r w:rsidR="0080791C" w:rsidDel="00BB40ED">
            <w:delText xml:space="preserve">in the section </w:delText>
          </w:r>
        </w:del>
      </w:ins>
      <w:ins w:id="6170" w:author="Ashwani Prabhakar" w:date="2019-07-16T16:46:00Z">
        <w:del w:id="6171" w:author="Jeremie Giraud" w:date="2019-08-08T16:18:00Z">
          <w:r w:rsidR="0080791C" w:rsidDel="00BB40ED">
            <w:delText>‘</w:delText>
          </w:r>
        </w:del>
      </w:ins>
      <w:ins w:id="6172" w:author="Ashwani Prabhakar" w:date="2019-07-26T17:11:00Z">
        <w:del w:id="6173" w:author="Jeremie Giraud" w:date="2019-08-08T16:18:00Z">
          <w:r w:rsidR="002548FF" w:rsidRPr="002548FF" w:rsidDel="00BB40ED">
            <w:rPr>
              <w:color w:val="000000" w:themeColor="text1"/>
            </w:rPr>
            <w:fldChar w:fldCharType="begin"/>
          </w:r>
          <w:r w:rsidR="002548FF" w:rsidDel="00BB40ED">
            <w:delInstrText xml:space="preserve"> REF _Ref15053531 \h </w:delInstrText>
          </w:r>
        </w:del>
      </w:ins>
      <w:del w:id="6174" w:author="Jeremie Giraud" w:date="2019-08-08T16:18:00Z">
        <w:r w:rsidR="002548FF" w:rsidRPr="002548FF" w:rsidDel="00BB40ED">
          <w:rPr>
            <w:color w:val="000000" w:themeColor="text1"/>
          </w:rPr>
          <w:delInstrText xml:space="preserve"> \* MERGEFORMAT </w:delInstrText>
        </w:r>
        <w:r w:rsidR="002548FF" w:rsidRPr="002548FF" w:rsidDel="00BB40ED">
          <w:rPr>
            <w:color w:val="000000" w:themeColor="text1"/>
          </w:rPr>
        </w:r>
        <w:r w:rsidR="002548FF" w:rsidRPr="002548FF" w:rsidDel="00BB40ED">
          <w:rPr>
            <w:color w:val="000000" w:themeColor="text1"/>
          </w:rPr>
          <w:fldChar w:fldCharType="separate"/>
        </w:r>
      </w:del>
    </w:p>
    <w:p w14:paraId="5C3EAB8A" w14:textId="5B680656" w:rsidR="007D2A24" w:rsidRPr="007D2A24" w:rsidDel="00BB40ED" w:rsidRDefault="007D2A24">
      <w:pPr>
        <w:pStyle w:val="ListParagraph"/>
        <w:numPr>
          <w:ilvl w:val="0"/>
          <w:numId w:val="137"/>
        </w:numPr>
        <w:rPr>
          <w:ins w:id="6175" w:author="Jeremie Giraud" w:date="2019-08-08T12:43:00Z"/>
          <w:del w:id="6176" w:author="Jeremie Giraud" w:date="2019-08-08T16:18:00Z"/>
          <w:rPrChange w:id="6177" w:author="Jeremie Giraud" w:date="2019-08-08T12:43:00Z">
            <w:rPr>
              <w:ins w:id="6178" w:author="Jeremie Giraud" w:date="2019-08-08T12:43:00Z"/>
              <w:del w:id="6179" w:author="Jeremie Giraud" w:date="2019-08-08T16:18:00Z"/>
              <w:rFonts w:asciiTheme="majorHAnsi" w:eastAsiaTheme="majorEastAsia" w:hAnsiTheme="majorHAnsi" w:cstheme="majorBidi"/>
              <w:color w:val="2E74B5" w:themeColor="accent1" w:themeShade="BF"/>
              <w:sz w:val="32"/>
              <w:szCs w:val="32"/>
            </w:rPr>
          </w:rPrChange>
        </w:rPr>
        <w:pPrChange w:id="6180" w:author="Jeremie Giraud" w:date="2019-08-08T12:43:00Z">
          <w:pPr/>
        </w:pPrChange>
      </w:pPr>
      <w:ins w:id="6181" w:author="Jeremie Giraud" w:date="2019-08-08T12:43:00Z">
        <w:del w:id="6182" w:author="Jeremie Giraud" w:date="2019-08-08T16:16:00Z">
          <w:r w:rsidDel="00BB40ED">
            <w:br w:type="page"/>
          </w:r>
        </w:del>
      </w:ins>
    </w:p>
    <w:p w14:paraId="515582F3" w14:textId="5A0C1EA2" w:rsidR="008E62E0" w:rsidRPr="002548FF" w:rsidDel="00BB40ED" w:rsidRDefault="007D2A24">
      <w:pPr>
        <w:pStyle w:val="ListParagraph"/>
        <w:numPr>
          <w:ilvl w:val="0"/>
          <w:numId w:val="137"/>
        </w:numPr>
        <w:rPr>
          <w:ins w:id="6183" w:author="Ashwani Prabhakar" w:date="2019-07-26T17:12:00Z"/>
          <w:del w:id="6184" w:author="Jeremie Giraud" w:date="2019-08-08T16:18:00Z"/>
          <w:rPrChange w:id="6185" w:author="Ashwani Prabhakar" w:date="2019-07-26T17:12:00Z">
            <w:rPr>
              <w:ins w:id="6186" w:author="Ashwani Prabhakar" w:date="2019-07-26T17:12:00Z"/>
              <w:del w:id="6187" w:author="Jeremie Giraud" w:date="2019-08-08T16:18:00Z"/>
              <w:color w:val="000000" w:themeColor="text1"/>
            </w:rPr>
          </w:rPrChange>
        </w:rPr>
        <w:pPrChange w:id="6188" w:author="Ashwani Prabhakar" w:date="2019-07-26T17:12:00Z">
          <w:pPr>
            <w:pStyle w:val="ListParagraph"/>
            <w:numPr>
              <w:numId w:val="48"/>
            </w:numPr>
            <w:ind w:left="2160" w:hanging="360"/>
          </w:pPr>
        </w:pPrChange>
      </w:pPr>
      <w:ins w:id="6189" w:author="Jeremie Giraud" w:date="2019-08-08T12:43:00Z">
        <w:del w:id="6190" w:author="Jeremie Giraud" w:date="2019-08-08T16:18:00Z">
          <w:r w:rsidRPr="003D6535" w:rsidDel="00BB40ED">
            <w:delText>A B</w:delText>
          </w:r>
          <w:r w:rsidDel="00BB40ED">
            <w:delText>RIEF</w:delText>
          </w:r>
          <w:r w:rsidRPr="003D6535" w:rsidDel="00BB40ED">
            <w:delText xml:space="preserve"> I</w:delText>
          </w:r>
          <w:r w:rsidDel="00BB40ED">
            <w:delText>NTRODUCTION</w:delText>
          </w:r>
          <w:r w:rsidRPr="003D6535" w:rsidDel="00BB40ED">
            <w:delText xml:space="preserve"> </w:delText>
          </w:r>
          <w:r w:rsidDel="00BB40ED">
            <w:delText>TO</w:delText>
          </w:r>
          <w:r w:rsidRPr="003D6535" w:rsidDel="00BB40ED">
            <w:delText xml:space="preserve"> TOMOFAST-x</w:delText>
          </w:r>
        </w:del>
      </w:ins>
      <w:ins w:id="6191" w:author="Ashwani Prabhakar" w:date="2019-07-26T17:11:00Z">
        <w:del w:id="6192" w:author="Jeremie Giraud" w:date="2019-08-08T16:18:00Z">
          <w:r w:rsidR="002548FF" w:rsidRPr="003D6535" w:rsidDel="00BB40ED">
            <w:delText>A B</w:delText>
          </w:r>
          <w:r w:rsidR="002548FF" w:rsidDel="00BB40ED">
            <w:delText>RIEF</w:delText>
          </w:r>
          <w:r w:rsidR="002548FF" w:rsidRPr="003D6535" w:rsidDel="00BB40ED">
            <w:delText xml:space="preserve"> I</w:delText>
          </w:r>
          <w:r w:rsidR="002548FF" w:rsidDel="00BB40ED">
            <w:delText>NTRODUCTION</w:delText>
          </w:r>
          <w:r w:rsidR="002548FF" w:rsidRPr="003D6535" w:rsidDel="00BB40ED">
            <w:delText xml:space="preserve"> </w:delText>
          </w:r>
          <w:r w:rsidR="002548FF" w:rsidDel="00BB40ED">
            <w:delText>TO</w:delText>
          </w:r>
          <w:r w:rsidR="002548FF" w:rsidRPr="003D6535" w:rsidDel="00BB40ED">
            <w:delText xml:space="preserve"> TOMOFAST-x</w:delText>
          </w:r>
          <w:r w:rsidR="002548FF" w:rsidRPr="002548FF" w:rsidDel="00BB40ED">
            <w:rPr>
              <w:color w:val="000000" w:themeColor="text1"/>
            </w:rPr>
            <w:fldChar w:fldCharType="end"/>
          </w:r>
        </w:del>
      </w:ins>
      <w:ins w:id="6193" w:author="Ashwani Prabhakar" w:date="2019-07-16T16:46:00Z">
        <w:del w:id="6194" w:author="Jeremie Giraud" w:date="2019-08-08T16:18:00Z">
          <w:r w:rsidR="0080791C" w:rsidRPr="002548FF" w:rsidDel="00BB40ED">
            <w:rPr>
              <w:color w:val="000000" w:themeColor="text1"/>
            </w:rPr>
            <w:delText>’. For more information</w:delText>
          </w:r>
        </w:del>
      </w:ins>
      <w:ins w:id="6195" w:author="Jeremie Giraud" w:date="2019-07-22T16:31:00Z">
        <w:del w:id="6196" w:author="Jeremie Giraud" w:date="2019-08-08T16:18:00Z">
          <w:r w:rsidR="00C94148" w:rsidRPr="002548FF" w:rsidDel="00BB40ED">
            <w:rPr>
              <w:color w:val="000000" w:themeColor="text1"/>
            </w:rPr>
            <w:delText xml:space="preserve"> about the cross-gradient constraint</w:delText>
          </w:r>
        </w:del>
      </w:ins>
      <w:ins w:id="6197" w:author="Ashwani Prabhakar" w:date="2019-07-16T16:46:00Z">
        <w:del w:id="6198" w:author="Jeremie Giraud" w:date="2019-08-08T16:18:00Z">
          <w:r w:rsidR="0080791C" w:rsidRPr="002548FF" w:rsidDel="00BB40ED">
            <w:rPr>
              <w:color w:val="000000" w:themeColor="text1"/>
            </w:rPr>
            <w:delText xml:space="preserve">, please refer </w:delText>
          </w:r>
        </w:del>
      </w:ins>
      <w:ins w:id="6199" w:author="Jeremie Giraud" w:date="2019-07-19T17:12:00Z">
        <w:del w:id="6200" w:author="Jeremie Giraud" w:date="2019-08-08T16:18:00Z">
          <w:r w:rsidR="00C61BA6" w:rsidRPr="002548FF" w:rsidDel="00BB40ED">
            <w:rPr>
              <w:color w:val="000000" w:themeColor="text1"/>
            </w:rPr>
            <w:fldChar w:fldCharType="begin" w:fldLock="1"/>
          </w:r>
        </w:del>
      </w:ins>
      <w:del w:id="6201" w:author="Jeremie Giraud" w:date="2019-08-08T16:18:00Z">
        <w:r w:rsidR="00C61BA6" w:rsidRPr="002548FF" w:rsidDel="00BB40ED">
          <w:rPr>
            <w:color w:val="000000" w:themeColor="text1"/>
          </w:rPr>
          <w:delInstrText>ADDIN CSL_CITATION {"citationItems":[{"id":"ITEM-1","itemData":{"DOI":"10.1029/2003GL017370","ISBN":"0094-8276","ISSN":"00948276","abstract":"We have developed a robust 2D joint inversion scheme incorporating the new concept of cross-gradients of electrical resistivity and seismic velocity as constraints so as to investigate more precisely the resistivity-velocity relationships in complex near-surface environments. The results of joint inversion of dc resistivity and seismic traveltime data from collocated experiments suggest that one can distinguish between different types or facies of unconsolidated and consolidated materials, refining a previously proposed resistivity-velocity interrelationship derived from separate inversions of the respective data sets. A consistent interpretive structural model can be obtained from the joint inversion models.","author":[{"dropping-particle":"","family":"Gallardo","given":"Luis a.","non-dropping-particle":"","parse-names":false,"suffix":""},{"dropping-particle":"","family":"Meju","given":"Max a.","non-dropping-particle":"","parse-names":false,"suffix":""}],"container-title":"Geophysical Research Letters","id":"ITEM-1","issue":"13","issued":{"date-parts":[["2003","7"]]},"page":"n/a-n/a","title":"Characterization of heterogeneous near-surface materials by joint 2D inversion of dc resistivity and seismic data","type":"article-journal","volume":"30"},"uris":["http://www.mendeley.com/documents/?uuid=bbaf2875-181c-4fd5-b86e-5f58df744f77"]}],"mendeley":{"formattedCitation":"Gallardo and Meju (2003)","plainTextFormattedCitation":"Gallardo and Meju (2003)","previouslyFormattedCitation":"Gallardo and Meju (2003)"},"properties":{"noteIndex":0},"schema":"https://github.com/citation-style-language/schema/raw/master/csl-citation.json"}</w:delInstrText>
        </w:r>
        <w:r w:rsidR="00C61BA6" w:rsidRPr="002548FF" w:rsidDel="00BB40ED">
          <w:rPr>
            <w:color w:val="000000" w:themeColor="text1"/>
          </w:rPr>
          <w:fldChar w:fldCharType="separate"/>
        </w:r>
        <w:r w:rsidR="00C61BA6" w:rsidRPr="002548FF" w:rsidDel="00BB40ED">
          <w:rPr>
            <w:noProof/>
            <w:color w:val="000000" w:themeColor="text1"/>
          </w:rPr>
          <w:delText>Gallardo and Meju (2003)</w:delText>
        </w:r>
      </w:del>
      <w:ins w:id="6202" w:author="Jeremie Giraud" w:date="2019-07-19T17:12:00Z">
        <w:del w:id="6203" w:author="Jeremie Giraud" w:date="2019-08-08T16:18:00Z">
          <w:r w:rsidR="00C61BA6" w:rsidRPr="002548FF" w:rsidDel="00BB40ED">
            <w:rPr>
              <w:color w:val="000000" w:themeColor="text1"/>
            </w:rPr>
            <w:fldChar w:fldCharType="end"/>
          </w:r>
        </w:del>
      </w:ins>
      <w:ins w:id="6204" w:author="Ashwani Prabhakar" w:date="2019-07-16T16:46:00Z">
        <w:del w:id="6205" w:author="Jeremie Giraud" w:date="2019-08-08T16:18:00Z">
          <w:r w:rsidR="0080791C" w:rsidRPr="002548FF" w:rsidDel="00BB40ED">
            <w:rPr>
              <w:color w:val="000000" w:themeColor="text1"/>
            </w:rPr>
            <w:delText>Gallardo and Meju (2003)</w:delText>
          </w:r>
        </w:del>
      </w:ins>
      <w:ins w:id="6206" w:author="Ashwani Prabhakar" w:date="2019-07-16T16:47:00Z">
        <w:del w:id="6207" w:author="Jeremie Giraud" w:date="2019-08-08T16:18:00Z">
          <w:r w:rsidR="0080791C" w:rsidRPr="002548FF" w:rsidDel="00BB40ED">
            <w:rPr>
              <w:color w:val="000000" w:themeColor="text1"/>
            </w:rPr>
            <w:delText>.</w:delText>
          </w:r>
        </w:del>
      </w:ins>
    </w:p>
    <w:p w14:paraId="457F7AFC" w14:textId="1E00117C" w:rsidR="002548FF" w:rsidDel="00BB40ED" w:rsidRDefault="002548FF">
      <w:pPr>
        <w:pStyle w:val="ListParagraph"/>
        <w:rPr>
          <w:ins w:id="6208" w:author="Ashwani Prabhakar" w:date="2019-07-16T16:00:00Z"/>
          <w:del w:id="6209" w:author="Jeremie Giraud" w:date="2019-08-08T16:18:00Z"/>
        </w:rPr>
        <w:pPrChange w:id="6210" w:author="Ashwani Prabhakar" w:date="2019-07-26T17:12:00Z">
          <w:pPr>
            <w:pStyle w:val="ListParagraph"/>
            <w:numPr>
              <w:numId w:val="48"/>
            </w:numPr>
            <w:ind w:left="2160" w:hanging="360"/>
          </w:pPr>
        </w:pPrChange>
      </w:pPr>
    </w:p>
    <w:p w14:paraId="0C674FC6" w14:textId="1FB5EB85" w:rsidR="00701191" w:rsidDel="00BB40ED" w:rsidRDefault="0080791C">
      <w:pPr>
        <w:pStyle w:val="ListParagraph"/>
        <w:numPr>
          <w:ilvl w:val="0"/>
          <w:numId w:val="137"/>
        </w:numPr>
        <w:rPr>
          <w:ins w:id="6211" w:author="Ashwani Prabhakar" w:date="2019-07-16T16:01:00Z"/>
          <w:del w:id="6212" w:author="Jeremie Giraud" w:date="2019-08-08T16:18:00Z"/>
        </w:rPr>
        <w:pPrChange w:id="6213" w:author="Ashwani Prabhakar" w:date="2019-07-26T17:12:00Z">
          <w:pPr>
            <w:pStyle w:val="ListParagraph"/>
            <w:numPr>
              <w:numId w:val="48"/>
            </w:numPr>
            <w:ind w:left="2160" w:hanging="360"/>
          </w:pPr>
        </w:pPrChange>
      </w:pPr>
      <w:ins w:id="6214" w:author="Ashwani Prabhakar" w:date="2019-07-16T16:47:00Z">
        <w:del w:id="6215" w:author="Jeremie Giraud" w:date="2019-08-08T16:18:00Z">
          <w:r w:rsidDel="00BB40ED">
            <w:delText xml:space="preserve">User </w:delText>
          </w:r>
        </w:del>
      </w:ins>
      <w:ins w:id="6216" w:author="Jeremie Giraud" w:date="2019-08-08T12:25:00Z">
        <w:del w:id="6217" w:author="Jeremie Giraud" w:date="2019-08-08T16:18:00Z">
          <w:r w:rsidR="009A5B53" w:rsidDel="00BB40ED">
            <w:delText xml:space="preserve">User </w:delText>
          </w:r>
        </w:del>
      </w:ins>
      <w:ins w:id="6218" w:author="Ashwani Prabhakar" w:date="2019-07-16T16:47:00Z">
        <w:del w:id="6219" w:author="Jeremie Giraud" w:date="2019-08-08T16:18:00Z">
          <w:r w:rsidDel="00BB40ED">
            <w:delText xml:space="preserve">need not to change </w:delText>
          </w:r>
        </w:del>
      </w:ins>
      <w:ins w:id="6220" w:author="Ashwani Prabhakar" w:date="2019-07-16T16:49:00Z">
        <w:del w:id="6221" w:author="Jeremie Giraud" w:date="2019-08-08T16:18:00Z">
          <w:r w:rsidDel="00BB40ED">
            <w:delText>‘</w:delText>
          </w:r>
        </w:del>
      </w:ins>
      <w:ins w:id="6222" w:author="Ashwani Prabhakar" w:date="2019-07-16T16:47:00Z">
        <w:del w:id="6223" w:author="Jeremie Giraud" w:date="2019-08-08T16:18:00Z">
          <w:r w:rsidDel="00BB40ED">
            <w:delText>number of iterations in methods of weight</w:delText>
          </w:r>
        </w:del>
      </w:ins>
      <w:ins w:id="6224" w:author="Ashwani Prabhakar" w:date="2019-07-16T16:49:00Z">
        <w:del w:id="6225" w:author="Jeremie Giraud" w:date="2019-08-08T16:18:00Z">
          <w:r w:rsidDel="00BB40ED">
            <w:delText>’ and ‘x-grad derivative</w:delText>
          </w:r>
        </w:del>
      </w:ins>
      <w:ins w:id="6226" w:author="Ashwani Prabhakar" w:date="2019-07-16T16:50:00Z">
        <w:del w:id="6227" w:author="Jeremie Giraud" w:date="2019-08-08T16:18:00Z">
          <w:r w:rsidDel="00BB40ED">
            <w:delText>’. They have already been set up according to the requirement of the TOMOFAST-x.</w:delText>
          </w:r>
        </w:del>
      </w:ins>
    </w:p>
    <w:p w14:paraId="436C3B2E" w14:textId="3F288165" w:rsidR="00701191" w:rsidRPr="003D28AD" w:rsidRDefault="00701191">
      <w:pPr>
        <w:rPr>
          <w:ins w:id="6228" w:author="Ashwani Prabhakar" w:date="2019-07-16T14:26:00Z"/>
          <w:rFonts w:cstheme="minorHAnsi"/>
        </w:rPr>
        <w:pPrChange w:id="6229" w:author="Ashwani Prabhakar" w:date="2019-07-16T16:00:00Z">
          <w:pPr>
            <w:pStyle w:val="ListParagraph"/>
            <w:numPr>
              <w:numId w:val="48"/>
            </w:numPr>
            <w:ind w:left="2160" w:hanging="360"/>
          </w:pPr>
        </w:pPrChange>
      </w:pPr>
    </w:p>
    <w:p w14:paraId="1326261C" w14:textId="0F4FB52B" w:rsidR="00701191" w:rsidRDefault="00717D82">
      <w:pPr>
        <w:pStyle w:val="Heading3"/>
        <w:rPr>
          <w:ins w:id="6230" w:author="Ashwani Prabhakar" w:date="2019-07-26T17:17:00Z"/>
        </w:rPr>
        <w:pPrChange w:id="6231" w:author="Ashwani Prabhakar" w:date="2019-07-24T17:40:00Z">
          <w:pPr>
            <w:pStyle w:val="ListParagraph"/>
            <w:numPr>
              <w:numId w:val="48"/>
            </w:numPr>
            <w:ind w:left="2160" w:hanging="360"/>
          </w:pPr>
        </w:pPrChange>
      </w:pPr>
      <w:bookmarkStart w:id="6232" w:name="_Toc15055950"/>
      <w:bookmarkStart w:id="6233" w:name="_Toc15299766"/>
      <w:bookmarkStart w:id="6234" w:name="_Toc15328602"/>
      <w:bookmarkStart w:id="6235" w:name="_Toc16161034"/>
      <w:ins w:id="6236" w:author="Ashwani Prabhakar" w:date="2019-07-16T14:26:00Z">
        <w:r>
          <w:t>Clustering constraints</w:t>
        </w:r>
      </w:ins>
      <w:bookmarkEnd w:id="6232"/>
      <w:bookmarkEnd w:id="6233"/>
      <w:bookmarkEnd w:id="6234"/>
      <w:bookmarkEnd w:id="6235"/>
    </w:p>
    <w:p w14:paraId="7FE5F5E7" w14:textId="77777777" w:rsidR="002548FF" w:rsidRPr="002548FF" w:rsidRDefault="002548FF">
      <w:pPr>
        <w:rPr>
          <w:ins w:id="6237" w:author="Ashwani Prabhakar" w:date="2019-07-16T16:00:00Z"/>
        </w:rPr>
        <w:pPrChange w:id="6238" w:author="Ashwani Prabhakar" w:date="2019-07-26T17:17:00Z">
          <w:pPr>
            <w:pStyle w:val="ListParagraph"/>
            <w:numPr>
              <w:numId w:val="48"/>
            </w:numPr>
            <w:ind w:left="2160" w:hanging="360"/>
          </w:pPr>
        </w:pPrChange>
      </w:pPr>
    </w:p>
    <w:p w14:paraId="17585B22" w14:textId="40B272BA" w:rsidR="00701191" w:rsidRDefault="0080791C">
      <w:pPr>
        <w:pStyle w:val="ListParagraph"/>
        <w:numPr>
          <w:ilvl w:val="0"/>
          <w:numId w:val="138"/>
        </w:numPr>
        <w:rPr>
          <w:ins w:id="6239" w:author="Ashwani Prabhakar" w:date="2019-07-26T17:17:00Z"/>
        </w:rPr>
        <w:pPrChange w:id="6240" w:author="Ashwani Prabhakar" w:date="2019-07-26T17:17:00Z">
          <w:pPr>
            <w:pStyle w:val="ListParagraph"/>
            <w:numPr>
              <w:numId w:val="48"/>
            </w:numPr>
            <w:ind w:left="2160" w:hanging="360"/>
          </w:pPr>
        </w:pPrChange>
      </w:pPr>
      <w:ins w:id="6241" w:author="Ashwani Prabhakar" w:date="2019-07-16T16:53:00Z">
        <w:del w:id="6242" w:author="Jeremie Giraud" w:date="2019-08-08T12:19:00Z">
          <w:r w:rsidDel="009A5B53">
            <w:delText>User</w:delText>
          </w:r>
        </w:del>
        <w:del w:id="6243" w:author="Jeremie Giraud" w:date="2019-08-08T12:25:00Z">
          <w:r w:rsidDel="009A5B53">
            <w:delText xml:space="preserve"> </w:delText>
          </w:r>
        </w:del>
      </w:ins>
      <w:ins w:id="6244" w:author="Jeremie Giraud" w:date="2019-08-08T12:25:00Z">
        <w:r w:rsidR="009A5B53">
          <w:t xml:space="preserve">User </w:t>
        </w:r>
      </w:ins>
      <w:ins w:id="6245" w:author="Ashwani Prabhakar" w:date="2019-07-16T16:53:00Z">
        <w:r>
          <w:t xml:space="preserve">can </w:t>
        </w:r>
      </w:ins>
      <w:ins w:id="6246" w:author="Ashwani Prabhakar" w:date="2019-07-16T16:57:00Z">
        <w:r w:rsidR="004B6192">
          <w:t xml:space="preserve">put the clustering weights </w:t>
        </w:r>
      </w:ins>
      <w:ins w:id="6247" w:author="Ashwani Prabhakar" w:date="2019-07-16T19:17:00Z">
        <w:r w:rsidR="00761A95">
          <w:t xml:space="preserve">in order to involve petrophysics information </w:t>
        </w:r>
      </w:ins>
      <w:ins w:id="6248" w:author="Ashwani Prabhakar" w:date="2019-07-16T16:57:00Z">
        <w:r w:rsidR="004B6192">
          <w:t>for both gravity and magnetic inversions across the respective features</w:t>
        </w:r>
      </w:ins>
      <w:ins w:id="6249" w:author="Ashwani Prabhakar" w:date="2019-07-16T16:58:00Z">
        <w:r w:rsidR="004B6192">
          <w:t xml:space="preserve">. This weight is referred </w:t>
        </w:r>
      </w:ins>
      <w:ins w:id="6250" w:author="Ashwani Prabhakar" w:date="2019-07-16T18:55:00Z">
        <w:r w:rsidR="003A10BF">
          <w:t xml:space="preserve">to </w:t>
        </w:r>
      </w:ins>
      <w:ins w:id="6251" w:author="Ashwani Prabhakar" w:date="2019-07-16T16:58:00Z">
        <w:r w:rsidR="004B6192">
          <w:t>as (</w:t>
        </w:r>
        <w:r w:rsidR="004B6192" w:rsidRPr="002548FF">
          <w:rPr>
            <w:sz w:val="28"/>
            <w:szCs w:val="28"/>
            <w:rPrChange w:id="6252" w:author="Ashwani Prabhakar" w:date="2019-07-26T17:17:00Z">
              <w:rPr>
                <w:rFonts w:cstheme="minorHAnsi"/>
              </w:rPr>
            </w:rPrChange>
          </w:rPr>
          <w:t>α</w:t>
        </w:r>
        <w:r w:rsidR="004B6192">
          <w:t xml:space="preserve">p) which can be seen in the </w:t>
        </w:r>
      </w:ins>
      <w:ins w:id="6253" w:author="Ashwani Prabhakar" w:date="2019-07-16T16:59:00Z">
        <w:del w:id="6254" w:author="Jeremie Giraud" w:date="2019-07-30T11:12:00Z">
          <w:r w:rsidR="004B6192" w:rsidDel="003F73E9">
            <w:delText>P</w:delText>
          </w:r>
        </w:del>
      </w:ins>
      <w:ins w:id="6255" w:author="Jeremie Giraud" w:date="2019-07-30T11:12:00Z">
        <w:r w:rsidR="003F73E9">
          <w:t>p</w:t>
        </w:r>
      </w:ins>
      <w:ins w:id="6256" w:author="Ashwani Prabhakar" w:date="2019-07-16T16:59:00Z">
        <w:r w:rsidR="004B6192">
          <w:t xml:space="preserve">etrophysics Term in </w:t>
        </w:r>
      </w:ins>
      <w:ins w:id="6257" w:author="Ashwani Prabhakar" w:date="2019-07-16T16:58:00Z">
        <w:r w:rsidR="004B6192">
          <w:t>Geoph</w:t>
        </w:r>
        <w:r w:rsidR="00761A95">
          <w:t>ysical Inverse Problem Equation</w:t>
        </w:r>
      </w:ins>
      <w:ins w:id="6258" w:author="Ashwani Prabhakar" w:date="2019-07-16T19:20:00Z">
        <w:r w:rsidR="00761A95">
          <w:t xml:space="preserve">. For more information, please refer </w:t>
        </w:r>
      </w:ins>
      <w:ins w:id="6259" w:author="Jeremie Giraud" w:date="2019-07-19T17:13:00Z">
        <w:r w:rsidR="00C61BA6">
          <w:fldChar w:fldCharType="begin" w:fldLock="1"/>
        </w:r>
      </w:ins>
      <w:r w:rsidR="00143433">
        <w:instrText>ADDIN CSL_CITATION {"citationItems":[{"id":"ITEM-1","itemData":{"DOI":"10.1190/geo2016-0615.1","ISSN":"0016-8033","author":[{"dropping-particle":"","family":"Giraud","given":"Jérémie","non-dropping-particle":"","parse-names":false,"suffix":""},{"dropping-particle":"","family":"Pakyuz-Charrier","given":"Evren","non-dropping-particle":"","parse-names":false,"suffix":""},{"dropping-particle":"","family":"Jessell","given":"Mark","non-dropping-particle":"","parse-names":false,"suffix":""},{"dropping-particle":"","family":"Lindsay","given":"Mark","non-dropping-particle":"","parse-names":false,"suffix":""},{"dropping-particle":"","family":"Martin","given":"Roland","non-dropping-particle":"","parse-names":false,"suffix":""},{"dropping-particle":"","family":"Ogarko","given":"Vitaliy","non-dropping-particle":"","parse-names":false,"suffix":""}],"container-title":"GEOPHYSICS","id":"ITEM-1","issue":"6","issued":{"date-parts":[["2017","11","19"]]},"page":"ID19-ID34","title":"Uncertainty reduction through geologically conditioned petrophysical constraints in joint inversion","type":"article-journal","volume":"82"},"uris":["http://www.mendeley.com/documents/?uuid=bc9d7db4-9ac4-4b96-b503-5b24a5663e25"]},{"id":"ITEM-2","itemData":{"DOI":"10.1093/gji/ggz152","ISSN":"0956-540X","author":[{"dropping-particle":"","family":"Giraud","given":"Jérémie","non-dropping-particle":"","parse-names":false,"suffix":""},{"dropping-particle":"","family":"Ogarko","given":"Vitaliy","non-dropping-particle":"","parse-names":false,"suffix":""},{"dropping-particle":"","family":"Lindsay","given":"Mark","non-dropping-particle":"","parse-names":false,"suffix":""},{"dropping-particle":"","family":"Pakyuz-Charrier","given":"Evren","non-dropping-particle":"","parse-names":false,"suffix":""},{"dropping-particle":"","family":"Jessell","given":"Mark","non-dropping-particle":"","parse-names":false,"suffix":""},{"dropping-particle":"","family":"Martin","given":"Roland","non-dropping-particle":"","parse-names":false,"suffix":""}],"container-title":"Geophysical Journal International","id":"ITEM-2","issue":"1","issued":{"date-parts":[["2019","7","1"]]},"page":"666-688","title":"Sensitivity of constrained joint inversions to geological and petrophysical input data uncertainties with posterior geological analysis","type":"article-journal","volume":"218"},"uris":["http://www.mendeley.com/documents/?uuid=088821c7-6831-457c-992d-764d31dcfaf6"]}],"mendeley":{"formattedCitation":"Giraud et al. (2017), (2019c)","plainTextFormattedCitation":"Giraud et al. (2017), (2019c)","previouslyFormattedCitation":"Giraud et al. (2017), (2019c)"},"properties":{"noteIndex":0},"schema":"https://github.com/citation-style-language/schema/raw/master/csl-citation.json"}</w:instrText>
      </w:r>
      <w:r w:rsidR="00C61BA6">
        <w:fldChar w:fldCharType="separate"/>
      </w:r>
      <w:r w:rsidR="00C330AA" w:rsidRPr="00C330AA">
        <w:rPr>
          <w:noProof/>
        </w:rPr>
        <w:t>Giraud et al. (2017), (2019c)</w:t>
      </w:r>
      <w:ins w:id="6260" w:author="Jeremie Giraud" w:date="2019-07-19T17:13:00Z">
        <w:r w:rsidR="00C61BA6">
          <w:fldChar w:fldCharType="end"/>
        </w:r>
      </w:ins>
      <w:ins w:id="6261" w:author="Ashwani Prabhakar" w:date="2019-07-16T19:20:00Z">
        <w:del w:id="6262" w:author="Jeremie Giraud" w:date="2019-07-19T17:13:00Z">
          <w:r w:rsidR="00761A95" w:rsidDel="00C61BA6">
            <w:delText>Giraud et al. (</w:delText>
          </w:r>
        </w:del>
      </w:ins>
      <w:ins w:id="6263" w:author="Ashwani Prabhakar" w:date="2019-07-16T19:21:00Z">
        <w:del w:id="6264" w:author="Jeremie Giraud" w:date="2019-07-19T17:13:00Z">
          <w:r w:rsidR="00761A95" w:rsidDel="00C61BA6">
            <w:delText>2017</w:delText>
          </w:r>
        </w:del>
      </w:ins>
      <w:ins w:id="6265" w:author="Ashwani Prabhakar" w:date="2019-07-16T19:20:00Z">
        <w:del w:id="6266" w:author="Jeremie Giraud" w:date="2019-07-19T17:13:00Z">
          <w:r w:rsidR="00761A95" w:rsidDel="00C61BA6">
            <w:delText>)</w:delText>
          </w:r>
        </w:del>
      </w:ins>
      <w:ins w:id="6267" w:author="Ashwani Prabhakar" w:date="2019-07-16T19:21:00Z">
        <w:r w:rsidR="00761A95">
          <w:t>.</w:t>
        </w:r>
      </w:ins>
    </w:p>
    <w:p w14:paraId="38CCDADF" w14:textId="77777777" w:rsidR="002548FF" w:rsidRDefault="002548FF">
      <w:pPr>
        <w:pStyle w:val="ListParagraph"/>
        <w:rPr>
          <w:ins w:id="6268" w:author="Ashwani Prabhakar" w:date="2019-07-16T17:30:00Z"/>
        </w:rPr>
        <w:pPrChange w:id="6269" w:author="Ashwani Prabhakar" w:date="2019-07-26T17:17:00Z">
          <w:pPr>
            <w:pStyle w:val="ListParagraph"/>
            <w:numPr>
              <w:numId w:val="48"/>
            </w:numPr>
            <w:ind w:left="2160" w:hanging="360"/>
          </w:pPr>
        </w:pPrChange>
      </w:pPr>
    </w:p>
    <w:p w14:paraId="3AF7DBC8" w14:textId="1CB1A42C" w:rsidR="00D1633B" w:rsidRDefault="00D1633B">
      <w:pPr>
        <w:pStyle w:val="ListParagraph"/>
        <w:numPr>
          <w:ilvl w:val="0"/>
          <w:numId w:val="138"/>
        </w:numPr>
        <w:rPr>
          <w:ins w:id="6270" w:author="Ashwani Prabhakar" w:date="2019-07-26T17:17:00Z"/>
        </w:rPr>
        <w:pPrChange w:id="6271" w:author="Ashwani Prabhakar" w:date="2019-07-26T17:17:00Z">
          <w:pPr>
            <w:pStyle w:val="ListParagraph"/>
            <w:numPr>
              <w:numId w:val="48"/>
            </w:numPr>
            <w:ind w:left="2160" w:hanging="360"/>
          </w:pPr>
        </w:pPrChange>
      </w:pPr>
      <w:ins w:id="6272" w:author="Ashwani Prabhakar" w:date="2019-07-16T17:34:00Z">
        <w:del w:id="6273" w:author="Jeremie Giraud" w:date="2019-08-08T12:19:00Z">
          <w:r w:rsidDel="009A5B53">
            <w:delText>User</w:delText>
          </w:r>
        </w:del>
        <w:del w:id="6274" w:author="Jeremie Giraud" w:date="2019-08-08T12:25:00Z">
          <w:r w:rsidDel="009A5B53">
            <w:delText xml:space="preserve"> </w:delText>
          </w:r>
        </w:del>
      </w:ins>
      <w:ins w:id="6275" w:author="Jeremie Giraud" w:date="2019-08-08T12:25:00Z">
        <w:r w:rsidR="009A5B53">
          <w:t xml:space="preserve">User </w:t>
        </w:r>
      </w:ins>
      <w:ins w:id="6276" w:author="Ashwani Prabhakar" w:date="2019-07-16T17:34:00Z">
        <w:r>
          <w:t xml:space="preserve">can </w:t>
        </w:r>
      </w:ins>
      <w:ins w:id="6277" w:author="Ashwani Prabhakar" w:date="2019-07-16T18:53:00Z">
        <w:r w:rsidR="003A10BF">
          <w:t xml:space="preserve">vary the number of clusters according to </w:t>
        </w:r>
        <w:del w:id="6278" w:author="Jeremie Giraud" w:date="2019-07-22T16:33:00Z">
          <w:r w:rsidR="003A10BF" w:rsidDel="00C05ECF">
            <w:delText xml:space="preserve">their </w:delText>
          </w:r>
        </w:del>
      </w:ins>
      <w:ins w:id="6279" w:author="Ashwani Prabhakar" w:date="2019-07-16T18:54:00Z">
        <w:del w:id="6280" w:author="Jeremie Giraud" w:date="2019-07-22T16:33:00Z">
          <w:r w:rsidR="003A10BF" w:rsidDel="00C05ECF">
            <w:delText>respective</w:delText>
          </w:r>
        </w:del>
      </w:ins>
      <w:ins w:id="6281" w:author="Ashwani Prabhakar" w:date="2019-07-16T18:53:00Z">
        <w:del w:id="6282" w:author="Jeremie Giraud" w:date="2019-07-22T16:33:00Z">
          <w:r w:rsidR="003A10BF" w:rsidDel="00C05ECF">
            <w:delText xml:space="preserve"> </w:delText>
          </w:r>
        </w:del>
      </w:ins>
      <w:ins w:id="6283" w:author="Ashwani Prabhakar" w:date="2019-07-16T18:54:00Z">
        <w:del w:id="6284" w:author="Jeremie Giraud" w:date="2019-07-22T16:33:00Z">
          <w:r w:rsidR="003A10BF" w:rsidDel="00C05ECF">
            <w:delText>model.</w:delText>
          </w:r>
        </w:del>
      </w:ins>
      <w:ins w:id="6285" w:author="Jeremie Giraud" w:date="2019-07-22T16:33:00Z">
        <w:r w:rsidR="00C05ECF">
          <w:t xml:space="preserve">the distribution matching the petrophysical measurements in the studied area or prior petrophysical information. </w:t>
        </w:r>
      </w:ins>
    </w:p>
    <w:p w14:paraId="33559DFD" w14:textId="6A75FDA4" w:rsidR="002548FF" w:rsidRDefault="002548FF">
      <w:pPr>
        <w:pStyle w:val="ListParagraph"/>
        <w:rPr>
          <w:ins w:id="6286" w:author="Ashwani Prabhakar" w:date="2019-07-16T18:54:00Z"/>
        </w:rPr>
        <w:pPrChange w:id="6287" w:author="Ashwani Prabhakar" w:date="2019-07-26T17:17:00Z">
          <w:pPr>
            <w:pStyle w:val="ListParagraph"/>
            <w:numPr>
              <w:numId w:val="48"/>
            </w:numPr>
            <w:ind w:left="2160" w:hanging="360"/>
          </w:pPr>
        </w:pPrChange>
      </w:pPr>
    </w:p>
    <w:p w14:paraId="37F67C1F" w14:textId="08CCEC0D" w:rsidR="003A10BF" w:rsidRDefault="00761A95">
      <w:pPr>
        <w:pStyle w:val="ListParagraph"/>
        <w:numPr>
          <w:ilvl w:val="0"/>
          <w:numId w:val="138"/>
        </w:numPr>
        <w:rPr>
          <w:ins w:id="6288" w:author="Ashwani Prabhakar" w:date="2019-07-26T17:17:00Z"/>
        </w:rPr>
        <w:pPrChange w:id="6289" w:author="Ashwani Prabhakar" w:date="2019-07-26T17:17:00Z">
          <w:pPr>
            <w:pStyle w:val="ListParagraph"/>
            <w:numPr>
              <w:numId w:val="48"/>
            </w:numPr>
            <w:ind w:left="2160" w:hanging="360"/>
          </w:pPr>
        </w:pPrChange>
      </w:pPr>
      <w:ins w:id="6290" w:author="Ashwani Prabhakar" w:date="2019-07-16T18:54:00Z">
        <w:del w:id="6291" w:author="Jeremie Giraud" w:date="2019-08-08T12:19:00Z">
          <w:r w:rsidDel="009A5B53">
            <w:delText>User</w:delText>
          </w:r>
        </w:del>
        <w:del w:id="6292" w:author="Jeremie Giraud" w:date="2019-08-08T12:25:00Z">
          <w:r w:rsidDel="009A5B53">
            <w:delText xml:space="preserve"> </w:delText>
          </w:r>
        </w:del>
      </w:ins>
      <w:ins w:id="6293" w:author="Jeremie Giraud" w:date="2019-08-08T12:25:00Z">
        <w:r w:rsidR="009A5B53">
          <w:t xml:space="preserve">User </w:t>
        </w:r>
      </w:ins>
      <w:ins w:id="6294" w:author="Ashwani Prabhakar" w:date="2019-07-16T19:18:00Z">
        <w:r>
          <w:t xml:space="preserve">should </w:t>
        </w:r>
      </w:ins>
      <w:ins w:id="6295" w:author="Ashwani Prabhakar" w:date="2019-07-16T18:54:00Z">
        <w:r w:rsidR="003A10BF">
          <w:t>put the</w:t>
        </w:r>
      </w:ins>
      <w:ins w:id="6296" w:author="Jeremie Giraud" w:date="2019-07-22T16:54:00Z">
        <w:r w:rsidR="003A10BF">
          <w:t xml:space="preserve"> </w:t>
        </w:r>
        <w:r w:rsidR="00E30252">
          <w:t>path of the</w:t>
        </w:r>
      </w:ins>
      <w:ins w:id="6297" w:author="Ashwani Prabhakar" w:date="2019-07-16T18:54:00Z">
        <w:r w:rsidR="003A10BF">
          <w:t xml:space="preserve"> </w:t>
        </w:r>
      </w:ins>
      <w:ins w:id="6298" w:author="Ashwani Prabhakar" w:date="2019-07-16T19:16:00Z">
        <w:r>
          <w:t xml:space="preserve">input </w:t>
        </w:r>
      </w:ins>
      <w:ins w:id="6299" w:author="Ashwani Prabhakar" w:date="2019-07-16T18:54:00Z">
        <w:r w:rsidR="003A10BF">
          <w:t>cluster file</w:t>
        </w:r>
      </w:ins>
      <w:ins w:id="6300" w:author="Jeremie Giraud" w:date="2019-07-22T16:54:00Z">
        <w:r w:rsidR="003A10BF">
          <w:t xml:space="preserve"> </w:t>
        </w:r>
        <w:r w:rsidR="00E30252">
          <w:t>relative to the executable</w:t>
        </w:r>
      </w:ins>
      <w:ins w:id="6301" w:author="Ashwani Prabhakar" w:date="2019-07-16T18:54:00Z">
        <w:del w:id="6302" w:author="Jeremie Giraud" w:date="2019-07-22T16:55:00Z">
          <w:r w:rsidR="003A10BF" w:rsidDel="00E30252">
            <w:delText xml:space="preserve"> </w:delText>
          </w:r>
        </w:del>
      </w:ins>
      <w:ins w:id="6303" w:author="Ashwani Prabhakar" w:date="2019-07-16T18:55:00Z">
        <w:del w:id="6304" w:author="Jeremie Giraud" w:date="2019-07-22T16:55:00Z">
          <w:r w:rsidR="003A10BF">
            <w:delText>across</w:delText>
          </w:r>
        </w:del>
      </w:ins>
      <w:ins w:id="6305" w:author="Jeremie Giraud" w:date="2019-07-22T16:55:00Z">
        <w:r w:rsidR="00E30252">
          <w:t>. This file contains the</w:t>
        </w:r>
      </w:ins>
      <w:ins w:id="6306" w:author="Ashwani Prabhakar" w:date="2019-07-16T18:55:00Z">
        <w:r w:rsidR="003A10BF">
          <w:t xml:space="preserve"> clustering mixture</w:t>
        </w:r>
      </w:ins>
      <w:ins w:id="6307" w:author="Jeremie Giraud" w:date="2019-07-22T16:55:00Z">
        <w:r>
          <w:t xml:space="preserve"> </w:t>
        </w:r>
        <w:r w:rsidR="00E30252">
          <w:t xml:space="preserve">(see description is section </w:t>
        </w:r>
      </w:ins>
      <w:ins w:id="6308" w:author="Ashwani Prabhakar" w:date="2019-07-30T09:08:00Z">
        <w:r w:rsidR="006725B4">
          <w:t xml:space="preserve">of </w:t>
        </w:r>
        <w:r w:rsidR="006725B4">
          <w:fldChar w:fldCharType="begin"/>
        </w:r>
        <w:r w:rsidR="006725B4">
          <w:instrText xml:space="preserve"> REF _Ref15370141 \h </w:instrText>
        </w:r>
      </w:ins>
      <w:r w:rsidR="006725B4">
        <w:fldChar w:fldCharType="separate"/>
      </w:r>
      <w:ins w:id="6309" w:author="Jeremie Giraud" w:date="2019-08-08T12:43:00Z">
        <w:r w:rsidR="007D2A24" w:rsidRPr="002548FF">
          <w:t>Cluster File</w:t>
        </w:r>
      </w:ins>
      <w:ins w:id="6310" w:author="Ashwani Prabhakar" w:date="2019-07-30T09:08:00Z">
        <w:r w:rsidR="006725B4">
          <w:fldChar w:fldCharType="end"/>
        </w:r>
      </w:ins>
      <w:ins w:id="6311" w:author="Jeremie Giraud" w:date="2019-07-22T16:55:00Z">
        <w:del w:id="6312" w:author="Ashwani Prabhakar" w:date="2019-07-30T09:08:00Z">
          <w:r w:rsidR="00E30252" w:rsidDel="006725B4">
            <w:delText>[number_here])</w:delText>
          </w:r>
        </w:del>
        <w:r w:rsidR="00E30252">
          <w:t>.</w:t>
        </w:r>
      </w:ins>
      <w:ins w:id="6313" w:author="Ashwani Prabhakar" w:date="2019-07-16T19:18:00Z">
        <w:r>
          <w:t xml:space="preserve"> </w:t>
        </w:r>
        <w:del w:id="6314" w:author="Jeremie Giraud" w:date="2019-07-22T16:55:00Z">
          <w:r w:rsidDel="00E30252">
            <w:delText>i</w:delText>
          </w:r>
        </w:del>
      </w:ins>
      <w:ins w:id="6315" w:author="Jeremie Giraud" w:date="2019-07-22T16:55:00Z">
        <w:r w:rsidR="00E30252">
          <w:t>I</w:t>
        </w:r>
      </w:ins>
      <w:ins w:id="6316" w:author="Ashwani Prabhakar" w:date="2019-07-16T19:18:00Z">
        <w:r>
          <w:t xml:space="preserve">f </w:t>
        </w:r>
        <w:del w:id="6317" w:author="Jeremie Giraud" w:date="2019-07-22T16:55:00Z">
          <w:r w:rsidDel="00E30252">
            <w:delText>the</w:delText>
          </w:r>
        </w:del>
        <w:del w:id="6318" w:author="Jeremie Giraud" w:date="2019-07-22T16:56:00Z">
          <w:r w:rsidDel="00E30252">
            <w:delText xml:space="preserve"> u</w:delText>
          </w:r>
        </w:del>
        <w:del w:id="6319" w:author="Jeremie Giraud" w:date="2019-08-08T12:19:00Z">
          <w:r w:rsidDel="009A5B53">
            <w:delText>ser</w:delText>
          </w:r>
        </w:del>
        <w:del w:id="6320" w:author="Jeremie Giraud" w:date="2019-08-08T12:25:00Z">
          <w:r w:rsidDel="009A5B53">
            <w:delText xml:space="preserve"> </w:delText>
          </w:r>
        </w:del>
      </w:ins>
      <w:ins w:id="6321" w:author="Jeremie Giraud" w:date="2019-08-08T12:25:00Z">
        <w:r w:rsidR="009A5B53">
          <w:t xml:space="preserve">User </w:t>
        </w:r>
      </w:ins>
      <w:ins w:id="6322" w:author="Ashwani Prabhakar" w:date="2019-07-16T19:18:00Z">
        <w:r>
          <w:t>is</w:t>
        </w:r>
      </w:ins>
      <w:ins w:id="6323" w:author="Jeremie Giraud" w:date="2019-07-22T16:56:00Z">
        <w:r w:rsidR="00E30252">
          <w:t xml:space="preserve"> not</w:t>
        </w:r>
      </w:ins>
      <w:ins w:id="6324" w:author="Ashwani Prabhakar" w:date="2019-07-16T19:18:00Z">
        <w:r>
          <w:t xml:space="preserve"> applying clustering </w:t>
        </w:r>
        <w:del w:id="6325" w:author="Jeremie Giraud" w:date="2019-07-22T16:56:00Z">
          <w:r>
            <w:delText>weights</w:delText>
          </w:r>
        </w:del>
      </w:ins>
      <w:ins w:id="6326" w:author="Ashwani Prabhakar" w:date="2019-07-16T19:20:00Z">
        <w:del w:id="6327" w:author="Jeremie Giraud" w:date="2019-07-22T16:56:00Z">
          <w:r>
            <w:delText xml:space="preserve"> else no need</w:delText>
          </w:r>
        </w:del>
      </w:ins>
      <w:ins w:id="6328" w:author="Jeremie Giraud" w:date="2019-07-22T16:56:00Z">
        <w:r w:rsidR="00E30252">
          <w:t>then it is not necessary to provide a file and its path</w:t>
        </w:r>
      </w:ins>
      <w:ins w:id="6329" w:author="Ashwani Prabhakar" w:date="2019-07-16T19:20:00Z">
        <w:r>
          <w:t>.</w:t>
        </w:r>
      </w:ins>
      <w:ins w:id="6330" w:author="Jeremie Giraud" w:date="2019-07-22T16:54:00Z">
        <w:r w:rsidR="00E30252">
          <w:t xml:space="preserve"> </w:t>
        </w:r>
      </w:ins>
    </w:p>
    <w:p w14:paraId="0D6AA305" w14:textId="5F9E6989" w:rsidR="002548FF" w:rsidRDefault="002548FF">
      <w:pPr>
        <w:pStyle w:val="ListParagraph"/>
        <w:rPr>
          <w:ins w:id="6331" w:author="Ashwani Prabhakar" w:date="2019-07-16T19:20:00Z"/>
        </w:rPr>
        <w:pPrChange w:id="6332" w:author="Ashwani Prabhakar" w:date="2019-07-26T17:18:00Z">
          <w:pPr>
            <w:pStyle w:val="ListParagraph"/>
            <w:numPr>
              <w:numId w:val="48"/>
            </w:numPr>
            <w:ind w:left="2160" w:hanging="360"/>
          </w:pPr>
        </w:pPrChange>
      </w:pPr>
    </w:p>
    <w:p w14:paraId="458AC24E" w14:textId="14B9CF39" w:rsidR="002548FF" w:rsidRDefault="00BF0DA0">
      <w:pPr>
        <w:pStyle w:val="ListParagraph"/>
        <w:numPr>
          <w:ilvl w:val="0"/>
          <w:numId w:val="138"/>
        </w:numPr>
        <w:rPr>
          <w:ins w:id="6333" w:author="Ashwani Prabhakar" w:date="2019-07-26T17:18:00Z"/>
        </w:rPr>
        <w:pPrChange w:id="6334" w:author="Ashwani Prabhakar" w:date="2019-07-26T17:17:00Z">
          <w:pPr>
            <w:pStyle w:val="ListParagraph"/>
            <w:numPr>
              <w:numId w:val="48"/>
            </w:numPr>
            <w:ind w:left="2160" w:hanging="360"/>
          </w:pPr>
        </w:pPrChange>
      </w:pPr>
      <w:ins w:id="6335" w:author="Ashwani Prabhakar" w:date="2019-07-16T21:24:00Z">
        <w:del w:id="6336" w:author="Jeremie Giraud" w:date="2019-08-08T12:19:00Z">
          <w:r w:rsidDel="009A5B53">
            <w:delText>User</w:delText>
          </w:r>
        </w:del>
        <w:del w:id="6337" w:author="Jeremie Giraud" w:date="2019-08-08T12:25:00Z">
          <w:r w:rsidDel="009A5B53">
            <w:delText xml:space="preserve"> </w:delText>
          </w:r>
        </w:del>
      </w:ins>
      <w:ins w:id="6338" w:author="Jeremie Giraud" w:date="2019-08-08T12:25:00Z">
        <w:r w:rsidR="009A5B53">
          <w:t xml:space="preserve">User </w:t>
        </w:r>
      </w:ins>
      <w:ins w:id="6339" w:author="Ashwani Prabhakar" w:date="2019-07-16T21:24:00Z">
        <w:r>
          <w:t xml:space="preserve">can also put </w:t>
        </w:r>
      </w:ins>
      <w:ins w:id="6340" w:author="Ashwani Prabhakar" w:date="2019-07-16T21:25:00Z">
        <w:r>
          <w:t>geological clustering</w:t>
        </w:r>
      </w:ins>
      <w:ins w:id="6341" w:author="Ashwani Prabhakar" w:date="2019-07-16T21:24:00Z">
        <w:r>
          <w:t xml:space="preserve"> </w:t>
        </w:r>
      </w:ins>
      <w:ins w:id="6342" w:author="Ashwani Prabhakar" w:date="2019-07-16T21:25:00Z">
        <w:r>
          <w:t xml:space="preserve">weights across the respective feature. </w:t>
        </w:r>
      </w:ins>
      <w:ins w:id="6343" w:author="Jeremie Giraud" w:date="2019-07-22T16:56:00Z">
        <w:r w:rsidR="00E30252">
          <w:t>These weights can correspond to the probability of observation</w:t>
        </w:r>
      </w:ins>
      <w:r w:rsidR="004F1006">
        <w:t xml:space="preserve"> </w:t>
      </w:r>
      <w:r w:rsidR="004F1006">
        <w:fldChar w:fldCharType="begin" w:fldLock="1"/>
      </w:r>
      <w:r w:rsidR="00C330AA">
        <w:instrText>ADDIN CSL_CITATION {"citationItems":[{"id":"ITEM-1","itemData":{"DOI":"10.5194/se-9-385-2018","ISSN":"1869-9529","abstract":"Abstract. Three-dimensional (3-D) geological structural modeling aims to determine geological information in a 3-D space using structural data (foliations and interfaces) and topological rules as inputs. This is necessary in any project in which the properties of the subsurface matters; they express our understanding of geometries in depth. For that reason, 3-D geological models have a wide range of practical applications including but not restricted to civil engineering, the oil and gas industry, the mining industry, and water management. These models, however, are fraught with uncertainties originating from the inherent flaws of the modeling engines (working hypotheses, interpolator's parameterization) and the inherent lack of knowledge in areas where there are no observations combined with input uncertainty (observational, conceptual and technical errors). Because 3-D geological models are often used for impactful decision-making it is critical that all 3-D geological models provide accurate estimates of uncertainty. This paper's focus is set on the effect of structural input data measurement uncertainty propagation in implicit 3-D geological modeling. This aim is achieved using Monte Carlo simulation for uncertainty estimation (MCUE), a stochastic method which samples from predefined disturbance probability distributions that represent the uncertainty of the original input data set. MCUE is used to produce hundreds to thousands of altered unique data sets. The altered data sets are used as inputs to produce a range of plausible 3-D models. The plausible models are then combined into a single probabilistic model as a means to propagate uncertainty from the input data to the final model. In this paper, several improved methods for MCUE are proposed. The methods pertain to distribution selection for input uncertainty, sample analysis and statistical consistency of the sampled distribution. Pole vector sampling is proposed as a more rigorous alternative than dip vector sampling for planar features and the use of a Bayesian approach to disturbance distribution parameterization is suggested. The influence of incorrect disturbance distributions is discussed and propositions are made and evaluated on synthetic and realistic cases to address the sighted issues. The distribution of the errors of the observed data (i.e., scedasticity) is shown to affect the quality of prior distributions for MCUE. Results demonstrate that the proposed workflows improve the rel…","author":[{"dropping-particle":"","family":"Pakyuz-Charrier","given":"Evren","non-dropping-particle":"","parse-names":false,"suffix":""},{"dropping-particle":"","family":"Lindsay","given":"Mark","non-dropping-particle":"","parse-names":false,"suffix":""},{"dropping-particle":"","family":"Ogarko","given":"Vitaliy","non-dropping-particle":"","parse-names":false,"suffix":""},{"dropping-particle":"","family":"Giraud","given":"Jeremie","non-dropping-particle":"","parse-names":false,"suffix":""},{"dropping-particle":"","family":"Jessell","given":"Mark","non-dropping-particle":"","parse-names":false,"suffix":""}],"container-title":"Solid Earth","id":"ITEM-1","issue":"2","issued":{"date-parts":[["2018","4","6"]]},"page":"385-402","title":"Monte Carlo simulation for uncertainty estimation on structural data in implicit 3-D geological modeling, a guide for disturbance distribution selection and parameterization","type":"article-journal","volume":"9"},"uris":["http://www.mendeley.com/documents/?uuid=a398886e-74dc-492b-93e3-18bdb542fdde"]}],"mendeley":{"formattedCitation":"Pakyuz-Charrier et al. (2018)","plainTextFormattedCitation":"Pakyuz-Charrier et al. (2018)","previouslyFormattedCitation":"Pakyuz-Charrier et al. (2018)"},"properties":{"noteIndex":0},"schema":"https://github.com/citation-style-language/schema/raw/master/csl-citation.json"}</w:instrText>
      </w:r>
      <w:r w:rsidR="004F1006">
        <w:fldChar w:fldCharType="separate"/>
      </w:r>
      <w:r w:rsidR="004F1006" w:rsidRPr="004F1006">
        <w:rPr>
          <w:noProof/>
        </w:rPr>
        <w:t>Pakyuz-Charrier et al. (2018)</w:t>
      </w:r>
      <w:r w:rsidR="004F1006">
        <w:fldChar w:fldCharType="end"/>
      </w:r>
      <w:ins w:id="6344" w:author="Jeremie Giraud" w:date="2019-07-22T16:56:00Z">
        <w:r w:rsidR="00E30252">
          <w:t xml:space="preserve"> of the different lithologies in the same fashion as in </w:t>
        </w:r>
      </w:ins>
      <w:ins w:id="6345" w:author="Jeremie Giraud" w:date="2019-07-22T16:57:00Z">
        <w:r w:rsidR="00E30252">
          <w:fldChar w:fldCharType="begin" w:fldLock="1"/>
        </w:r>
      </w:ins>
      <w:r w:rsidR="00143433">
        <w:instrText>ADDIN CSL_CITATION {"citationItems":[{"id":"ITEM-1","itemData":{"DOI":"10.1093/gji/ggz152","ISSN":"0956-540X","author":[{"dropping-particle":"","family":"Giraud","given":"Jérémie","non-dropping-particle":"","parse-names":false,"suffix":""},{"dropping-particle":"","family":"Ogarko","given":"Vitaliy","non-dropping-particle":"","parse-names":false,"suffix":""},{"dropping-particle":"","family":"Lindsay","given":"Mark","non-dropping-particle":"","parse-names":false,"suffix":""},{"dropping-particle":"","family":"Pakyuz-Charrier","given":"Evren","non-dropping-particle":"","parse-names":false,"suffix":""},{"dropping-particle":"","family":"Jessell","given":"Mark","non-dropping-particle":"","parse-names":false,"suffix":""},{"dropping-particle":"","family":"Martin","given":"Roland","non-dropping-particle":"","parse-names":false,"suffix":""}],"container-title":"Geophysical Journal International","id":"ITEM-1","issue":"1","issued":{"date-parts":[["2019","7","1"]]},"page":"666-688","title":"Sensitivity of constrained joint inversions to geological and petrophysical input data uncertainties with posterior geological analysis","type":"article-journal","volume":"218"},"uris":["http://www.mendeley.com/documents/?uuid=088821c7-6831-457c-992d-764d31dcfaf6"]},{"id":"ITEM-2","itemData":{"DOI":"10.1190/geo2016-0615.1","ISSN":"0016-8033","author":[{"dropping-particle":"","family":"Giraud","given":"Jérémie","non-dropping-particle":"","parse-names":false,"suffix":""},{"dropping-particle":"","family":"Pakyuz-Charrier","given":"Evren","non-dropping-particle":"","parse-names":false,"suffix":""},{"dropping-particle":"","family":"Jessell","given":"Mark","non-dropping-particle":"","parse-names":false,"suffix":""},{"dropping-particle":"","family":"Lindsay","given":"Mark","non-dropping-particle":"","parse-names":false,"suffix":""},{"dropping-particle":"","family":"Martin","given":"Roland","non-dropping-particle":"","parse-names":false,"suffix":""},{"dropping-particle":"","family":"Ogarko","given":"Vitaliy","non-dropping-particle":"","parse-names":false,"suffix":""}],"container-title":"GEOPHYSICS","id":"ITEM-2","issue":"6","issued":{"date-parts":[["2017","11","19"]]},"page":"ID19-ID34","title":"Uncertainty reduction through geologically conditioned petrophysical constraints in joint inversion","type":"article-journal","volume":"82"},"uris":["http://www.mendeley.com/documents/?uuid=bc9d7db4-9ac4-4b96-b503-5b24a5663e25"]}],"mendeley":{"formattedCitation":"Giraud et al. (2017), (2019c)","plainTextFormattedCitation":"Giraud et al. (2017), (2019c)","previouslyFormattedCitation":"Giraud et al. (2017), (2019c)"},"properties":{"noteIndex":0},"schema":"https://github.com/citation-style-language/schema/raw/master/csl-citation.json"}</w:instrText>
      </w:r>
      <w:r w:rsidR="00E30252">
        <w:fldChar w:fldCharType="separate"/>
      </w:r>
      <w:r w:rsidR="00C330AA" w:rsidRPr="00C330AA">
        <w:rPr>
          <w:noProof/>
        </w:rPr>
        <w:t>Giraud et al. (2017), (2019c)</w:t>
      </w:r>
      <w:ins w:id="6346" w:author="Jeremie Giraud" w:date="2019-07-22T16:57:00Z">
        <w:r w:rsidR="00E30252">
          <w:fldChar w:fldCharType="end"/>
        </w:r>
      </w:ins>
      <w:r w:rsidR="004F1006">
        <w:t>.</w:t>
      </w:r>
      <w:del w:id="6347" w:author="Jeremie Giraud" w:date="2019-07-29T21:26:00Z">
        <w:r w:rsidR="004F1006">
          <w:delText xml:space="preserve"> </w:delText>
        </w:r>
      </w:del>
      <w:ins w:id="6348" w:author="Ashwani Prabhakar" w:date="2019-07-16T18:54:00Z">
        <w:del w:id="6349" w:author="Jeremie Giraud" w:date="2019-07-29T21:26:00Z">
          <w:r w:rsidR="004F1006">
            <w:delText>User</w:delText>
          </w:r>
        </w:del>
        <w:del w:id="6350" w:author="Jeremie Giraud" w:date="2019-08-08T12:25:00Z">
          <w:r w:rsidR="004F1006" w:rsidDel="009A5B53">
            <w:delText xml:space="preserve"> </w:delText>
          </w:r>
        </w:del>
      </w:ins>
      <w:ins w:id="6351" w:author="Jeremie Giraud" w:date="2019-08-08T12:25:00Z">
        <w:r w:rsidR="009A5B53">
          <w:t xml:space="preserve">User </w:t>
        </w:r>
      </w:ins>
      <w:ins w:id="6352" w:author="Ashwani Prabhakar" w:date="2019-07-16T19:18:00Z">
        <w:r w:rsidR="004F1006">
          <w:t xml:space="preserve">should </w:t>
        </w:r>
      </w:ins>
      <w:ins w:id="6353" w:author="Ashwani Prabhakar" w:date="2019-07-16T18:54:00Z">
        <w:r w:rsidR="004F1006">
          <w:t>put the</w:t>
        </w:r>
      </w:ins>
      <w:ins w:id="6354" w:author="Jeremie Giraud" w:date="2019-07-22T16:54:00Z">
        <w:r w:rsidR="004F1006">
          <w:t xml:space="preserve"> path of the</w:t>
        </w:r>
      </w:ins>
      <w:ins w:id="6355" w:author="Ashwani Prabhakar" w:date="2019-07-16T18:54:00Z">
        <w:r w:rsidR="004F1006">
          <w:t xml:space="preserve"> </w:t>
        </w:r>
      </w:ins>
      <w:ins w:id="6356" w:author="Ashwani Prabhakar" w:date="2019-07-16T19:16:00Z">
        <w:r w:rsidR="004F1006">
          <w:t xml:space="preserve">input </w:t>
        </w:r>
      </w:ins>
      <w:r w:rsidR="00A23FEE">
        <w:t xml:space="preserve">weight file relative to the executable. </w:t>
      </w:r>
      <w:r w:rsidR="00A23FEE">
        <w:rPr>
          <w:rStyle w:val="CommentReference"/>
        </w:rPr>
        <w:commentReference w:id="6357"/>
      </w:r>
      <w:r w:rsidR="00ED11BB">
        <w:t>The input weight file organisation is detailed in section</w:t>
      </w:r>
      <w:ins w:id="6358" w:author="Ashwani Prabhakar" w:date="2019-07-26T18:11:00Z">
        <w:r w:rsidR="00AD1482">
          <w:t xml:space="preserve"> ‘</w:t>
        </w:r>
        <w:r w:rsidR="00AD1482">
          <w:fldChar w:fldCharType="begin"/>
        </w:r>
        <w:r w:rsidR="00AD1482">
          <w:instrText xml:space="preserve"> REF _Ref15053620 \h </w:instrText>
        </w:r>
      </w:ins>
      <w:r w:rsidR="00AD1482">
        <w:fldChar w:fldCharType="separate"/>
      </w:r>
      <w:ins w:id="6359" w:author="Jeremie Giraud" w:date="2019-08-08T12:43:00Z">
        <w:r w:rsidR="007D2A24">
          <w:t xml:space="preserve">Input </w:t>
        </w:r>
        <w:r w:rsidR="007D2A24" w:rsidRPr="00EC61A3">
          <w:t>Geological Weights</w:t>
        </w:r>
        <w:r w:rsidR="007D2A24">
          <w:t xml:space="preserve"> </w:t>
        </w:r>
        <w:r w:rsidR="007D2A24" w:rsidRPr="00EC61A3">
          <w:t>File</w:t>
        </w:r>
      </w:ins>
      <w:ins w:id="6360" w:author="Ashwani Prabhakar" w:date="2019-07-26T17:41:00Z">
        <w:del w:id="6361" w:author="Jeremie Giraud" w:date="2019-08-08T12:43:00Z">
          <w:r w:rsidR="008000A7" w:rsidDel="007D2A24">
            <w:delText xml:space="preserve">Input </w:delText>
          </w:r>
        </w:del>
      </w:ins>
      <w:del w:id="6362" w:author="Jeremie Giraud" w:date="2019-08-08T12:43:00Z">
        <w:r w:rsidR="008000A7" w:rsidRPr="00EC61A3" w:rsidDel="007D2A24">
          <w:delText xml:space="preserve">Geological </w:delText>
        </w:r>
      </w:del>
      <w:ins w:id="6363" w:author="Ashwani Prabhakar" w:date="2019-07-17T18:43:00Z">
        <w:del w:id="6364" w:author="Jeremie Giraud" w:date="2019-08-08T12:43:00Z">
          <w:r w:rsidR="008000A7" w:rsidRPr="00EC61A3" w:rsidDel="007D2A24">
            <w:delText>W</w:delText>
          </w:r>
        </w:del>
      </w:ins>
      <w:del w:id="6365" w:author="Jeremie Giraud" w:date="2019-08-08T12:43:00Z">
        <w:r w:rsidR="008000A7" w:rsidRPr="00EC61A3" w:rsidDel="007D2A24">
          <w:delText>eights</w:delText>
        </w:r>
      </w:del>
      <w:ins w:id="6366" w:author="Ashwani Prabhakar" w:date="2019-07-26T17:41:00Z">
        <w:del w:id="6367" w:author="Jeremie Giraud" w:date="2019-08-08T12:43:00Z">
          <w:r w:rsidR="008000A7" w:rsidDel="007D2A24">
            <w:delText xml:space="preserve"> </w:delText>
          </w:r>
        </w:del>
      </w:ins>
      <w:ins w:id="6368" w:author="Ashwani Prabhakar" w:date="2019-07-17T18:43:00Z">
        <w:del w:id="6369" w:author="Jeremie Giraud" w:date="2019-08-08T12:43:00Z">
          <w:r w:rsidR="008000A7" w:rsidRPr="00EC61A3" w:rsidDel="007D2A24">
            <w:delText>File</w:delText>
          </w:r>
        </w:del>
      </w:ins>
      <w:ins w:id="6370" w:author="Ashwani Prabhakar" w:date="2019-07-26T18:11:00Z">
        <w:r w:rsidR="00AD1482">
          <w:fldChar w:fldCharType="end"/>
        </w:r>
      </w:ins>
      <w:ins w:id="6371" w:author="Ashwani Prabhakar" w:date="2019-07-26T17:13:00Z">
        <w:r w:rsidR="002548FF">
          <w:t>’.</w:t>
        </w:r>
      </w:ins>
    </w:p>
    <w:p w14:paraId="6C8F21C5" w14:textId="1A80F891" w:rsidR="005E208F" w:rsidRDefault="005E208F">
      <w:pPr>
        <w:rPr>
          <w:ins w:id="6372" w:author="Jeremie Giraud" w:date="2019-08-08T16:28:00Z"/>
        </w:rPr>
        <w:pPrChange w:id="6373" w:author="Jeremie Giraud" w:date="2019-08-08T16:27:00Z">
          <w:pPr>
            <w:pStyle w:val="ListParagraph"/>
            <w:numPr>
              <w:numId w:val="48"/>
            </w:numPr>
            <w:ind w:left="2160" w:hanging="360"/>
          </w:pPr>
        </w:pPrChange>
      </w:pPr>
    </w:p>
    <w:p w14:paraId="69CD7B2C" w14:textId="1E4085E5" w:rsidR="005E208F" w:rsidRDefault="005E208F" w:rsidP="005E208F">
      <w:pPr>
        <w:pStyle w:val="Caption"/>
        <w:rPr>
          <w:ins w:id="6374" w:author="Jeremie Giraud" w:date="2019-08-08T16:28:00Z"/>
        </w:rPr>
      </w:pPr>
      <w:ins w:id="6375" w:author="Jeremie Giraud" w:date="2019-08-08T16:28:00Z">
        <w:r>
          <w:t xml:space="preserve">Table </w:t>
        </w:r>
        <w:r>
          <w:fldChar w:fldCharType="begin"/>
        </w:r>
        <w:r>
          <w:instrText xml:space="preserve"> SEQ Table \* ARABIC </w:instrText>
        </w:r>
        <w:r>
          <w:fldChar w:fldCharType="separate"/>
        </w:r>
        <w:r>
          <w:rPr>
            <w:noProof/>
          </w:rPr>
          <w:t>18</w:t>
        </w:r>
        <w:r>
          <w:fldChar w:fldCharType="end"/>
        </w:r>
        <w:r>
          <w:t xml:space="preserve">. </w:t>
        </w:r>
      </w:ins>
      <w:ins w:id="6376" w:author="Jeremie Giraud" w:date="2019-08-08T16:29:00Z">
        <w:r w:rsidR="009E0E7C" w:rsidRPr="009E0E7C">
          <w:rPr>
            <w:rPrChange w:id="6377" w:author="Jeremie Giraud" w:date="2019-08-08T16:29:00Z">
              <w:rPr>
                <w:rFonts w:ascii="Times New Roman" w:eastAsia="Times New Roman" w:hAnsi="Times New Roman" w:cs="Times New Roman"/>
                <w:color w:val="000000"/>
                <w:sz w:val="24"/>
                <w:szCs w:val="24"/>
                <w:lang w:eastAsia="en-AU"/>
              </w:rPr>
            </w:rPrChange>
          </w:rPr>
          <w:t>Clustering constraints</w:t>
        </w:r>
        <w:r w:rsidR="009E0E7C" w:rsidRPr="005E208F">
          <w:rPr>
            <w:rFonts w:ascii="Times New Roman" w:eastAsia="Times New Roman" w:hAnsi="Times New Roman" w:cs="Times New Roman"/>
            <w:color w:val="000000"/>
            <w:sz w:val="24"/>
            <w:szCs w:val="24"/>
            <w:lang w:eastAsia="en-AU"/>
          </w:rPr>
          <w:t xml:space="preserve"> </w:t>
        </w:r>
      </w:ins>
      <w:ins w:id="6378" w:author="Jeremie Giraud" w:date="2019-08-08T16:28:00Z">
        <w:r w:rsidRPr="00F14A1C">
          <w:t xml:space="preserve">parameters </w:t>
        </w:r>
        <w:r>
          <w:t>section of parfile.</w:t>
        </w:r>
      </w:ins>
    </w:p>
    <w:tbl>
      <w:tblPr>
        <w:tblW w:w="9089" w:type="dxa"/>
        <w:tblInd w:w="-10" w:type="dxa"/>
        <w:tblLook w:val="04A0" w:firstRow="1" w:lastRow="0" w:firstColumn="1" w:lastColumn="0" w:noHBand="0" w:noVBand="1"/>
      </w:tblPr>
      <w:tblGrid>
        <w:gridCol w:w="3828"/>
        <w:gridCol w:w="3685"/>
        <w:gridCol w:w="1576"/>
      </w:tblGrid>
      <w:tr w:rsidR="005E208F" w:rsidRPr="005E208F" w14:paraId="4700CA6E" w14:textId="77777777" w:rsidTr="005E208F">
        <w:trPr>
          <w:trHeight w:val="330"/>
          <w:ins w:id="6379" w:author="Jeremie Giraud" w:date="2019-08-08T16:27:00Z"/>
        </w:trPr>
        <w:tc>
          <w:tcPr>
            <w:tcW w:w="3828"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E15D23D" w14:textId="77777777" w:rsidR="005E208F" w:rsidRPr="005E208F" w:rsidRDefault="005E208F" w:rsidP="005E208F">
            <w:pPr>
              <w:spacing w:after="0" w:line="240" w:lineRule="auto"/>
              <w:rPr>
                <w:ins w:id="6380" w:author="Jeremie Giraud" w:date="2019-08-08T16:27:00Z"/>
                <w:rFonts w:ascii="Times New Roman" w:eastAsia="Times New Roman" w:hAnsi="Times New Roman" w:cs="Times New Roman"/>
                <w:color w:val="000000"/>
                <w:sz w:val="24"/>
                <w:szCs w:val="24"/>
                <w:lang w:eastAsia="en-AU"/>
              </w:rPr>
            </w:pPr>
            <w:ins w:id="6381" w:author="Jeremie Giraud" w:date="2019-08-08T16:27:00Z">
              <w:r w:rsidRPr="005E208F">
                <w:rPr>
                  <w:rFonts w:ascii="Times New Roman" w:eastAsia="Times New Roman" w:hAnsi="Times New Roman" w:cs="Times New Roman"/>
                  <w:color w:val="000000"/>
                  <w:sz w:val="24"/>
                  <w:szCs w:val="24"/>
                  <w:lang w:eastAsia="en-AU"/>
                </w:rPr>
                <w:t>Parameter</w:t>
              </w:r>
            </w:ins>
          </w:p>
        </w:tc>
        <w:tc>
          <w:tcPr>
            <w:tcW w:w="3685" w:type="dxa"/>
            <w:tcBorders>
              <w:top w:val="single" w:sz="8" w:space="0" w:color="BFBFBF"/>
              <w:left w:val="nil"/>
              <w:bottom w:val="single" w:sz="8" w:space="0" w:color="BFBFBF"/>
              <w:right w:val="single" w:sz="8" w:space="0" w:color="BFBFBF"/>
            </w:tcBorders>
            <w:shd w:val="clear" w:color="auto" w:fill="auto"/>
            <w:noWrap/>
            <w:vAlign w:val="center"/>
            <w:hideMark/>
          </w:tcPr>
          <w:p w14:paraId="662F3EB5" w14:textId="77777777" w:rsidR="005E208F" w:rsidRPr="005E208F" w:rsidRDefault="005E208F" w:rsidP="005E208F">
            <w:pPr>
              <w:spacing w:after="0" w:line="240" w:lineRule="auto"/>
              <w:rPr>
                <w:ins w:id="6382" w:author="Jeremie Giraud" w:date="2019-08-08T16:27:00Z"/>
                <w:rFonts w:ascii="Times New Roman" w:eastAsia="Times New Roman" w:hAnsi="Times New Roman" w:cs="Times New Roman"/>
                <w:color w:val="000000"/>
                <w:sz w:val="24"/>
                <w:szCs w:val="24"/>
                <w:lang w:eastAsia="en-AU"/>
              </w:rPr>
            </w:pPr>
            <w:ins w:id="6383" w:author="Jeremie Giraud" w:date="2019-08-08T16:27:00Z">
              <w:r w:rsidRPr="005E208F">
                <w:rPr>
                  <w:rFonts w:ascii="Times New Roman" w:eastAsia="Times New Roman" w:hAnsi="Times New Roman" w:cs="Times New Roman"/>
                  <w:color w:val="000000"/>
                  <w:sz w:val="24"/>
                  <w:szCs w:val="24"/>
                  <w:lang w:eastAsia="en-AU"/>
                </w:rPr>
                <w:t>Value for example case</w:t>
              </w:r>
            </w:ins>
          </w:p>
        </w:tc>
        <w:tc>
          <w:tcPr>
            <w:tcW w:w="1576" w:type="dxa"/>
            <w:tcBorders>
              <w:top w:val="single" w:sz="8" w:space="0" w:color="BFBFBF"/>
              <w:left w:val="nil"/>
              <w:bottom w:val="single" w:sz="8" w:space="0" w:color="BFBFBF"/>
              <w:right w:val="single" w:sz="8" w:space="0" w:color="BFBFBF"/>
            </w:tcBorders>
            <w:shd w:val="clear" w:color="auto" w:fill="auto"/>
            <w:noWrap/>
            <w:vAlign w:val="center"/>
            <w:hideMark/>
          </w:tcPr>
          <w:p w14:paraId="3D8589B5" w14:textId="77777777" w:rsidR="005E208F" w:rsidRPr="005E208F" w:rsidRDefault="005E208F" w:rsidP="005E208F">
            <w:pPr>
              <w:spacing w:after="0" w:line="240" w:lineRule="auto"/>
              <w:rPr>
                <w:ins w:id="6384" w:author="Jeremie Giraud" w:date="2019-08-08T16:27:00Z"/>
                <w:rFonts w:ascii="Times New Roman" w:eastAsia="Times New Roman" w:hAnsi="Times New Roman" w:cs="Times New Roman"/>
                <w:color w:val="000000"/>
                <w:sz w:val="24"/>
                <w:szCs w:val="24"/>
                <w:lang w:eastAsia="en-AU"/>
              </w:rPr>
            </w:pPr>
            <w:ins w:id="6385" w:author="Jeremie Giraud" w:date="2019-08-08T16:27:00Z">
              <w:r w:rsidRPr="005E208F">
                <w:rPr>
                  <w:rFonts w:ascii="Times New Roman" w:eastAsia="Times New Roman" w:hAnsi="Times New Roman" w:cs="Times New Roman"/>
                  <w:color w:val="000000"/>
                  <w:sz w:val="24"/>
                  <w:szCs w:val="24"/>
                  <w:lang w:eastAsia="en-AU"/>
                </w:rPr>
                <w:t xml:space="preserve">Range/remark </w:t>
              </w:r>
            </w:ins>
          </w:p>
        </w:tc>
      </w:tr>
      <w:tr w:rsidR="00C30133" w:rsidRPr="005E208F" w14:paraId="5AE3FD17" w14:textId="77777777" w:rsidTr="00835583">
        <w:trPr>
          <w:trHeight w:val="330"/>
          <w:ins w:id="6386"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0462CA76" w14:textId="77777777" w:rsidR="00C30133" w:rsidRPr="005E208F" w:rsidRDefault="00C30133" w:rsidP="00C30133">
            <w:pPr>
              <w:spacing w:after="0" w:line="240" w:lineRule="auto"/>
              <w:rPr>
                <w:ins w:id="6387" w:author="Jeremie Giraud" w:date="2019-08-08T16:27:00Z"/>
                <w:rFonts w:ascii="Times New Roman" w:eastAsia="Times New Roman" w:hAnsi="Times New Roman" w:cs="Times New Roman"/>
                <w:color w:val="000000"/>
                <w:sz w:val="24"/>
                <w:szCs w:val="24"/>
                <w:lang w:eastAsia="en-AU"/>
              </w:rPr>
            </w:pPr>
            <w:ins w:id="6388" w:author="Jeremie Giraud" w:date="2019-08-08T16:27:00Z">
              <w:r w:rsidRPr="005E208F">
                <w:rPr>
                  <w:rFonts w:ascii="Times New Roman" w:eastAsia="Times New Roman" w:hAnsi="Times New Roman" w:cs="Times New Roman"/>
                  <w:color w:val="000000"/>
                  <w:sz w:val="24"/>
                  <w:szCs w:val="24"/>
                  <w:lang w:eastAsia="en-AU"/>
                </w:rPr>
                <w:lastRenderedPageBreak/>
                <w:t>******* Clustering constraints ********</w:t>
              </w:r>
            </w:ins>
          </w:p>
        </w:tc>
        <w:tc>
          <w:tcPr>
            <w:tcW w:w="3685" w:type="dxa"/>
            <w:tcBorders>
              <w:top w:val="nil"/>
              <w:left w:val="nil"/>
              <w:bottom w:val="single" w:sz="8" w:space="0" w:color="BFBFBF"/>
              <w:right w:val="single" w:sz="8" w:space="0" w:color="BFBFBF"/>
            </w:tcBorders>
            <w:shd w:val="clear" w:color="auto" w:fill="auto"/>
            <w:noWrap/>
            <w:vAlign w:val="center"/>
            <w:hideMark/>
          </w:tcPr>
          <w:p w14:paraId="5CFDC4F1" w14:textId="2E539074" w:rsidR="00C30133" w:rsidRPr="005E208F" w:rsidRDefault="00C30133" w:rsidP="00C30133">
            <w:pPr>
              <w:spacing w:after="0" w:line="240" w:lineRule="auto"/>
              <w:rPr>
                <w:ins w:id="6389" w:author="Jeremie Giraud" w:date="2019-08-08T16:27:00Z"/>
                <w:rFonts w:ascii="Times New Roman" w:eastAsia="Times New Roman" w:hAnsi="Times New Roman" w:cs="Times New Roman"/>
                <w:color w:val="000000"/>
                <w:sz w:val="24"/>
                <w:szCs w:val="24"/>
                <w:lang w:eastAsia="en-AU"/>
              </w:rPr>
            </w:pPr>
            <w:ins w:id="6390" w:author="Jeremie Giraud" w:date="2019-08-08T16:27:00Z">
              <w:r w:rsidRPr="005E208F">
                <w:rPr>
                  <w:rFonts w:ascii="Times New Roman" w:eastAsia="Times New Roman" w:hAnsi="Times New Roman" w:cs="Times New Roman"/>
                  <w:color w:val="000000"/>
                  <w:sz w:val="24"/>
                  <w:szCs w:val="24"/>
                  <w:lang w:eastAsia="en-AU"/>
                </w:rPr>
                <w:t> </w:t>
              </w:r>
            </w:ins>
            <w:ins w:id="6391" w:author="Jeremie Giraud" w:date="2019-08-08T16:31:00Z">
              <w:r w:rsidRPr="00C97C52">
                <w:rPr>
                  <w:rFonts w:ascii="Times New Roman" w:eastAsia="Times New Roman" w:hAnsi="Times New Roman" w:cs="Times New Roman"/>
                  <w:color w:val="000000"/>
                  <w:sz w:val="24"/>
                  <w:szCs w:val="24"/>
                  <w:lang w:eastAsia="en-AU"/>
                </w:rPr>
                <w:t>N/A</w:t>
              </w:r>
            </w:ins>
          </w:p>
        </w:tc>
        <w:tc>
          <w:tcPr>
            <w:tcW w:w="1576" w:type="dxa"/>
            <w:tcBorders>
              <w:top w:val="nil"/>
              <w:left w:val="nil"/>
              <w:bottom w:val="single" w:sz="8" w:space="0" w:color="BFBFBF"/>
              <w:right w:val="single" w:sz="8" w:space="0" w:color="BFBFBF"/>
            </w:tcBorders>
            <w:shd w:val="clear" w:color="auto" w:fill="auto"/>
            <w:noWrap/>
            <w:hideMark/>
          </w:tcPr>
          <w:p w14:paraId="0E79349C" w14:textId="3A93D063" w:rsidR="00C30133" w:rsidRPr="005E208F" w:rsidRDefault="00C30133" w:rsidP="00C30133">
            <w:pPr>
              <w:spacing w:after="0" w:line="240" w:lineRule="auto"/>
              <w:rPr>
                <w:ins w:id="6392" w:author="Jeremie Giraud" w:date="2019-08-08T16:27:00Z"/>
                <w:rFonts w:ascii="Times New Roman" w:eastAsia="Times New Roman" w:hAnsi="Times New Roman" w:cs="Times New Roman"/>
                <w:color w:val="000000"/>
                <w:sz w:val="24"/>
                <w:szCs w:val="24"/>
                <w:lang w:eastAsia="en-AU"/>
              </w:rPr>
            </w:pPr>
            <w:ins w:id="6393" w:author="Jeremie Giraud" w:date="2019-08-08T16:30:00Z">
              <w:r w:rsidRPr="00C97C52">
                <w:rPr>
                  <w:rFonts w:ascii="Times New Roman" w:eastAsia="Times New Roman" w:hAnsi="Times New Roman" w:cs="Times New Roman"/>
                  <w:color w:val="000000"/>
                  <w:sz w:val="24"/>
                  <w:szCs w:val="24"/>
                  <w:lang w:eastAsia="en-AU"/>
                </w:rPr>
                <w:t>N/A</w:t>
              </w:r>
            </w:ins>
          </w:p>
        </w:tc>
      </w:tr>
      <w:tr w:rsidR="00C30133" w:rsidRPr="005E208F" w14:paraId="6A8395F2" w14:textId="77777777" w:rsidTr="00835583">
        <w:trPr>
          <w:trHeight w:val="330"/>
          <w:ins w:id="6394"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777152F0" w14:textId="77777777" w:rsidR="00C30133" w:rsidRPr="005E208F" w:rsidRDefault="00C30133" w:rsidP="00C30133">
            <w:pPr>
              <w:spacing w:after="0" w:line="240" w:lineRule="auto"/>
              <w:rPr>
                <w:ins w:id="6395" w:author="Jeremie Giraud" w:date="2019-08-08T16:27:00Z"/>
                <w:rFonts w:ascii="Times New Roman" w:eastAsia="Times New Roman" w:hAnsi="Times New Roman" w:cs="Times New Roman"/>
                <w:color w:val="000000"/>
                <w:sz w:val="24"/>
                <w:szCs w:val="24"/>
                <w:lang w:eastAsia="en-AU"/>
              </w:rPr>
            </w:pPr>
            <w:ins w:id="6396" w:author="Jeremie Giraud" w:date="2019-08-08T16:27:00Z">
              <w:r w:rsidRPr="005E208F">
                <w:rPr>
                  <w:rFonts w:ascii="Times New Roman" w:eastAsia="Times New Roman" w:hAnsi="Times New Roman" w:cs="Times New Roman"/>
                  <w:color w:val="000000"/>
                  <w:sz w:val="24"/>
                  <w:szCs w:val="24"/>
                  <w:lang w:eastAsia="en-AU"/>
                </w:rPr>
                <w:t xml:space="preserve">clustering problem1 (grav) weight      </w:t>
              </w:r>
            </w:ins>
          </w:p>
        </w:tc>
        <w:tc>
          <w:tcPr>
            <w:tcW w:w="3685" w:type="dxa"/>
            <w:tcBorders>
              <w:top w:val="nil"/>
              <w:left w:val="nil"/>
              <w:bottom w:val="single" w:sz="8" w:space="0" w:color="BFBFBF"/>
              <w:right w:val="single" w:sz="8" w:space="0" w:color="BFBFBF"/>
            </w:tcBorders>
            <w:shd w:val="clear" w:color="auto" w:fill="auto"/>
            <w:noWrap/>
            <w:vAlign w:val="center"/>
            <w:hideMark/>
          </w:tcPr>
          <w:p w14:paraId="5187BD7E" w14:textId="77777777" w:rsidR="00C30133" w:rsidRPr="005E208F" w:rsidRDefault="00C30133">
            <w:pPr>
              <w:spacing w:after="0" w:line="240" w:lineRule="auto"/>
              <w:rPr>
                <w:ins w:id="6397" w:author="Jeremie Giraud" w:date="2019-08-08T16:27:00Z"/>
                <w:rFonts w:ascii="Times New Roman" w:eastAsia="Times New Roman" w:hAnsi="Times New Roman" w:cs="Times New Roman"/>
                <w:color w:val="000000"/>
                <w:sz w:val="24"/>
                <w:szCs w:val="24"/>
                <w:lang w:eastAsia="en-AU"/>
              </w:rPr>
            </w:pPr>
            <w:ins w:id="6398" w:author="Jeremie Giraud" w:date="2019-08-08T16:27:00Z">
              <w:r w:rsidRPr="005E208F">
                <w:rPr>
                  <w:rFonts w:ascii="Times New Roman" w:eastAsia="Times New Roman" w:hAnsi="Times New Roman" w:cs="Times New Roman"/>
                  <w:color w:val="000000"/>
                  <w:sz w:val="24"/>
                  <w:szCs w:val="24"/>
                  <w:lang w:eastAsia="en-AU"/>
                </w:rPr>
                <w:t xml:space="preserve"> 0.d-7</w:t>
              </w:r>
            </w:ins>
          </w:p>
        </w:tc>
        <w:tc>
          <w:tcPr>
            <w:tcW w:w="1576" w:type="dxa"/>
            <w:tcBorders>
              <w:top w:val="nil"/>
              <w:left w:val="nil"/>
              <w:bottom w:val="single" w:sz="8" w:space="0" w:color="BFBFBF"/>
              <w:right w:val="single" w:sz="8" w:space="0" w:color="BFBFBF"/>
            </w:tcBorders>
            <w:shd w:val="clear" w:color="auto" w:fill="auto"/>
            <w:noWrap/>
            <w:hideMark/>
          </w:tcPr>
          <w:p w14:paraId="5F7D71CC" w14:textId="5F8D6B1A" w:rsidR="00C30133" w:rsidRPr="005E208F" w:rsidRDefault="00C30133" w:rsidP="00C30133">
            <w:pPr>
              <w:spacing w:after="0" w:line="240" w:lineRule="auto"/>
              <w:rPr>
                <w:ins w:id="6399" w:author="Jeremie Giraud" w:date="2019-08-08T16:27:00Z"/>
                <w:rFonts w:ascii="Times New Roman" w:eastAsia="Times New Roman" w:hAnsi="Times New Roman" w:cs="Times New Roman"/>
                <w:color w:val="000000"/>
                <w:sz w:val="24"/>
                <w:szCs w:val="24"/>
                <w:lang w:eastAsia="en-AU"/>
              </w:rPr>
            </w:pPr>
            <w:ins w:id="6400" w:author="Jeremie Giraud" w:date="2019-08-08T16:30:00Z">
              <w:r w:rsidRPr="00E042D7">
                <w:rPr>
                  <w:rFonts w:ascii="Times New Roman" w:eastAsia="Times New Roman" w:hAnsi="Times New Roman" w:cs="Times New Roman"/>
                  <w:color w:val="000000"/>
                  <w:sz w:val="24"/>
                  <w:szCs w:val="24"/>
                  <w:lang w:eastAsia="en-AU"/>
                </w:rPr>
                <w:t>Survey dependant</w:t>
              </w:r>
            </w:ins>
          </w:p>
        </w:tc>
      </w:tr>
      <w:tr w:rsidR="00C30133" w:rsidRPr="005E208F" w14:paraId="605965E2" w14:textId="77777777" w:rsidTr="00835583">
        <w:trPr>
          <w:trHeight w:val="330"/>
          <w:ins w:id="6401"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551C41E6" w14:textId="77777777" w:rsidR="00C30133" w:rsidRPr="005E208F" w:rsidRDefault="00C30133" w:rsidP="00C30133">
            <w:pPr>
              <w:spacing w:after="0" w:line="240" w:lineRule="auto"/>
              <w:rPr>
                <w:ins w:id="6402" w:author="Jeremie Giraud" w:date="2019-08-08T16:27:00Z"/>
                <w:rFonts w:ascii="Times New Roman" w:eastAsia="Times New Roman" w:hAnsi="Times New Roman" w:cs="Times New Roman"/>
                <w:color w:val="000000"/>
                <w:sz w:val="24"/>
                <w:szCs w:val="24"/>
                <w:lang w:eastAsia="en-AU"/>
              </w:rPr>
            </w:pPr>
            <w:ins w:id="6403" w:author="Jeremie Giraud" w:date="2019-08-08T16:27:00Z">
              <w:r w:rsidRPr="005E208F">
                <w:rPr>
                  <w:rFonts w:ascii="Times New Roman" w:eastAsia="Times New Roman" w:hAnsi="Times New Roman" w:cs="Times New Roman"/>
                  <w:color w:val="000000"/>
                  <w:sz w:val="24"/>
                  <w:szCs w:val="24"/>
                  <w:lang w:eastAsia="en-AU"/>
                </w:rPr>
                <w:t xml:space="preserve">clustering problem2 (mag)  weight      </w:t>
              </w:r>
            </w:ins>
          </w:p>
        </w:tc>
        <w:tc>
          <w:tcPr>
            <w:tcW w:w="3685" w:type="dxa"/>
            <w:tcBorders>
              <w:top w:val="nil"/>
              <w:left w:val="nil"/>
              <w:bottom w:val="single" w:sz="8" w:space="0" w:color="BFBFBF"/>
              <w:right w:val="single" w:sz="8" w:space="0" w:color="BFBFBF"/>
            </w:tcBorders>
            <w:shd w:val="clear" w:color="auto" w:fill="auto"/>
            <w:noWrap/>
            <w:vAlign w:val="center"/>
            <w:hideMark/>
          </w:tcPr>
          <w:p w14:paraId="3818FE5B" w14:textId="77777777" w:rsidR="00C30133" w:rsidRPr="005E208F" w:rsidRDefault="00C30133">
            <w:pPr>
              <w:spacing w:after="0" w:line="240" w:lineRule="auto"/>
              <w:rPr>
                <w:ins w:id="6404" w:author="Jeremie Giraud" w:date="2019-08-08T16:27:00Z"/>
                <w:rFonts w:ascii="Times New Roman" w:eastAsia="Times New Roman" w:hAnsi="Times New Roman" w:cs="Times New Roman"/>
                <w:color w:val="000000"/>
                <w:sz w:val="24"/>
                <w:szCs w:val="24"/>
                <w:lang w:eastAsia="en-AU"/>
              </w:rPr>
            </w:pPr>
            <w:ins w:id="6405" w:author="Jeremie Giraud" w:date="2019-08-08T16:27:00Z">
              <w:r w:rsidRPr="005E208F">
                <w:rPr>
                  <w:rFonts w:ascii="Times New Roman" w:eastAsia="Times New Roman" w:hAnsi="Times New Roman" w:cs="Times New Roman"/>
                  <w:color w:val="000000"/>
                  <w:sz w:val="24"/>
                  <w:szCs w:val="24"/>
                  <w:lang w:eastAsia="en-AU"/>
                </w:rPr>
                <w:t xml:space="preserve"> 0.d-9</w:t>
              </w:r>
            </w:ins>
          </w:p>
        </w:tc>
        <w:tc>
          <w:tcPr>
            <w:tcW w:w="1576" w:type="dxa"/>
            <w:tcBorders>
              <w:top w:val="nil"/>
              <w:left w:val="nil"/>
              <w:bottom w:val="single" w:sz="8" w:space="0" w:color="BFBFBF"/>
              <w:right w:val="single" w:sz="8" w:space="0" w:color="BFBFBF"/>
            </w:tcBorders>
            <w:shd w:val="clear" w:color="auto" w:fill="auto"/>
            <w:noWrap/>
            <w:hideMark/>
          </w:tcPr>
          <w:p w14:paraId="31E2AED1" w14:textId="2F97C7CE" w:rsidR="00C30133" w:rsidRPr="005E208F" w:rsidRDefault="00C30133" w:rsidP="00C30133">
            <w:pPr>
              <w:spacing w:after="0" w:line="240" w:lineRule="auto"/>
              <w:rPr>
                <w:ins w:id="6406" w:author="Jeremie Giraud" w:date="2019-08-08T16:27:00Z"/>
                <w:rFonts w:ascii="Times New Roman" w:eastAsia="Times New Roman" w:hAnsi="Times New Roman" w:cs="Times New Roman"/>
                <w:color w:val="000000"/>
                <w:sz w:val="24"/>
                <w:szCs w:val="24"/>
                <w:lang w:eastAsia="en-AU"/>
              </w:rPr>
            </w:pPr>
            <w:ins w:id="6407" w:author="Jeremie Giraud" w:date="2019-08-08T16:30:00Z">
              <w:r w:rsidRPr="00E042D7">
                <w:rPr>
                  <w:rFonts w:ascii="Times New Roman" w:eastAsia="Times New Roman" w:hAnsi="Times New Roman" w:cs="Times New Roman"/>
                  <w:color w:val="000000"/>
                  <w:sz w:val="24"/>
                  <w:szCs w:val="24"/>
                  <w:lang w:eastAsia="en-AU"/>
                </w:rPr>
                <w:t>Survey dependant</w:t>
              </w:r>
            </w:ins>
          </w:p>
        </w:tc>
      </w:tr>
      <w:tr w:rsidR="00C30133" w:rsidRPr="005E208F" w14:paraId="26B14116" w14:textId="77777777" w:rsidTr="00835583">
        <w:trPr>
          <w:trHeight w:val="330"/>
          <w:ins w:id="6408"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60A686C3" w14:textId="77777777" w:rsidR="00C30133" w:rsidRPr="005E208F" w:rsidRDefault="00C30133" w:rsidP="00C30133">
            <w:pPr>
              <w:spacing w:after="0" w:line="240" w:lineRule="auto"/>
              <w:rPr>
                <w:ins w:id="6409" w:author="Jeremie Giraud" w:date="2019-08-08T16:27:00Z"/>
                <w:rFonts w:ascii="Times New Roman" w:eastAsia="Times New Roman" w:hAnsi="Times New Roman" w:cs="Times New Roman"/>
                <w:color w:val="000000"/>
                <w:sz w:val="24"/>
                <w:szCs w:val="24"/>
                <w:lang w:eastAsia="en-AU"/>
              </w:rPr>
            </w:pPr>
            <w:ins w:id="6410" w:author="Jeremie Giraud" w:date="2019-08-08T16:27:00Z">
              <w:r w:rsidRPr="005E208F">
                <w:rPr>
                  <w:rFonts w:ascii="Times New Roman" w:eastAsia="Times New Roman" w:hAnsi="Times New Roman" w:cs="Times New Roman"/>
                  <w:color w:val="000000"/>
                  <w:sz w:val="24"/>
                  <w:szCs w:val="24"/>
                  <w:lang w:eastAsia="en-AU"/>
                </w:rPr>
                <w:t xml:space="preserve">number of clusters                     </w:t>
              </w:r>
            </w:ins>
          </w:p>
        </w:tc>
        <w:tc>
          <w:tcPr>
            <w:tcW w:w="3685" w:type="dxa"/>
            <w:tcBorders>
              <w:top w:val="nil"/>
              <w:left w:val="nil"/>
              <w:bottom w:val="single" w:sz="8" w:space="0" w:color="BFBFBF"/>
              <w:right w:val="single" w:sz="8" w:space="0" w:color="BFBFBF"/>
            </w:tcBorders>
            <w:shd w:val="clear" w:color="auto" w:fill="auto"/>
            <w:noWrap/>
            <w:vAlign w:val="center"/>
            <w:hideMark/>
          </w:tcPr>
          <w:p w14:paraId="6F8CC3C0" w14:textId="77777777" w:rsidR="00C30133" w:rsidRPr="005E208F" w:rsidRDefault="00C30133">
            <w:pPr>
              <w:spacing w:after="0" w:line="240" w:lineRule="auto"/>
              <w:rPr>
                <w:ins w:id="6411" w:author="Jeremie Giraud" w:date="2019-08-08T16:27:00Z"/>
                <w:rFonts w:ascii="Times New Roman" w:eastAsia="Times New Roman" w:hAnsi="Times New Roman" w:cs="Times New Roman"/>
                <w:color w:val="000000"/>
                <w:sz w:val="24"/>
                <w:szCs w:val="24"/>
                <w:lang w:eastAsia="en-AU"/>
              </w:rPr>
              <w:pPrChange w:id="6412" w:author="Jeremie Giraud" w:date="2019-08-08T16:29:00Z">
                <w:pPr>
                  <w:spacing w:after="0" w:line="240" w:lineRule="auto"/>
                  <w:jc w:val="right"/>
                </w:pPr>
              </w:pPrChange>
            </w:pPr>
            <w:ins w:id="6413" w:author="Jeremie Giraud" w:date="2019-08-08T16:27:00Z">
              <w:r w:rsidRPr="005E208F">
                <w:rPr>
                  <w:rFonts w:ascii="Times New Roman" w:eastAsia="Times New Roman" w:hAnsi="Times New Roman" w:cs="Times New Roman"/>
                  <w:color w:val="000000"/>
                  <w:sz w:val="24"/>
                  <w:szCs w:val="24"/>
                  <w:lang w:eastAsia="en-AU"/>
                </w:rPr>
                <w:t>4</w:t>
              </w:r>
            </w:ins>
          </w:p>
        </w:tc>
        <w:tc>
          <w:tcPr>
            <w:tcW w:w="1576" w:type="dxa"/>
            <w:tcBorders>
              <w:top w:val="nil"/>
              <w:left w:val="nil"/>
              <w:bottom w:val="single" w:sz="8" w:space="0" w:color="BFBFBF"/>
              <w:right w:val="single" w:sz="8" w:space="0" w:color="BFBFBF"/>
            </w:tcBorders>
            <w:shd w:val="clear" w:color="auto" w:fill="auto"/>
            <w:noWrap/>
            <w:hideMark/>
          </w:tcPr>
          <w:p w14:paraId="063E7F96" w14:textId="5A834BA2" w:rsidR="00C30133" w:rsidRPr="005E208F" w:rsidRDefault="00C30133" w:rsidP="00C30133">
            <w:pPr>
              <w:spacing w:after="0" w:line="240" w:lineRule="auto"/>
              <w:rPr>
                <w:ins w:id="6414" w:author="Jeremie Giraud" w:date="2019-08-08T16:27:00Z"/>
                <w:rFonts w:ascii="Times New Roman" w:eastAsia="Times New Roman" w:hAnsi="Times New Roman" w:cs="Times New Roman"/>
                <w:color w:val="000000"/>
                <w:sz w:val="24"/>
                <w:szCs w:val="24"/>
                <w:lang w:eastAsia="en-AU"/>
              </w:rPr>
            </w:pPr>
            <w:ins w:id="6415" w:author="Jeremie Giraud" w:date="2019-08-08T16:30:00Z">
              <w:r w:rsidRPr="00E042D7">
                <w:rPr>
                  <w:rFonts w:ascii="Times New Roman" w:eastAsia="Times New Roman" w:hAnsi="Times New Roman" w:cs="Times New Roman"/>
                  <w:color w:val="000000"/>
                  <w:sz w:val="24"/>
                  <w:szCs w:val="24"/>
                  <w:lang w:eastAsia="en-AU"/>
                </w:rPr>
                <w:t>Survey dependant</w:t>
              </w:r>
            </w:ins>
          </w:p>
        </w:tc>
      </w:tr>
      <w:tr w:rsidR="00C30133" w:rsidRPr="005E208F" w14:paraId="6C7BB6CF" w14:textId="77777777" w:rsidTr="00835583">
        <w:trPr>
          <w:trHeight w:val="330"/>
          <w:ins w:id="6416"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791AA72E" w14:textId="77777777" w:rsidR="00C30133" w:rsidRPr="005E208F" w:rsidRDefault="00C30133" w:rsidP="00C30133">
            <w:pPr>
              <w:spacing w:after="0" w:line="240" w:lineRule="auto"/>
              <w:rPr>
                <w:ins w:id="6417" w:author="Jeremie Giraud" w:date="2019-08-08T16:27:00Z"/>
                <w:rFonts w:ascii="Times New Roman" w:eastAsia="Times New Roman" w:hAnsi="Times New Roman" w:cs="Times New Roman"/>
                <w:color w:val="000000"/>
                <w:sz w:val="24"/>
                <w:szCs w:val="24"/>
                <w:lang w:eastAsia="en-AU"/>
              </w:rPr>
            </w:pPr>
            <w:ins w:id="6418" w:author="Jeremie Giraud" w:date="2019-08-08T16:27:00Z">
              <w:r w:rsidRPr="005E208F">
                <w:rPr>
                  <w:rFonts w:ascii="Times New Roman" w:eastAsia="Times New Roman" w:hAnsi="Times New Roman" w:cs="Times New Roman"/>
                  <w:color w:val="000000"/>
                  <w:sz w:val="24"/>
                  <w:szCs w:val="24"/>
                  <w:lang w:eastAsia="en-AU"/>
                </w:rPr>
                <w:t xml:space="preserve">clustering mixtures                    </w:t>
              </w:r>
            </w:ins>
          </w:p>
        </w:tc>
        <w:tc>
          <w:tcPr>
            <w:tcW w:w="3685" w:type="dxa"/>
            <w:tcBorders>
              <w:top w:val="nil"/>
              <w:left w:val="nil"/>
              <w:bottom w:val="single" w:sz="8" w:space="0" w:color="BFBFBF"/>
              <w:right w:val="single" w:sz="8" w:space="0" w:color="BFBFBF"/>
            </w:tcBorders>
            <w:shd w:val="clear" w:color="auto" w:fill="auto"/>
            <w:noWrap/>
            <w:vAlign w:val="center"/>
            <w:hideMark/>
          </w:tcPr>
          <w:p w14:paraId="0E8C86C6" w14:textId="77777777" w:rsidR="00C30133" w:rsidRPr="005E208F" w:rsidRDefault="00C30133">
            <w:pPr>
              <w:spacing w:after="0" w:line="240" w:lineRule="auto"/>
              <w:rPr>
                <w:ins w:id="6419" w:author="Jeremie Giraud" w:date="2019-08-08T16:27:00Z"/>
                <w:rFonts w:ascii="Times New Roman" w:eastAsia="Times New Roman" w:hAnsi="Times New Roman" w:cs="Times New Roman"/>
                <w:color w:val="000000"/>
                <w:sz w:val="24"/>
                <w:szCs w:val="24"/>
                <w:lang w:eastAsia="en-AU"/>
              </w:rPr>
            </w:pPr>
            <w:ins w:id="6420" w:author="Jeremie Giraud" w:date="2019-08-08T16:27:00Z">
              <w:r w:rsidRPr="005E208F">
                <w:rPr>
                  <w:rFonts w:ascii="Times New Roman" w:eastAsia="Times New Roman" w:hAnsi="Times New Roman" w:cs="Times New Roman"/>
                  <w:color w:val="000000"/>
                  <w:sz w:val="24"/>
                  <w:szCs w:val="24"/>
                  <w:lang w:eastAsia="en-AU"/>
                </w:rPr>
                <w:t>mansf_slice_input/clusters.txt</w:t>
              </w:r>
            </w:ins>
          </w:p>
        </w:tc>
        <w:tc>
          <w:tcPr>
            <w:tcW w:w="1576" w:type="dxa"/>
            <w:tcBorders>
              <w:top w:val="nil"/>
              <w:left w:val="nil"/>
              <w:bottom w:val="single" w:sz="8" w:space="0" w:color="BFBFBF"/>
              <w:right w:val="single" w:sz="8" w:space="0" w:color="BFBFBF"/>
            </w:tcBorders>
            <w:shd w:val="clear" w:color="auto" w:fill="auto"/>
            <w:noWrap/>
            <w:hideMark/>
          </w:tcPr>
          <w:p w14:paraId="401B2588" w14:textId="0BD9C833" w:rsidR="00C30133" w:rsidRPr="005E208F" w:rsidRDefault="00C30133" w:rsidP="00C30133">
            <w:pPr>
              <w:spacing w:after="0" w:line="240" w:lineRule="auto"/>
              <w:rPr>
                <w:ins w:id="6421" w:author="Jeremie Giraud" w:date="2019-08-08T16:27:00Z"/>
                <w:rFonts w:ascii="Times New Roman" w:eastAsia="Times New Roman" w:hAnsi="Times New Roman" w:cs="Times New Roman"/>
                <w:color w:val="000000"/>
                <w:sz w:val="24"/>
                <w:szCs w:val="24"/>
                <w:lang w:eastAsia="en-AU"/>
              </w:rPr>
            </w:pPr>
            <w:ins w:id="6422" w:author="Jeremie Giraud" w:date="2019-08-08T16:30:00Z">
              <w:r w:rsidRPr="00E042D7">
                <w:rPr>
                  <w:rFonts w:ascii="Times New Roman" w:eastAsia="Times New Roman" w:hAnsi="Times New Roman" w:cs="Times New Roman"/>
                  <w:color w:val="000000"/>
                  <w:sz w:val="24"/>
                  <w:szCs w:val="24"/>
                  <w:lang w:eastAsia="en-AU"/>
                </w:rPr>
                <w:t>Survey dependant</w:t>
              </w:r>
            </w:ins>
          </w:p>
        </w:tc>
      </w:tr>
      <w:tr w:rsidR="00C30133" w:rsidRPr="005E208F" w14:paraId="17D6500E" w14:textId="77777777" w:rsidTr="00835583">
        <w:trPr>
          <w:trHeight w:val="330"/>
          <w:ins w:id="6423"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61210C52" w14:textId="77777777" w:rsidR="00C30133" w:rsidRPr="005E208F" w:rsidRDefault="00C30133" w:rsidP="00C30133">
            <w:pPr>
              <w:spacing w:after="0" w:line="240" w:lineRule="auto"/>
              <w:rPr>
                <w:ins w:id="6424" w:author="Jeremie Giraud" w:date="2019-08-08T16:27:00Z"/>
                <w:rFonts w:ascii="Times New Roman" w:eastAsia="Times New Roman" w:hAnsi="Times New Roman" w:cs="Times New Roman"/>
                <w:color w:val="000000"/>
                <w:sz w:val="24"/>
                <w:szCs w:val="24"/>
                <w:lang w:eastAsia="en-AU"/>
              </w:rPr>
            </w:pPr>
            <w:ins w:id="6425" w:author="Jeremie Giraud" w:date="2019-08-08T16:27:00Z">
              <w:r w:rsidRPr="005E208F">
                <w:rPr>
                  <w:rFonts w:ascii="Times New Roman" w:eastAsia="Times New Roman" w:hAnsi="Times New Roman" w:cs="Times New Roman"/>
                  <w:color w:val="000000"/>
                  <w:sz w:val="24"/>
                  <w:szCs w:val="24"/>
                  <w:lang w:eastAsia="en-AU"/>
                </w:rPr>
                <w:t xml:space="preserve">clustering geol weights per cell       </w:t>
              </w:r>
            </w:ins>
          </w:p>
        </w:tc>
        <w:tc>
          <w:tcPr>
            <w:tcW w:w="3685" w:type="dxa"/>
            <w:tcBorders>
              <w:top w:val="nil"/>
              <w:left w:val="nil"/>
              <w:bottom w:val="single" w:sz="8" w:space="0" w:color="BFBFBF"/>
              <w:right w:val="single" w:sz="8" w:space="0" w:color="BFBFBF"/>
            </w:tcBorders>
            <w:shd w:val="clear" w:color="auto" w:fill="auto"/>
            <w:noWrap/>
            <w:vAlign w:val="center"/>
            <w:hideMark/>
          </w:tcPr>
          <w:p w14:paraId="4BE29FFF" w14:textId="77777777" w:rsidR="00C30133" w:rsidRPr="005E208F" w:rsidRDefault="00C30133">
            <w:pPr>
              <w:spacing w:after="0" w:line="240" w:lineRule="auto"/>
              <w:rPr>
                <w:ins w:id="6426" w:author="Jeremie Giraud" w:date="2019-08-08T16:27:00Z"/>
                <w:rFonts w:ascii="Times New Roman" w:eastAsia="Times New Roman" w:hAnsi="Times New Roman" w:cs="Times New Roman"/>
                <w:color w:val="000000"/>
                <w:sz w:val="24"/>
                <w:szCs w:val="24"/>
                <w:lang w:eastAsia="en-AU"/>
              </w:rPr>
            </w:pPr>
            <w:ins w:id="6427" w:author="Jeremie Giraud" w:date="2019-08-08T16:27:00Z">
              <w:r w:rsidRPr="005E208F">
                <w:rPr>
                  <w:rFonts w:ascii="Times New Roman" w:eastAsia="Times New Roman" w:hAnsi="Times New Roman" w:cs="Times New Roman"/>
                  <w:color w:val="000000"/>
                  <w:sz w:val="24"/>
                  <w:szCs w:val="24"/>
                  <w:lang w:eastAsia="en-AU"/>
                </w:rPr>
                <w:t>mansf_slice_input/weights_geol.txt</w:t>
              </w:r>
            </w:ins>
          </w:p>
        </w:tc>
        <w:tc>
          <w:tcPr>
            <w:tcW w:w="1576" w:type="dxa"/>
            <w:tcBorders>
              <w:top w:val="nil"/>
              <w:left w:val="nil"/>
              <w:bottom w:val="single" w:sz="8" w:space="0" w:color="BFBFBF"/>
              <w:right w:val="single" w:sz="8" w:space="0" w:color="BFBFBF"/>
            </w:tcBorders>
            <w:shd w:val="clear" w:color="auto" w:fill="auto"/>
            <w:noWrap/>
            <w:hideMark/>
          </w:tcPr>
          <w:p w14:paraId="5020DD4A" w14:textId="46BC45CD" w:rsidR="00C30133" w:rsidRPr="005E208F" w:rsidRDefault="00C30133" w:rsidP="00C30133">
            <w:pPr>
              <w:spacing w:after="0" w:line="240" w:lineRule="auto"/>
              <w:rPr>
                <w:ins w:id="6428" w:author="Jeremie Giraud" w:date="2019-08-08T16:27:00Z"/>
                <w:rFonts w:ascii="Times New Roman" w:eastAsia="Times New Roman" w:hAnsi="Times New Roman" w:cs="Times New Roman"/>
                <w:color w:val="000000"/>
                <w:sz w:val="24"/>
                <w:szCs w:val="24"/>
                <w:lang w:eastAsia="en-AU"/>
              </w:rPr>
            </w:pPr>
            <w:ins w:id="6429" w:author="Jeremie Giraud" w:date="2019-08-08T16:30:00Z">
              <w:r w:rsidRPr="00E042D7">
                <w:rPr>
                  <w:rFonts w:ascii="Times New Roman" w:eastAsia="Times New Roman" w:hAnsi="Times New Roman" w:cs="Times New Roman"/>
                  <w:color w:val="000000"/>
                  <w:sz w:val="24"/>
                  <w:szCs w:val="24"/>
                  <w:lang w:eastAsia="en-AU"/>
                </w:rPr>
                <w:t>Survey dependant</w:t>
              </w:r>
            </w:ins>
          </w:p>
        </w:tc>
      </w:tr>
      <w:tr w:rsidR="00C30133" w:rsidRPr="005E208F" w14:paraId="6A4D91B1" w14:textId="77777777" w:rsidTr="00835583">
        <w:trPr>
          <w:trHeight w:val="330"/>
          <w:ins w:id="6430"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13C9D958" w14:textId="77777777" w:rsidR="00C30133" w:rsidRPr="005E208F" w:rsidRDefault="00C30133" w:rsidP="00C30133">
            <w:pPr>
              <w:spacing w:after="0" w:line="240" w:lineRule="auto"/>
              <w:rPr>
                <w:ins w:id="6431" w:author="Jeremie Giraud" w:date="2019-08-08T16:27:00Z"/>
                <w:rFonts w:ascii="Times New Roman" w:eastAsia="Times New Roman" w:hAnsi="Times New Roman" w:cs="Times New Roman"/>
                <w:color w:val="000000"/>
                <w:sz w:val="24"/>
                <w:szCs w:val="24"/>
                <w:lang w:eastAsia="en-AU"/>
              </w:rPr>
            </w:pPr>
            <w:ins w:id="6432" w:author="Jeremie Giraud" w:date="2019-08-08T16:27:00Z">
              <w:r w:rsidRPr="005E208F">
                <w:rPr>
                  <w:rFonts w:ascii="Times New Roman" w:eastAsia="Times New Roman" w:hAnsi="Times New Roman" w:cs="Times New Roman"/>
                  <w:color w:val="000000"/>
                  <w:sz w:val="24"/>
                  <w:szCs w:val="24"/>
                  <w:lang w:eastAsia="en-AU"/>
                </w:rPr>
                <w:t xml:space="preserve">type of optimization (1-normal,2-log)  </w:t>
              </w:r>
            </w:ins>
          </w:p>
        </w:tc>
        <w:tc>
          <w:tcPr>
            <w:tcW w:w="3685" w:type="dxa"/>
            <w:tcBorders>
              <w:top w:val="nil"/>
              <w:left w:val="nil"/>
              <w:bottom w:val="single" w:sz="8" w:space="0" w:color="BFBFBF"/>
              <w:right w:val="single" w:sz="8" w:space="0" w:color="BFBFBF"/>
            </w:tcBorders>
            <w:shd w:val="clear" w:color="auto" w:fill="auto"/>
            <w:noWrap/>
            <w:vAlign w:val="center"/>
            <w:hideMark/>
          </w:tcPr>
          <w:p w14:paraId="41A3B78C" w14:textId="77777777" w:rsidR="00C30133" w:rsidRPr="005E208F" w:rsidRDefault="00C30133">
            <w:pPr>
              <w:spacing w:after="0" w:line="240" w:lineRule="auto"/>
              <w:rPr>
                <w:ins w:id="6433" w:author="Jeremie Giraud" w:date="2019-08-08T16:27:00Z"/>
                <w:rFonts w:ascii="Times New Roman" w:eastAsia="Times New Roman" w:hAnsi="Times New Roman" w:cs="Times New Roman"/>
                <w:color w:val="000000"/>
                <w:sz w:val="24"/>
                <w:szCs w:val="24"/>
                <w:lang w:eastAsia="en-AU"/>
              </w:rPr>
              <w:pPrChange w:id="6434" w:author="Jeremie Giraud" w:date="2019-08-08T16:29:00Z">
                <w:pPr>
                  <w:spacing w:after="0" w:line="240" w:lineRule="auto"/>
                  <w:jc w:val="right"/>
                </w:pPr>
              </w:pPrChange>
            </w:pPr>
            <w:ins w:id="6435" w:author="Jeremie Giraud" w:date="2019-08-08T16:27:00Z">
              <w:r w:rsidRPr="005E208F">
                <w:rPr>
                  <w:rFonts w:ascii="Times New Roman" w:eastAsia="Times New Roman" w:hAnsi="Times New Roman" w:cs="Times New Roman"/>
                  <w:color w:val="000000"/>
                  <w:sz w:val="24"/>
                  <w:szCs w:val="24"/>
                  <w:lang w:eastAsia="en-AU"/>
                </w:rPr>
                <w:t>2</w:t>
              </w:r>
            </w:ins>
          </w:p>
        </w:tc>
        <w:tc>
          <w:tcPr>
            <w:tcW w:w="1576" w:type="dxa"/>
            <w:tcBorders>
              <w:top w:val="nil"/>
              <w:left w:val="nil"/>
              <w:bottom w:val="single" w:sz="8" w:space="0" w:color="BFBFBF"/>
              <w:right w:val="single" w:sz="8" w:space="0" w:color="BFBFBF"/>
            </w:tcBorders>
            <w:shd w:val="clear" w:color="auto" w:fill="auto"/>
            <w:noWrap/>
            <w:hideMark/>
          </w:tcPr>
          <w:p w14:paraId="40C540A3" w14:textId="74733035" w:rsidR="00C30133" w:rsidRPr="005E208F" w:rsidRDefault="00C30133" w:rsidP="00C30133">
            <w:pPr>
              <w:spacing w:after="0" w:line="240" w:lineRule="auto"/>
              <w:rPr>
                <w:ins w:id="6436" w:author="Jeremie Giraud" w:date="2019-08-08T16:27:00Z"/>
                <w:rFonts w:ascii="Times New Roman" w:eastAsia="Times New Roman" w:hAnsi="Times New Roman" w:cs="Times New Roman"/>
                <w:color w:val="000000"/>
                <w:sz w:val="24"/>
                <w:szCs w:val="24"/>
                <w:lang w:eastAsia="en-AU"/>
              </w:rPr>
            </w:pPr>
            <w:ins w:id="6437" w:author="Jeremie Giraud" w:date="2019-08-08T16:30:00Z">
              <w:r w:rsidRPr="00E042D7">
                <w:rPr>
                  <w:rFonts w:ascii="Times New Roman" w:eastAsia="Times New Roman" w:hAnsi="Times New Roman" w:cs="Times New Roman"/>
                  <w:color w:val="000000"/>
                  <w:sz w:val="24"/>
                  <w:szCs w:val="24"/>
                  <w:lang w:eastAsia="en-AU"/>
                </w:rPr>
                <w:t>Survey dependant</w:t>
              </w:r>
            </w:ins>
          </w:p>
        </w:tc>
      </w:tr>
      <w:tr w:rsidR="00C30133" w:rsidRPr="005E208F" w14:paraId="00EDA987" w14:textId="77777777" w:rsidTr="00835583">
        <w:trPr>
          <w:trHeight w:val="330"/>
          <w:ins w:id="6438" w:author="Jeremie Giraud" w:date="2019-08-08T16:27: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3CDB2365" w14:textId="77777777" w:rsidR="00C30133" w:rsidRPr="005E208F" w:rsidRDefault="00C30133" w:rsidP="00C30133">
            <w:pPr>
              <w:spacing w:after="0" w:line="240" w:lineRule="auto"/>
              <w:rPr>
                <w:ins w:id="6439" w:author="Jeremie Giraud" w:date="2019-08-08T16:27:00Z"/>
                <w:rFonts w:ascii="Times New Roman" w:eastAsia="Times New Roman" w:hAnsi="Times New Roman" w:cs="Times New Roman"/>
                <w:color w:val="000000"/>
                <w:sz w:val="24"/>
                <w:szCs w:val="24"/>
                <w:lang w:eastAsia="en-AU"/>
              </w:rPr>
            </w:pPr>
            <w:ins w:id="6440" w:author="Jeremie Giraud" w:date="2019-08-08T16:27:00Z">
              <w:r w:rsidRPr="005E208F">
                <w:rPr>
                  <w:rFonts w:ascii="Times New Roman" w:eastAsia="Times New Roman" w:hAnsi="Times New Roman" w:cs="Times New Roman"/>
                  <w:color w:val="000000"/>
                  <w:sz w:val="24"/>
                  <w:szCs w:val="24"/>
                  <w:lang w:eastAsia="en-AU"/>
                </w:rPr>
                <w:t xml:space="preserve">type of constraints (1-global,2-local) </w:t>
              </w:r>
            </w:ins>
          </w:p>
        </w:tc>
        <w:tc>
          <w:tcPr>
            <w:tcW w:w="3685" w:type="dxa"/>
            <w:tcBorders>
              <w:top w:val="nil"/>
              <w:left w:val="nil"/>
              <w:bottom w:val="single" w:sz="8" w:space="0" w:color="BFBFBF"/>
              <w:right w:val="single" w:sz="8" w:space="0" w:color="BFBFBF"/>
            </w:tcBorders>
            <w:shd w:val="clear" w:color="auto" w:fill="auto"/>
            <w:noWrap/>
            <w:vAlign w:val="center"/>
            <w:hideMark/>
          </w:tcPr>
          <w:p w14:paraId="3DE9A957" w14:textId="77777777" w:rsidR="00C30133" w:rsidRPr="005E208F" w:rsidRDefault="00C30133">
            <w:pPr>
              <w:spacing w:after="0" w:line="240" w:lineRule="auto"/>
              <w:rPr>
                <w:ins w:id="6441" w:author="Jeremie Giraud" w:date="2019-08-08T16:27:00Z"/>
                <w:rFonts w:ascii="Times New Roman" w:eastAsia="Times New Roman" w:hAnsi="Times New Roman" w:cs="Times New Roman"/>
                <w:color w:val="000000"/>
                <w:sz w:val="24"/>
                <w:szCs w:val="24"/>
                <w:lang w:eastAsia="en-AU"/>
              </w:rPr>
              <w:pPrChange w:id="6442" w:author="Jeremie Giraud" w:date="2019-08-08T16:29:00Z">
                <w:pPr>
                  <w:spacing w:after="0" w:line="240" w:lineRule="auto"/>
                  <w:jc w:val="right"/>
                </w:pPr>
              </w:pPrChange>
            </w:pPr>
            <w:ins w:id="6443" w:author="Jeremie Giraud" w:date="2019-08-08T16:27:00Z">
              <w:r w:rsidRPr="005E208F">
                <w:rPr>
                  <w:rFonts w:ascii="Times New Roman" w:eastAsia="Times New Roman" w:hAnsi="Times New Roman" w:cs="Times New Roman"/>
                  <w:color w:val="000000"/>
                  <w:sz w:val="24"/>
                  <w:szCs w:val="24"/>
                  <w:lang w:eastAsia="en-AU"/>
                </w:rPr>
                <w:t>2</w:t>
              </w:r>
            </w:ins>
          </w:p>
        </w:tc>
        <w:tc>
          <w:tcPr>
            <w:tcW w:w="1576" w:type="dxa"/>
            <w:tcBorders>
              <w:top w:val="nil"/>
              <w:left w:val="nil"/>
              <w:bottom w:val="single" w:sz="8" w:space="0" w:color="BFBFBF"/>
              <w:right w:val="single" w:sz="8" w:space="0" w:color="BFBFBF"/>
            </w:tcBorders>
            <w:shd w:val="clear" w:color="auto" w:fill="auto"/>
            <w:noWrap/>
            <w:hideMark/>
          </w:tcPr>
          <w:p w14:paraId="48124BAB" w14:textId="329FCC2E" w:rsidR="00C30133" w:rsidRPr="005E208F" w:rsidRDefault="00C30133" w:rsidP="00C30133">
            <w:pPr>
              <w:spacing w:after="0" w:line="240" w:lineRule="auto"/>
              <w:rPr>
                <w:ins w:id="6444" w:author="Jeremie Giraud" w:date="2019-08-08T16:27:00Z"/>
                <w:rFonts w:ascii="Times New Roman" w:eastAsia="Times New Roman" w:hAnsi="Times New Roman" w:cs="Times New Roman"/>
                <w:color w:val="000000"/>
                <w:sz w:val="24"/>
                <w:szCs w:val="24"/>
                <w:lang w:eastAsia="en-AU"/>
              </w:rPr>
            </w:pPr>
            <w:ins w:id="6445" w:author="Jeremie Giraud" w:date="2019-08-08T16:31:00Z">
              <w:r w:rsidRPr="00E042D7">
                <w:rPr>
                  <w:rFonts w:ascii="Times New Roman" w:eastAsia="Times New Roman" w:hAnsi="Times New Roman" w:cs="Times New Roman"/>
                  <w:color w:val="000000"/>
                  <w:sz w:val="24"/>
                  <w:szCs w:val="24"/>
                  <w:lang w:eastAsia="en-AU"/>
                </w:rPr>
                <w:t>Survey dependant</w:t>
              </w:r>
            </w:ins>
          </w:p>
        </w:tc>
      </w:tr>
    </w:tbl>
    <w:p w14:paraId="325D6037" w14:textId="77777777" w:rsidR="005E208F" w:rsidRDefault="005E208F">
      <w:pPr>
        <w:rPr>
          <w:ins w:id="6446" w:author="Ashwani Prabhakar" w:date="2019-07-26T17:18:00Z"/>
        </w:rPr>
        <w:pPrChange w:id="6447" w:author="Jeremie Giraud" w:date="2019-08-08T16:27:00Z">
          <w:pPr>
            <w:pStyle w:val="ListParagraph"/>
            <w:numPr>
              <w:numId w:val="48"/>
            </w:numPr>
            <w:ind w:left="2160" w:hanging="360"/>
          </w:pPr>
        </w:pPrChange>
      </w:pPr>
    </w:p>
    <w:p w14:paraId="1FEDB69D" w14:textId="5FFC91A6" w:rsidR="00761A95" w:rsidRDefault="00ED11BB">
      <w:pPr>
        <w:pStyle w:val="ListParagraph"/>
        <w:rPr>
          <w:ins w:id="6448" w:author="Ashwani Prabhakar" w:date="2019-07-16T21:25:00Z"/>
        </w:rPr>
        <w:pPrChange w:id="6449" w:author="Ashwani Prabhakar" w:date="2019-07-26T17:18:00Z">
          <w:pPr>
            <w:pStyle w:val="ListParagraph"/>
            <w:numPr>
              <w:numId w:val="48"/>
            </w:numPr>
            <w:ind w:left="2160" w:hanging="360"/>
          </w:pPr>
        </w:pPrChange>
      </w:pPr>
      <w:del w:id="6450" w:author="Ashwani Prabhakar" w:date="2019-07-26T17:13:00Z">
        <w:r w:rsidDel="002548FF">
          <w:delText xml:space="preserve"> ([number_here])</w:delText>
        </w:r>
      </w:del>
    </w:p>
    <w:p w14:paraId="01FB72A2" w14:textId="110C974C" w:rsidR="00BF0DA0" w:rsidRDefault="00BF0DA0">
      <w:pPr>
        <w:pStyle w:val="Heading3"/>
        <w:rPr>
          <w:ins w:id="6451" w:author="Jeremie Giraud" w:date="2019-07-29T21:20:00Z"/>
        </w:rPr>
        <w:pPrChange w:id="6452" w:author="Ashwani Prabhakar" w:date="2019-07-24T17:40:00Z">
          <w:pPr>
            <w:pStyle w:val="ListParagraph"/>
            <w:numPr>
              <w:numId w:val="48"/>
            </w:numPr>
            <w:ind w:left="2160" w:hanging="360"/>
          </w:pPr>
        </w:pPrChange>
      </w:pPr>
      <w:bookmarkStart w:id="6453" w:name="_Toc15055951"/>
      <w:bookmarkStart w:id="6454" w:name="_Toc15299767"/>
      <w:bookmarkStart w:id="6455" w:name="_Toc15328603"/>
      <w:bookmarkStart w:id="6456" w:name="_Toc16161035"/>
      <w:commentRangeStart w:id="6457"/>
      <w:ins w:id="6458" w:author="Ashwani Prabhakar" w:date="2019-07-16T21:26:00Z">
        <w:r>
          <w:t>ADMM constraints</w:t>
        </w:r>
      </w:ins>
      <w:bookmarkEnd w:id="6453"/>
      <w:bookmarkEnd w:id="6454"/>
      <w:bookmarkEnd w:id="6455"/>
      <w:bookmarkEnd w:id="6456"/>
    </w:p>
    <w:p w14:paraId="50F1F974" w14:textId="77777777" w:rsidR="006C64E8" w:rsidRDefault="006C64E8">
      <w:pPr>
        <w:rPr>
          <w:ins w:id="6459" w:author="Jeremie Giraud" w:date="2019-07-29T21:20:00Z"/>
        </w:rPr>
        <w:pPrChange w:id="6460" w:author="Jeremie Giraud" w:date="2019-07-29T21:20:00Z">
          <w:pPr>
            <w:pStyle w:val="ListParagraph"/>
            <w:numPr>
              <w:numId w:val="48"/>
            </w:numPr>
            <w:ind w:left="2160" w:hanging="360"/>
          </w:pPr>
        </w:pPrChange>
      </w:pPr>
    </w:p>
    <w:p w14:paraId="3C0E4426" w14:textId="04AE1398" w:rsidR="006C64E8" w:rsidRPr="006C64E8" w:rsidRDefault="006C64E8">
      <w:pPr>
        <w:rPr>
          <w:ins w:id="6461" w:author="Ashwani Prabhakar" w:date="2019-07-26T17:18:00Z"/>
        </w:rPr>
        <w:pPrChange w:id="6462" w:author="Jeremie Giraud" w:date="2019-07-29T21:20:00Z">
          <w:pPr>
            <w:pStyle w:val="ListParagraph"/>
            <w:numPr>
              <w:numId w:val="48"/>
            </w:numPr>
            <w:ind w:left="2160" w:hanging="360"/>
          </w:pPr>
        </w:pPrChange>
      </w:pPr>
      <w:ins w:id="6463" w:author="Jeremie Giraud" w:date="2019-07-29T21:20:00Z">
        <w:r>
          <w:t>Note</w:t>
        </w:r>
      </w:ins>
      <w:ins w:id="6464" w:author="Jeremie Giraud" w:date="2019-07-29T21:21:00Z">
        <w:r>
          <w:t xml:space="preserve">: full </w:t>
        </w:r>
        <w:r w:rsidR="004075A7">
          <w:t>details</w:t>
        </w:r>
        <w:r>
          <w:t xml:space="preserve"> about this functionality will be provided</w:t>
        </w:r>
      </w:ins>
      <w:ins w:id="6465" w:author="Jeremie Giraud" w:date="2019-07-29T21:20:00Z">
        <w:r>
          <w:t xml:space="preserve"> in a future release. </w:t>
        </w:r>
      </w:ins>
    </w:p>
    <w:p w14:paraId="09156ADC" w14:textId="77777777" w:rsidR="002548FF" w:rsidRPr="002548FF" w:rsidRDefault="002548FF">
      <w:pPr>
        <w:rPr>
          <w:ins w:id="6466" w:author="Ashwani Prabhakar" w:date="2019-07-16T21:26:00Z"/>
        </w:rPr>
        <w:pPrChange w:id="6467" w:author="Ashwani Prabhakar" w:date="2019-07-26T17:18:00Z">
          <w:pPr>
            <w:pStyle w:val="ListParagraph"/>
            <w:numPr>
              <w:numId w:val="48"/>
            </w:numPr>
            <w:ind w:left="2160" w:hanging="360"/>
          </w:pPr>
        </w:pPrChange>
      </w:pPr>
    </w:p>
    <w:p w14:paraId="16F81FE3" w14:textId="1891BA2E" w:rsidR="00BF0DA0" w:rsidRDefault="00BF0DA0">
      <w:pPr>
        <w:pStyle w:val="ListParagraph"/>
        <w:numPr>
          <w:ilvl w:val="0"/>
          <w:numId w:val="139"/>
        </w:numPr>
        <w:rPr>
          <w:ins w:id="6468" w:author="Ashwani Prabhakar" w:date="2019-07-26T17:18:00Z"/>
        </w:rPr>
        <w:pPrChange w:id="6469" w:author="Ashwani Prabhakar" w:date="2019-07-26T17:18:00Z">
          <w:pPr>
            <w:pStyle w:val="ListParagraph"/>
            <w:numPr>
              <w:numId w:val="48"/>
            </w:numPr>
            <w:ind w:left="2160" w:hanging="360"/>
          </w:pPr>
        </w:pPrChange>
      </w:pPr>
      <w:ins w:id="6470" w:author="Ashwani Prabhakar" w:date="2019-07-16T21:26:00Z">
        <w:del w:id="6471" w:author="Jeremie Giraud" w:date="2019-08-08T12:19:00Z">
          <w:r w:rsidDel="009A5B53">
            <w:delText>User</w:delText>
          </w:r>
        </w:del>
        <w:del w:id="6472" w:author="Jeremie Giraud" w:date="2019-08-08T12:25:00Z">
          <w:r w:rsidDel="009A5B53">
            <w:delText xml:space="preserve"> </w:delText>
          </w:r>
        </w:del>
      </w:ins>
      <w:ins w:id="6473" w:author="Jeremie Giraud" w:date="2019-08-08T12:25:00Z">
        <w:r w:rsidR="009A5B53">
          <w:t xml:space="preserve">User </w:t>
        </w:r>
      </w:ins>
      <w:ins w:id="6474" w:author="Ashwani Prabhakar" w:date="2019-07-16T21:26:00Z">
        <w:r>
          <w:t>can</w:t>
        </w:r>
      </w:ins>
      <w:ins w:id="6475" w:author="Ashwani Prabhakar" w:date="2019-07-17T13:47:00Z">
        <w:r w:rsidR="00F2261A">
          <w:t xml:space="preserve"> opt using the feature of ADMM (alternating direction method of multipliers).</w:t>
        </w:r>
      </w:ins>
      <w:ins w:id="6476" w:author="Ashwani Prabhakar" w:date="2019-07-30T09:03:00Z">
        <w:r w:rsidR="0020664D">
          <w:t xml:space="preserve"> </w:t>
        </w:r>
      </w:ins>
      <w:ins w:id="6477" w:author="Ashwani Prabhakar" w:date="2019-07-17T13:47:00Z">
        <w:del w:id="6478" w:author="Jeremie Giraud" w:date="2019-07-29T21:26:00Z">
          <w:r w:rsidR="00F2261A">
            <w:delText xml:space="preserve"> User</w:delText>
          </w:r>
        </w:del>
        <w:del w:id="6479" w:author="Jeremie Giraud" w:date="2019-08-08T12:25:00Z">
          <w:r w:rsidR="00F2261A" w:rsidDel="009A5B53">
            <w:delText xml:space="preserve"> </w:delText>
          </w:r>
        </w:del>
      </w:ins>
      <w:ins w:id="6480" w:author="Jeremie Giraud" w:date="2019-08-08T12:25:00Z">
        <w:r w:rsidR="009A5B53">
          <w:t xml:space="preserve">User </w:t>
        </w:r>
      </w:ins>
      <w:ins w:id="6481" w:author="Ashwani Prabhakar" w:date="2019-07-17T13:47:00Z">
        <w:r w:rsidR="00F2261A">
          <w:t>can enable this feature by 1 putting 1 and 2 for global and local respectively.</w:t>
        </w:r>
      </w:ins>
      <w:ins w:id="6482" w:author="Ashwani Prabhakar" w:date="2019-07-30T09:03:00Z">
        <w:r w:rsidR="0020664D">
          <w:t xml:space="preserve"> </w:t>
        </w:r>
      </w:ins>
      <w:ins w:id="6483" w:author="Ashwani Prabhakar" w:date="2019-07-17T13:49:00Z">
        <w:del w:id="6484" w:author="Jeremie Giraud" w:date="2019-07-29T21:26:00Z">
          <w:r w:rsidR="00F2261A">
            <w:delText xml:space="preserve"> User</w:delText>
          </w:r>
        </w:del>
        <w:del w:id="6485" w:author="Jeremie Giraud" w:date="2019-08-08T12:25:00Z">
          <w:r w:rsidR="00F2261A" w:rsidDel="009A5B53">
            <w:delText xml:space="preserve"> </w:delText>
          </w:r>
        </w:del>
      </w:ins>
      <w:ins w:id="6486" w:author="Jeremie Giraud" w:date="2019-08-08T12:25:00Z">
        <w:r w:rsidR="009A5B53">
          <w:t xml:space="preserve">User </w:t>
        </w:r>
      </w:ins>
      <w:ins w:id="6487" w:author="Ashwani Prabhakar" w:date="2019-07-17T13:49:00Z">
        <w:r w:rsidR="00F2261A">
          <w:t>can put 0 for not using this feature.</w:t>
        </w:r>
      </w:ins>
      <w:r w:rsidR="00E23E47" w:rsidRPr="00E23E47">
        <w:t xml:space="preserve"> </w:t>
      </w:r>
      <w:r w:rsidR="00E23E47">
        <w:t>Features this part of the parfile parameterises are not yet in their final version in the source-code.</w:t>
      </w:r>
    </w:p>
    <w:p w14:paraId="310B5702" w14:textId="77777777" w:rsidR="002548FF" w:rsidRDefault="002548FF">
      <w:pPr>
        <w:pStyle w:val="ListParagraph"/>
        <w:rPr>
          <w:ins w:id="6488" w:author="Ashwani Prabhakar" w:date="2019-07-17T13:47:00Z"/>
        </w:rPr>
        <w:pPrChange w:id="6489" w:author="Ashwani Prabhakar" w:date="2019-07-26T17:18:00Z">
          <w:pPr>
            <w:pStyle w:val="ListParagraph"/>
            <w:numPr>
              <w:numId w:val="48"/>
            </w:numPr>
            <w:ind w:left="2160" w:hanging="360"/>
          </w:pPr>
        </w:pPrChange>
      </w:pPr>
    </w:p>
    <w:p w14:paraId="37B2CF3F" w14:textId="194EFB1D" w:rsidR="00F2261A" w:rsidRDefault="00F2261A">
      <w:pPr>
        <w:pStyle w:val="ListParagraph"/>
        <w:numPr>
          <w:ilvl w:val="0"/>
          <w:numId w:val="139"/>
        </w:numPr>
        <w:rPr>
          <w:ins w:id="6490" w:author="Ashwani Prabhakar" w:date="2019-07-17T13:52:00Z"/>
        </w:rPr>
        <w:pPrChange w:id="6491" w:author="Ashwani Prabhakar" w:date="2019-07-26T17:18:00Z">
          <w:pPr>
            <w:pStyle w:val="ListParagraph"/>
            <w:numPr>
              <w:numId w:val="48"/>
            </w:numPr>
            <w:ind w:left="2160" w:hanging="360"/>
          </w:pPr>
        </w:pPrChange>
      </w:pPr>
      <w:ins w:id="6492" w:author="Ashwani Prabhakar" w:date="2019-07-17T13:50:00Z">
        <w:r>
          <w:t>If</w:t>
        </w:r>
      </w:ins>
      <w:ins w:id="6493" w:author="Ashwani Prabhakar" w:date="2019-07-30T09:03:00Z">
        <w:r w:rsidR="0020664D">
          <w:t xml:space="preserve"> </w:t>
        </w:r>
      </w:ins>
      <w:ins w:id="6494" w:author="Ashwani Prabhakar" w:date="2019-07-17T13:50:00Z">
        <w:del w:id="6495" w:author="Jeremie Giraud" w:date="2019-07-29T21:26:00Z">
          <w:r>
            <w:delText xml:space="preserve"> </w:delText>
          </w:r>
        </w:del>
      </w:ins>
      <w:del w:id="6496" w:author="Jeremie Giraud" w:date="2019-07-29T21:26:00Z">
        <w:r w:rsidR="00B61C0A">
          <w:delText>User</w:delText>
        </w:r>
      </w:del>
      <w:ins w:id="6497" w:author="Ashwani Prabhakar" w:date="2019-07-17T13:50:00Z">
        <w:del w:id="6498" w:author="Jeremie Giraud" w:date="2019-08-08T12:25:00Z">
          <w:r w:rsidDel="009A5B53">
            <w:delText xml:space="preserve"> </w:delText>
          </w:r>
        </w:del>
      </w:ins>
      <w:ins w:id="6499" w:author="Jeremie Giraud" w:date="2019-08-08T12:25:00Z">
        <w:r w:rsidR="009A5B53">
          <w:t xml:space="preserve">User </w:t>
        </w:r>
      </w:ins>
      <w:ins w:id="6500" w:author="Ashwani Prabhakar" w:date="2019-07-17T13:50:00Z">
        <w:r>
          <w:t>selects local</w:t>
        </w:r>
      </w:ins>
      <w:ins w:id="6501" w:author="Ashwani Prabhakar" w:date="2019-07-17T13:53:00Z">
        <w:r>
          <w:t>/ global</w:t>
        </w:r>
      </w:ins>
      <w:ins w:id="6502" w:author="Ashwani Prabhakar" w:date="2019-07-17T13:51:00Z">
        <w:r>
          <w:t xml:space="preserve"> as option</w:t>
        </w:r>
      </w:ins>
      <w:ins w:id="6503" w:author="Ashwani Prabhakar" w:date="2019-07-17T13:53:00Z">
        <w:r>
          <w:t>s</w:t>
        </w:r>
      </w:ins>
      <w:ins w:id="6504" w:author="Ashwani Prabhakar" w:date="2019-07-17T13:51:00Z">
        <w:r>
          <w:t xml:space="preserve"> mentioned above</w:t>
        </w:r>
      </w:ins>
      <w:ins w:id="6505" w:author="Ashwani Prabhakar" w:date="2019-07-17T13:50:00Z">
        <w:r>
          <w:t>,</w:t>
        </w:r>
      </w:ins>
      <w:ins w:id="6506" w:author="Ashwani Prabhakar" w:date="2019-07-30T09:03:00Z">
        <w:r w:rsidR="0020664D">
          <w:t xml:space="preserve"> </w:t>
        </w:r>
      </w:ins>
      <w:ins w:id="6507" w:author="Ashwani Prabhakar" w:date="2019-07-17T13:50:00Z">
        <w:del w:id="6508" w:author="Jeremie Giraud" w:date="2019-07-29T21:26:00Z">
          <w:r>
            <w:delText xml:space="preserve"> </w:delText>
          </w:r>
        </w:del>
      </w:ins>
      <w:del w:id="6509" w:author="Jeremie Giraud" w:date="2019-07-29T21:26:00Z">
        <w:r w:rsidR="00B61C0A">
          <w:delText>User</w:delText>
        </w:r>
      </w:del>
      <w:ins w:id="6510" w:author="Ashwani Prabhakar" w:date="2019-07-17T13:50:00Z">
        <w:del w:id="6511" w:author="Jeremie Giraud" w:date="2019-08-08T12:25:00Z">
          <w:r w:rsidDel="009A5B53">
            <w:delText xml:space="preserve"> </w:delText>
          </w:r>
        </w:del>
      </w:ins>
      <w:ins w:id="6512" w:author="Jeremie Giraud" w:date="2019-08-08T12:25:00Z">
        <w:r w:rsidR="009A5B53">
          <w:t xml:space="preserve">User </w:t>
        </w:r>
      </w:ins>
      <w:ins w:id="6513" w:author="Ashwani Prabhakar" w:date="2019-07-17T13:50:00Z">
        <w:r>
          <w:t>needs to put the location of the gravity</w:t>
        </w:r>
      </w:ins>
      <w:ins w:id="6514" w:author="Ashwani Prabhakar" w:date="2019-07-17T13:52:00Z">
        <w:r>
          <w:t>/ magnetic</w:t>
        </w:r>
      </w:ins>
      <w:ins w:id="6515" w:author="Ashwani Prabhakar" w:date="2019-07-17T13:50:00Z">
        <w:r>
          <w:t xml:space="preserve"> </w:t>
        </w:r>
      </w:ins>
      <w:ins w:id="6516" w:author="Ashwani Prabhakar" w:date="2019-07-17T13:52:00Z">
        <w:r>
          <w:t>bound constraints file across the respective features in this section.</w:t>
        </w:r>
      </w:ins>
    </w:p>
    <w:commentRangeEnd w:id="6457"/>
    <w:p w14:paraId="4C425193" w14:textId="70D8564E" w:rsidR="00C30133" w:rsidRDefault="00C61BA6">
      <w:pPr>
        <w:pStyle w:val="ListParagraph"/>
        <w:ind w:left="2520"/>
        <w:rPr>
          <w:ins w:id="6517" w:author="Jeremie Giraud" w:date="2019-08-08T16:30:00Z"/>
          <w:rFonts w:cstheme="minorHAnsi"/>
        </w:rPr>
        <w:pPrChange w:id="6518" w:author="Jeremie Giraud" w:date="2019-08-08T16:30:00Z">
          <w:pPr>
            <w:pStyle w:val="ListParagraph"/>
            <w:numPr>
              <w:numId w:val="48"/>
            </w:numPr>
            <w:ind w:left="2160" w:hanging="360"/>
          </w:pPr>
        </w:pPrChange>
      </w:pPr>
      <w:r>
        <w:rPr>
          <w:rStyle w:val="CommentReference"/>
        </w:rPr>
        <w:commentReference w:id="6457"/>
      </w:r>
    </w:p>
    <w:tbl>
      <w:tblPr>
        <w:tblW w:w="9089" w:type="dxa"/>
        <w:tblInd w:w="-10" w:type="dxa"/>
        <w:tblLook w:val="04A0" w:firstRow="1" w:lastRow="0" w:firstColumn="1" w:lastColumn="0" w:noHBand="0" w:noVBand="1"/>
      </w:tblPr>
      <w:tblGrid>
        <w:gridCol w:w="3828"/>
        <w:gridCol w:w="3685"/>
        <w:gridCol w:w="1576"/>
        <w:tblGridChange w:id="6519">
          <w:tblGrid>
            <w:gridCol w:w="3828"/>
            <w:gridCol w:w="3685"/>
            <w:gridCol w:w="1576"/>
          </w:tblGrid>
        </w:tblGridChange>
      </w:tblGrid>
      <w:tr w:rsidR="00C30133" w:rsidRPr="00C30133" w14:paraId="70AAFABB" w14:textId="77777777" w:rsidTr="00C30133">
        <w:trPr>
          <w:trHeight w:val="330"/>
          <w:ins w:id="6520" w:author="Jeremie Giraud" w:date="2019-08-08T16:30:00Z"/>
        </w:trPr>
        <w:tc>
          <w:tcPr>
            <w:tcW w:w="3828"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041F7BC5" w14:textId="77777777" w:rsidR="00C30133" w:rsidRPr="00C30133" w:rsidRDefault="00C30133" w:rsidP="00C30133">
            <w:pPr>
              <w:spacing w:after="0" w:line="240" w:lineRule="auto"/>
              <w:rPr>
                <w:ins w:id="6521" w:author="Jeremie Giraud" w:date="2019-08-08T16:30:00Z"/>
                <w:rFonts w:ascii="Times New Roman" w:eastAsia="Times New Roman" w:hAnsi="Times New Roman" w:cs="Times New Roman"/>
                <w:color w:val="000000"/>
                <w:sz w:val="24"/>
                <w:szCs w:val="24"/>
                <w:lang w:eastAsia="en-AU"/>
              </w:rPr>
            </w:pPr>
            <w:ins w:id="6522" w:author="Jeremie Giraud" w:date="2019-08-08T16:30:00Z">
              <w:r w:rsidRPr="00C30133">
                <w:rPr>
                  <w:rFonts w:ascii="Times New Roman" w:eastAsia="Times New Roman" w:hAnsi="Times New Roman" w:cs="Times New Roman"/>
                  <w:color w:val="000000"/>
                  <w:sz w:val="24"/>
                  <w:szCs w:val="24"/>
                  <w:lang w:eastAsia="en-AU"/>
                </w:rPr>
                <w:t>Parameter</w:t>
              </w:r>
            </w:ins>
          </w:p>
        </w:tc>
        <w:tc>
          <w:tcPr>
            <w:tcW w:w="3685" w:type="dxa"/>
            <w:tcBorders>
              <w:top w:val="single" w:sz="8" w:space="0" w:color="BFBFBF"/>
              <w:left w:val="nil"/>
              <w:bottom w:val="single" w:sz="8" w:space="0" w:color="BFBFBF"/>
              <w:right w:val="single" w:sz="8" w:space="0" w:color="BFBFBF"/>
            </w:tcBorders>
            <w:shd w:val="clear" w:color="auto" w:fill="auto"/>
            <w:noWrap/>
            <w:vAlign w:val="center"/>
            <w:hideMark/>
          </w:tcPr>
          <w:p w14:paraId="46DBF17C" w14:textId="77777777" w:rsidR="00C30133" w:rsidRPr="00C30133" w:rsidRDefault="00C30133" w:rsidP="00C30133">
            <w:pPr>
              <w:spacing w:after="0" w:line="240" w:lineRule="auto"/>
              <w:rPr>
                <w:ins w:id="6523" w:author="Jeremie Giraud" w:date="2019-08-08T16:30:00Z"/>
                <w:rFonts w:ascii="Times New Roman" w:eastAsia="Times New Roman" w:hAnsi="Times New Roman" w:cs="Times New Roman"/>
                <w:color w:val="000000"/>
                <w:sz w:val="24"/>
                <w:szCs w:val="24"/>
                <w:lang w:eastAsia="en-AU"/>
              </w:rPr>
            </w:pPr>
            <w:ins w:id="6524" w:author="Jeremie Giraud" w:date="2019-08-08T16:30:00Z">
              <w:r w:rsidRPr="00C30133">
                <w:rPr>
                  <w:rFonts w:ascii="Times New Roman" w:eastAsia="Times New Roman" w:hAnsi="Times New Roman" w:cs="Times New Roman"/>
                  <w:color w:val="000000"/>
                  <w:sz w:val="24"/>
                  <w:szCs w:val="24"/>
                  <w:lang w:eastAsia="en-AU"/>
                </w:rPr>
                <w:t>Value for example case</w:t>
              </w:r>
            </w:ins>
          </w:p>
        </w:tc>
        <w:tc>
          <w:tcPr>
            <w:tcW w:w="1576" w:type="dxa"/>
            <w:tcBorders>
              <w:top w:val="single" w:sz="8" w:space="0" w:color="BFBFBF"/>
              <w:left w:val="nil"/>
              <w:bottom w:val="single" w:sz="8" w:space="0" w:color="BFBFBF"/>
              <w:right w:val="single" w:sz="8" w:space="0" w:color="BFBFBF"/>
            </w:tcBorders>
            <w:shd w:val="clear" w:color="auto" w:fill="auto"/>
            <w:noWrap/>
            <w:vAlign w:val="center"/>
            <w:hideMark/>
          </w:tcPr>
          <w:p w14:paraId="7ECBEF5F" w14:textId="77777777" w:rsidR="00C30133" w:rsidRPr="00C30133" w:rsidRDefault="00C30133" w:rsidP="00C30133">
            <w:pPr>
              <w:spacing w:after="0" w:line="240" w:lineRule="auto"/>
              <w:rPr>
                <w:ins w:id="6525" w:author="Jeremie Giraud" w:date="2019-08-08T16:30:00Z"/>
                <w:rFonts w:ascii="Times New Roman" w:eastAsia="Times New Roman" w:hAnsi="Times New Roman" w:cs="Times New Roman"/>
                <w:color w:val="000000"/>
                <w:sz w:val="24"/>
                <w:szCs w:val="24"/>
                <w:lang w:eastAsia="en-AU"/>
              </w:rPr>
            </w:pPr>
            <w:ins w:id="6526" w:author="Jeremie Giraud" w:date="2019-08-08T16:30:00Z">
              <w:r w:rsidRPr="00C30133">
                <w:rPr>
                  <w:rFonts w:ascii="Times New Roman" w:eastAsia="Times New Roman" w:hAnsi="Times New Roman" w:cs="Times New Roman"/>
                  <w:color w:val="000000"/>
                  <w:sz w:val="24"/>
                  <w:szCs w:val="24"/>
                  <w:lang w:eastAsia="en-AU"/>
                </w:rPr>
                <w:t xml:space="preserve">Range/remark </w:t>
              </w:r>
            </w:ins>
          </w:p>
        </w:tc>
      </w:tr>
      <w:tr w:rsidR="00C30133" w:rsidRPr="00C30133" w14:paraId="1B55EEE1" w14:textId="77777777" w:rsidTr="00C30133">
        <w:trPr>
          <w:trHeight w:val="330"/>
          <w:ins w:id="6527" w:author="Jeremie Giraud" w:date="2019-08-08T16:30:00Z"/>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
          <w:p w14:paraId="6A61D570" w14:textId="77777777" w:rsidR="00C30133" w:rsidRPr="00C30133" w:rsidRDefault="00C30133" w:rsidP="00C30133">
            <w:pPr>
              <w:spacing w:after="0" w:line="240" w:lineRule="auto"/>
              <w:rPr>
                <w:ins w:id="6528" w:author="Jeremie Giraud" w:date="2019-08-08T16:30:00Z"/>
                <w:rFonts w:ascii="Times New Roman" w:eastAsia="Times New Roman" w:hAnsi="Times New Roman" w:cs="Times New Roman"/>
                <w:color w:val="000000"/>
                <w:sz w:val="24"/>
                <w:szCs w:val="24"/>
                <w:lang w:eastAsia="en-AU"/>
              </w:rPr>
            </w:pPr>
            <w:ins w:id="6529" w:author="Jeremie Giraud" w:date="2019-08-08T16:30:00Z">
              <w:r w:rsidRPr="00C30133">
                <w:rPr>
                  <w:rFonts w:ascii="Times New Roman" w:eastAsia="Times New Roman" w:hAnsi="Times New Roman" w:cs="Times New Roman"/>
                  <w:color w:val="000000"/>
                  <w:sz w:val="24"/>
                  <w:szCs w:val="24"/>
                  <w:lang w:eastAsia="en-AU"/>
                </w:rPr>
                <w:t>******* ADMM constraints **************</w:t>
              </w:r>
            </w:ins>
          </w:p>
        </w:tc>
        <w:tc>
          <w:tcPr>
            <w:tcW w:w="3685" w:type="dxa"/>
            <w:tcBorders>
              <w:top w:val="nil"/>
              <w:left w:val="nil"/>
              <w:bottom w:val="single" w:sz="8" w:space="0" w:color="BFBFBF"/>
              <w:right w:val="single" w:sz="8" w:space="0" w:color="BFBFBF"/>
            </w:tcBorders>
            <w:shd w:val="clear" w:color="auto" w:fill="auto"/>
            <w:noWrap/>
            <w:vAlign w:val="center"/>
            <w:hideMark/>
          </w:tcPr>
          <w:p w14:paraId="46460D1E" w14:textId="0D4AC333" w:rsidR="00C30133" w:rsidRPr="00C30133" w:rsidRDefault="00C30133">
            <w:pPr>
              <w:spacing w:after="0" w:line="240" w:lineRule="auto"/>
              <w:rPr>
                <w:ins w:id="6530" w:author="Jeremie Giraud" w:date="2019-08-08T16:30:00Z"/>
                <w:rFonts w:ascii="Times New Roman" w:eastAsia="Times New Roman" w:hAnsi="Times New Roman" w:cs="Times New Roman"/>
                <w:color w:val="000000"/>
                <w:sz w:val="24"/>
                <w:szCs w:val="24"/>
                <w:lang w:eastAsia="en-AU"/>
              </w:rPr>
            </w:pPr>
            <w:ins w:id="6531" w:author="Jeremie Giraud" w:date="2019-08-08T16:30:00Z">
              <w:r w:rsidRPr="00C30133">
                <w:rPr>
                  <w:rFonts w:ascii="Times New Roman" w:eastAsia="Times New Roman" w:hAnsi="Times New Roman" w:cs="Times New Roman"/>
                  <w:color w:val="000000"/>
                  <w:sz w:val="24"/>
                  <w:szCs w:val="24"/>
                  <w:lang w:eastAsia="en-AU"/>
                </w:rPr>
                <w:t> </w:t>
              </w:r>
            </w:ins>
            <w:ins w:id="6532" w:author="Jeremie Giraud" w:date="2019-08-08T16:31:00Z">
              <w:r w:rsidR="00C30BD9" w:rsidRPr="00C97C52">
                <w:rPr>
                  <w:rFonts w:ascii="Times New Roman" w:eastAsia="Times New Roman" w:hAnsi="Times New Roman" w:cs="Times New Roman"/>
                  <w:color w:val="000000"/>
                  <w:sz w:val="24"/>
                  <w:szCs w:val="24"/>
                  <w:lang w:eastAsia="en-AU"/>
                </w:rPr>
                <w:t>N/A</w:t>
              </w:r>
            </w:ins>
          </w:p>
        </w:tc>
        <w:tc>
          <w:tcPr>
            <w:tcW w:w="1576" w:type="dxa"/>
            <w:tcBorders>
              <w:top w:val="nil"/>
              <w:left w:val="nil"/>
              <w:bottom w:val="single" w:sz="8" w:space="0" w:color="BFBFBF"/>
              <w:right w:val="single" w:sz="8" w:space="0" w:color="BFBFBF"/>
            </w:tcBorders>
            <w:shd w:val="clear" w:color="auto" w:fill="auto"/>
            <w:noWrap/>
            <w:vAlign w:val="center"/>
            <w:hideMark/>
          </w:tcPr>
          <w:p w14:paraId="0872132A" w14:textId="4BB4ABA6" w:rsidR="00C30133" w:rsidRPr="00C30133" w:rsidRDefault="00C30BD9" w:rsidP="00C30133">
            <w:pPr>
              <w:spacing w:after="0" w:line="240" w:lineRule="auto"/>
              <w:rPr>
                <w:ins w:id="6533" w:author="Jeremie Giraud" w:date="2019-08-08T16:30:00Z"/>
                <w:rFonts w:ascii="Times New Roman" w:eastAsia="Times New Roman" w:hAnsi="Times New Roman" w:cs="Times New Roman"/>
                <w:color w:val="000000"/>
                <w:sz w:val="24"/>
                <w:szCs w:val="24"/>
                <w:lang w:eastAsia="en-AU"/>
              </w:rPr>
            </w:pPr>
            <w:ins w:id="6534" w:author="Jeremie Giraud" w:date="2019-08-08T16:31:00Z">
              <w:r w:rsidRPr="00C97C52">
                <w:rPr>
                  <w:rFonts w:ascii="Times New Roman" w:eastAsia="Times New Roman" w:hAnsi="Times New Roman" w:cs="Times New Roman"/>
                  <w:color w:val="000000"/>
                  <w:sz w:val="24"/>
                  <w:szCs w:val="24"/>
                  <w:lang w:eastAsia="en-AU"/>
                </w:rPr>
                <w:t>N/A</w:t>
              </w:r>
            </w:ins>
          </w:p>
        </w:tc>
      </w:tr>
      <w:tr w:rsidR="00C30BD9" w:rsidRPr="00C30133" w14:paraId="5F0A2433" w14:textId="77777777" w:rsidTr="00835583">
        <w:tblPrEx>
          <w:tblW w:w="9089" w:type="dxa"/>
          <w:tblInd w:w="-10" w:type="dxa"/>
          <w:tblPrExChange w:id="6535" w:author="Jeremie Giraud" w:date="2019-08-08T16:31:00Z">
            <w:tblPrEx>
              <w:tblW w:w="9089" w:type="dxa"/>
              <w:tblInd w:w="-10" w:type="dxa"/>
            </w:tblPrEx>
          </w:tblPrExChange>
        </w:tblPrEx>
        <w:trPr>
          <w:trHeight w:val="330"/>
          <w:ins w:id="6536" w:author="Jeremie Giraud" w:date="2019-08-08T16:30:00Z"/>
          <w:trPrChange w:id="6537" w:author="Jeremie Giraud" w:date="2019-08-08T16:31:00Z">
            <w:trPr>
              <w:trHeight w:val="330"/>
            </w:trPr>
          </w:trPrChange>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Change w:id="6538" w:author="Jeremie Giraud" w:date="2019-08-08T16:31:00Z">
              <w:tcPr>
                <w:tcW w:w="3828"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4AB9DF31" w14:textId="77777777" w:rsidR="00C30BD9" w:rsidRPr="00C30133" w:rsidRDefault="00C30BD9" w:rsidP="00C30BD9">
            <w:pPr>
              <w:spacing w:after="0" w:line="240" w:lineRule="auto"/>
              <w:rPr>
                <w:ins w:id="6539" w:author="Jeremie Giraud" w:date="2019-08-08T16:30:00Z"/>
                <w:rFonts w:ascii="Times New Roman" w:eastAsia="Times New Roman" w:hAnsi="Times New Roman" w:cs="Times New Roman"/>
                <w:color w:val="000000"/>
                <w:sz w:val="24"/>
                <w:szCs w:val="24"/>
                <w:lang w:eastAsia="en-AU"/>
              </w:rPr>
            </w:pPr>
            <w:ins w:id="6540" w:author="Jeremie Giraud" w:date="2019-08-08T16:30:00Z">
              <w:r w:rsidRPr="00C30133">
                <w:rPr>
                  <w:rFonts w:ascii="Times New Roman" w:eastAsia="Times New Roman" w:hAnsi="Times New Roman" w:cs="Times New Roman"/>
                  <w:color w:val="000000"/>
                  <w:sz w:val="24"/>
                  <w:szCs w:val="24"/>
                  <w:lang w:eastAsia="en-AU"/>
                </w:rPr>
                <w:t xml:space="preserve">enable admm? (0-no, 1-glob, 2-local)   </w:t>
              </w:r>
            </w:ins>
          </w:p>
        </w:tc>
        <w:tc>
          <w:tcPr>
            <w:tcW w:w="3685" w:type="dxa"/>
            <w:tcBorders>
              <w:top w:val="nil"/>
              <w:left w:val="nil"/>
              <w:bottom w:val="single" w:sz="8" w:space="0" w:color="BFBFBF"/>
              <w:right w:val="single" w:sz="8" w:space="0" w:color="BFBFBF"/>
            </w:tcBorders>
            <w:shd w:val="clear" w:color="auto" w:fill="auto"/>
            <w:noWrap/>
            <w:vAlign w:val="center"/>
            <w:hideMark/>
            <w:tcPrChange w:id="6541" w:author="Jeremie Giraud" w:date="2019-08-08T16:31:00Z">
              <w:tcPr>
                <w:tcW w:w="3685" w:type="dxa"/>
                <w:tcBorders>
                  <w:top w:val="nil"/>
                  <w:left w:val="nil"/>
                  <w:bottom w:val="single" w:sz="8" w:space="0" w:color="BFBFBF"/>
                  <w:right w:val="single" w:sz="8" w:space="0" w:color="BFBFBF"/>
                </w:tcBorders>
                <w:shd w:val="clear" w:color="auto" w:fill="auto"/>
                <w:noWrap/>
                <w:vAlign w:val="center"/>
                <w:hideMark/>
              </w:tcPr>
            </w:tcPrChange>
          </w:tcPr>
          <w:p w14:paraId="57B43025" w14:textId="77777777" w:rsidR="00C30BD9" w:rsidRPr="00C30133" w:rsidRDefault="00C30BD9">
            <w:pPr>
              <w:spacing w:after="0" w:line="240" w:lineRule="auto"/>
              <w:rPr>
                <w:ins w:id="6542" w:author="Jeremie Giraud" w:date="2019-08-08T16:30:00Z"/>
                <w:rFonts w:ascii="Times New Roman" w:eastAsia="Times New Roman" w:hAnsi="Times New Roman" w:cs="Times New Roman"/>
                <w:color w:val="000000"/>
                <w:sz w:val="24"/>
                <w:szCs w:val="24"/>
                <w:lang w:eastAsia="en-AU"/>
              </w:rPr>
              <w:pPrChange w:id="6543" w:author="Jeremie Giraud" w:date="2019-08-08T16:30:00Z">
                <w:pPr>
                  <w:spacing w:after="0" w:line="240" w:lineRule="auto"/>
                  <w:jc w:val="right"/>
                </w:pPr>
              </w:pPrChange>
            </w:pPr>
            <w:ins w:id="6544" w:author="Jeremie Giraud" w:date="2019-08-08T16:30:00Z">
              <w:r w:rsidRPr="00C30133">
                <w:rPr>
                  <w:rFonts w:ascii="Times New Roman" w:eastAsia="Times New Roman" w:hAnsi="Times New Roman" w:cs="Times New Roman"/>
                  <w:color w:val="000000"/>
                  <w:sz w:val="24"/>
                  <w:szCs w:val="24"/>
                  <w:lang w:eastAsia="en-AU"/>
                </w:rPr>
                <w:t>0</w:t>
              </w:r>
            </w:ins>
          </w:p>
        </w:tc>
        <w:tc>
          <w:tcPr>
            <w:tcW w:w="1576" w:type="dxa"/>
            <w:tcBorders>
              <w:top w:val="nil"/>
              <w:left w:val="nil"/>
              <w:bottom w:val="single" w:sz="8" w:space="0" w:color="BFBFBF"/>
              <w:right w:val="single" w:sz="8" w:space="0" w:color="BFBFBF"/>
            </w:tcBorders>
            <w:shd w:val="clear" w:color="auto" w:fill="auto"/>
            <w:noWrap/>
            <w:hideMark/>
            <w:tcPrChange w:id="6545" w:author="Jeremie Giraud" w:date="2019-08-08T16:31:00Z">
              <w:tcPr>
                <w:tcW w:w="1576" w:type="dxa"/>
                <w:tcBorders>
                  <w:top w:val="nil"/>
                  <w:left w:val="nil"/>
                  <w:bottom w:val="single" w:sz="8" w:space="0" w:color="BFBFBF"/>
                  <w:right w:val="single" w:sz="8" w:space="0" w:color="BFBFBF"/>
                </w:tcBorders>
                <w:shd w:val="clear" w:color="auto" w:fill="auto"/>
                <w:noWrap/>
                <w:vAlign w:val="center"/>
                <w:hideMark/>
              </w:tcPr>
            </w:tcPrChange>
          </w:tcPr>
          <w:p w14:paraId="36A7D103" w14:textId="5830B686" w:rsidR="00C30BD9" w:rsidRPr="00C30133" w:rsidRDefault="00C30BD9" w:rsidP="00C30BD9">
            <w:pPr>
              <w:spacing w:after="0" w:line="240" w:lineRule="auto"/>
              <w:rPr>
                <w:ins w:id="6546" w:author="Jeremie Giraud" w:date="2019-08-08T16:30:00Z"/>
                <w:rFonts w:ascii="Times New Roman" w:eastAsia="Times New Roman" w:hAnsi="Times New Roman" w:cs="Times New Roman"/>
                <w:color w:val="000000"/>
                <w:sz w:val="24"/>
                <w:szCs w:val="24"/>
                <w:lang w:eastAsia="en-AU"/>
              </w:rPr>
            </w:pPr>
            <w:ins w:id="6547" w:author="Jeremie Giraud" w:date="2019-08-08T16:31:00Z">
              <w:r w:rsidRPr="00E042D7">
                <w:rPr>
                  <w:rFonts w:ascii="Times New Roman" w:eastAsia="Times New Roman" w:hAnsi="Times New Roman" w:cs="Times New Roman"/>
                  <w:color w:val="000000"/>
                  <w:sz w:val="24"/>
                  <w:szCs w:val="24"/>
                  <w:lang w:eastAsia="en-AU"/>
                </w:rPr>
                <w:t>Survey dependant</w:t>
              </w:r>
            </w:ins>
          </w:p>
        </w:tc>
      </w:tr>
      <w:tr w:rsidR="00C30BD9" w:rsidRPr="00C30133" w14:paraId="57886324" w14:textId="77777777" w:rsidTr="00835583">
        <w:tblPrEx>
          <w:tblW w:w="9089" w:type="dxa"/>
          <w:tblInd w:w="-10" w:type="dxa"/>
          <w:tblPrExChange w:id="6548" w:author="Jeremie Giraud" w:date="2019-08-08T16:31:00Z">
            <w:tblPrEx>
              <w:tblW w:w="9089" w:type="dxa"/>
              <w:tblInd w:w="-10" w:type="dxa"/>
            </w:tblPrEx>
          </w:tblPrExChange>
        </w:tblPrEx>
        <w:trPr>
          <w:trHeight w:val="330"/>
          <w:ins w:id="6549" w:author="Jeremie Giraud" w:date="2019-08-08T16:30:00Z"/>
          <w:trPrChange w:id="6550" w:author="Jeremie Giraud" w:date="2019-08-08T16:31:00Z">
            <w:trPr>
              <w:trHeight w:val="330"/>
            </w:trPr>
          </w:trPrChange>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Change w:id="6551" w:author="Jeremie Giraud" w:date="2019-08-08T16:31:00Z">
              <w:tcPr>
                <w:tcW w:w="3828"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31B96A4" w14:textId="77777777" w:rsidR="00C30BD9" w:rsidRPr="00C30133" w:rsidRDefault="00C30BD9" w:rsidP="00C30BD9">
            <w:pPr>
              <w:spacing w:after="0" w:line="240" w:lineRule="auto"/>
              <w:rPr>
                <w:ins w:id="6552" w:author="Jeremie Giraud" w:date="2019-08-08T16:30:00Z"/>
                <w:rFonts w:ascii="Times New Roman" w:eastAsia="Times New Roman" w:hAnsi="Times New Roman" w:cs="Times New Roman"/>
                <w:color w:val="000000"/>
                <w:sz w:val="24"/>
                <w:szCs w:val="24"/>
                <w:lang w:eastAsia="en-AU"/>
              </w:rPr>
            </w:pPr>
            <w:ins w:id="6553" w:author="Jeremie Giraud" w:date="2019-08-08T16:30:00Z">
              <w:r w:rsidRPr="00C30133">
                <w:rPr>
                  <w:rFonts w:ascii="Times New Roman" w:eastAsia="Times New Roman" w:hAnsi="Times New Roman" w:cs="Times New Roman"/>
                  <w:color w:val="000000"/>
                  <w:sz w:val="24"/>
                  <w:szCs w:val="24"/>
                  <w:lang w:eastAsia="en-AU"/>
                </w:rPr>
                <w:t xml:space="preserve">grav local bound constraints file      </w:t>
              </w:r>
            </w:ins>
          </w:p>
        </w:tc>
        <w:tc>
          <w:tcPr>
            <w:tcW w:w="3685" w:type="dxa"/>
            <w:tcBorders>
              <w:top w:val="nil"/>
              <w:left w:val="nil"/>
              <w:bottom w:val="single" w:sz="8" w:space="0" w:color="BFBFBF"/>
              <w:right w:val="single" w:sz="8" w:space="0" w:color="BFBFBF"/>
            </w:tcBorders>
            <w:shd w:val="clear" w:color="auto" w:fill="auto"/>
            <w:noWrap/>
            <w:vAlign w:val="center"/>
            <w:hideMark/>
            <w:tcPrChange w:id="6554" w:author="Jeremie Giraud" w:date="2019-08-08T16:31:00Z">
              <w:tcPr>
                <w:tcW w:w="3685" w:type="dxa"/>
                <w:tcBorders>
                  <w:top w:val="nil"/>
                  <w:left w:val="nil"/>
                  <w:bottom w:val="single" w:sz="8" w:space="0" w:color="BFBFBF"/>
                  <w:right w:val="single" w:sz="8" w:space="0" w:color="BFBFBF"/>
                </w:tcBorders>
                <w:shd w:val="clear" w:color="auto" w:fill="auto"/>
                <w:noWrap/>
                <w:vAlign w:val="center"/>
                <w:hideMark/>
              </w:tcPr>
            </w:tcPrChange>
          </w:tcPr>
          <w:p w14:paraId="746ECA72" w14:textId="2540A078" w:rsidR="00C30BD9" w:rsidRPr="00C30133" w:rsidRDefault="00C30BD9">
            <w:pPr>
              <w:spacing w:after="0" w:line="240" w:lineRule="auto"/>
              <w:rPr>
                <w:ins w:id="6555" w:author="Jeremie Giraud" w:date="2019-08-08T16:30:00Z"/>
                <w:rFonts w:ascii="Times New Roman" w:eastAsia="Times New Roman" w:hAnsi="Times New Roman" w:cs="Times New Roman"/>
                <w:color w:val="000000"/>
                <w:sz w:val="24"/>
                <w:szCs w:val="24"/>
                <w:lang w:eastAsia="en-AU"/>
              </w:rPr>
            </w:pPr>
            <w:ins w:id="6556" w:author="Jeremie Giraud" w:date="2019-08-08T16:30:00Z">
              <w:r w:rsidRPr="00C30133">
                <w:rPr>
                  <w:rFonts w:ascii="Times New Roman" w:eastAsia="Times New Roman" w:hAnsi="Times New Roman" w:cs="Times New Roman"/>
                  <w:color w:val="000000"/>
                  <w:sz w:val="24"/>
                  <w:szCs w:val="24"/>
                  <w:lang w:eastAsia="en-AU"/>
                </w:rPr>
                <w:t>/grav_bound_constraints.txt</w:t>
              </w:r>
            </w:ins>
          </w:p>
        </w:tc>
        <w:tc>
          <w:tcPr>
            <w:tcW w:w="1576" w:type="dxa"/>
            <w:tcBorders>
              <w:top w:val="nil"/>
              <w:left w:val="nil"/>
              <w:bottom w:val="single" w:sz="8" w:space="0" w:color="BFBFBF"/>
              <w:right w:val="single" w:sz="8" w:space="0" w:color="BFBFBF"/>
            </w:tcBorders>
            <w:shd w:val="clear" w:color="auto" w:fill="auto"/>
            <w:noWrap/>
            <w:hideMark/>
            <w:tcPrChange w:id="6557" w:author="Jeremie Giraud" w:date="2019-08-08T16:31:00Z">
              <w:tcPr>
                <w:tcW w:w="1576" w:type="dxa"/>
                <w:tcBorders>
                  <w:top w:val="nil"/>
                  <w:left w:val="nil"/>
                  <w:bottom w:val="single" w:sz="8" w:space="0" w:color="BFBFBF"/>
                  <w:right w:val="single" w:sz="8" w:space="0" w:color="BFBFBF"/>
                </w:tcBorders>
                <w:shd w:val="clear" w:color="auto" w:fill="auto"/>
                <w:noWrap/>
                <w:vAlign w:val="center"/>
                <w:hideMark/>
              </w:tcPr>
            </w:tcPrChange>
          </w:tcPr>
          <w:p w14:paraId="59597272" w14:textId="58A35501" w:rsidR="00C30BD9" w:rsidRPr="00C30133" w:rsidRDefault="00C30BD9" w:rsidP="00C30BD9">
            <w:pPr>
              <w:spacing w:after="0" w:line="240" w:lineRule="auto"/>
              <w:rPr>
                <w:ins w:id="6558" w:author="Jeremie Giraud" w:date="2019-08-08T16:30:00Z"/>
                <w:rFonts w:ascii="Times New Roman" w:eastAsia="Times New Roman" w:hAnsi="Times New Roman" w:cs="Times New Roman"/>
                <w:color w:val="000000"/>
                <w:sz w:val="24"/>
                <w:szCs w:val="24"/>
                <w:lang w:eastAsia="en-AU"/>
              </w:rPr>
            </w:pPr>
            <w:ins w:id="6559" w:author="Jeremie Giraud" w:date="2019-08-08T16:31:00Z">
              <w:r w:rsidRPr="00E042D7">
                <w:rPr>
                  <w:rFonts w:ascii="Times New Roman" w:eastAsia="Times New Roman" w:hAnsi="Times New Roman" w:cs="Times New Roman"/>
                  <w:color w:val="000000"/>
                  <w:sz w:val="24"/>
                  <w:szCs w:val="24"/>
                  <w:lang w:eastAsia="en-AU"/>
                </w:rPr>
                <w:t>Survey dependant</w:t>
              </w:r>
            </w:ins>
          </w:p>
        </w:tc>
      </w:tr>
      <w:tr w:rsidR="00C30BD9" w:rsidRPr="00C30133" w14:paraId="3E1D6079" w14:textId="77777777" w:rsidTr="00835583">
        <w:tblPrEx>
          <w:tblW w:w="9089" w:type="dxa"/>
          <w:tblInd w:w="-10" w:type="dxa"/>
          <w:tblPrExChange w:id="6560" w:author="Jeremie Giraud" w:date="2019-08-08T16:31:00Z">
            <w:tblPrEx>
              <w:tblW w:w="9089" w:type="dxa"/>
              <w:tblInd w:w="-10" w:type="dxa"/>
            </w:tblPrEx>
          </w:tblPrExChange>
        </w:tblPrEx>
        <w:trPr>
          <w:trHeight w:val="330"/>
          <w:ins w:id="6561" w:author="Jeremie Giraud" w:date="2019-08-08T16:30:00Z"/>
          <w:trPrChange w:id="6562" w:author="Jeremie Giraud" w:date="2019-08-08T16:31:00Z">
            <w:trPr>
              <w:trHeight w:val="330"/>
            </w:trPr>
          </w:trPrChange>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Change w:id="6563" w:author="Jeremie Giraud" w:date="2019-08-08T16:31:00Z">
              <w:tcPr>
                <w:tcW w:w="3828"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26505337" w14:textId="77777777" w:rsidR="00C30BD9" w:rsidRPr="00C30133" w:rsidRDefault="00C30BD9" w:rsidP="00C30BD9">
            <w:pPr>
              <w:spacing w:after="0" w:line="240" w:lineRule="auto"/>
              <w:rPr>
                <w:ins w:id="6564" w:author="Jeremie Giraud" w:date="2019-08-08T16:30:00Z"/>
                <w:rFonts w:ascii="Times New Roman" w:eastAsia="Times New Roman" w:hAnsi="Times New Roman" w:cs="Times New Roman"/>
                <w:color w:val="000000"/>
                <w:sz w:val="24"/>
                <w:szCs w:val="24"/>
                <w:lang w:eastAsia="en-AU"/>
              </w:rPr>
            </w:pPr>
            <w:ins w:id="6565" w:author="Jeremie Giraud" w:date="2019-08-08T16:30:00Z">
              <w:r w:rsidRPr="00C30133">
                <w:rPr>
                  <w:rFonts w:ascii="Times New Roman" w:eastAsia="Times New Roman" w:hAnsi="Times New Roman" w:cs="Times New Roman"/>
                  <w:color w:val="000000"/>
                  <w:sz w:val="24"/>
                  <w:szCs w:val="24"/>
                  <w:lang w:eastAsia="en-AU"/>
                </w:rPr>
                <w:t xml:space="preserve">mag local bound constraints file       </w:t>
              </w:r>
            </w:ins>
          </w:p>
        </w:tc>
        <w:tc>
          <w:tcPr>
            <w:tcW w:w="3685" w:type="dxa"/>
            <w:tcBorders>
              <w:top w:val="nil"/>
              <w:left w:val="nil"/>
              <w:bottom w:val="single" w:sz="8" w:space="0" w:color="BFBFBF"/>
              <w:right w:val="single" w:sz="8" w:space="0" w:color="BFBFBF"/>
            </w:tcBorders>
            <w:shd w:val="clear" w:color="auto" w:fill="auto"/>
            <w:noWrap/>
            <w:vAlign w:val="center"/>
            <w:hideMark/>
            <w:tcPrChange w:id="6566" w:author="Jeremie Giraud" w:date="2019-08-08T16:31:00Z">
              <w:tcPr>
                <w:tcW w:w="3685" w:type="dxa"/>
                <w:tcBorders>
                  <w:top w:val="nil"/>
                  <w:left w:val="nil"/>
                  <w:bottom w:val="single" w:sz="8" w:space="0" w:color="BFBFBF"/>
                  <w:right w:val="single" w:sz="8" w:space="0" w:color="BFBFBF"/>
                </w:tcBorders>
                <w:shd w:val="clear" w:color="auto" w:fill="auto"/>
                <w:noWrap/>
                <w:vAlign w:val="center"/>
                <w:hideMark/>
              </w:tcPr>
            </w:tcPrChange>
          </w:tcPr>
          <w:p w14:paraId="72953779" w14:textId="77777777" w:rsidR="00C30BD9" w:rsidRPr="00C30133" w:rsidRDefault="00C30BD9">
            <w:pPr>
              <w:spacing w:after="0" w:line="240" w:lineRule="auto"/>
              <w:rPr>
                <w:ins w:id="6567" w:author="Jeremie Giraud" w:date="2019-08-08T16:30:00Z"/>
                <w:rFonts w:ascii="Times New Roman" w:eastAsia="Times New Roman" w:hAnsi="Times New Roman" w:cs="Times New Roman"/>
                <w:color w:val="000000"/>
                <w:sz w:val="24"/>
                <w:szCs w:val="24"/>
                <w:lang w:eastAsia="en-AU"/>
              </w:rPr>
            </w:pPr>
            <w:ins w:id="6568" w:author="Jeremie Giraud" w:date="2019-08-08T16:30:00Z">
              <w:r w:rsidRPr="00C30133">
                <w:rPr>
                  <w:rFonts w:ascii="Times New Roman" w:eastAsia="Times New Roman" w:hAnsi="Times New Roman" w:cs="Times New Roman"/>
                  <w:color w:val="000000"/>
                  <w:sz w:val="24"/>
                  <w:szCs w:val="24"/>
                  <w:lang w:eastAsia="en-AU"/>
                </w:rPr>
                <w:t>NILL</w:t>
              </w:r>
            </w:ins>
          </w:p>
        </w:tc>
        <w:tc>
          <w:tcPr>
            <w:tcW w:w="1576" w:type="dxa"/>
            <w:tcBorders>
              <w:top w:val="nil"/>
              <w:left w:val="nil"/>
              <w:bottom w:val="single" w:sz="8" w:space="0" w:color="BFBFBF"/>
              <w:right w:val="single" w:sz="8" w:space="0" w:color="BFBFBF"/>
            </w:tcBorders>
            <w:shd w:val="clear" w:color="auto" w:fill="auto"/>
            <w:noWrap/>
            <w:hideMark/>
            <w:tcPrChange w:id="6569" w:author="Jeremie Giraud" w:date="2019-08-08T16:31:00Z">
              <w:tcPr>
                <w:tcW w:w="1576" w:type="dxa"/>
                <w:tcBorders>
                  <w:top w:val="nil"/>
                  <w:left w:val="nil"/>
                  <w:bottom w:val="single" w:sz="8" w:space="0" w:color="BFBFBF"/>
                  <w:right w:val="single" w:sz="8" w:space="0" w:color="BFBFBF"/>
                </w:tcBorders>
                <w:shd w:val="clear" w:color="auto" w:fill="auto"/>
                <w:noWrap/>
                <w:vAlign w:val="center"/>
                <w:hideMark/>
              </w:tcPr>
            </w:tcPrChange>
          </w:tcPr>
          <w:p w14:paraId="617E1CA2" w14:textId="76E04D25" w:rsidR="00C30BD9" w:rsidRPr="00C30133" w:rsidRDefault="00C30BD9" w:rsidP="00C30BD9">
            <w:pPr>
              <w:spacing w:after="0" w:line="240" w:lineRule="auto"/>
              <w:rPr>
                <w:ins w:id="6570" w:author="Jeremie Giraud" w:date="2019-08-08T16:30:00Z"/>
                <w:rFonts w:ascii="Times New Roman" w:eastAsia="Times New Roman" w:hAnsi="Times New Roman" w:cs="Times New Roman"/>
                <w:color w:val="000000"/>
                <w:sz w:val="24"/>
                <w:szCs w:val="24"/>
                <w:lang w:eastAsia="en-AU"/>
              </w:rPr>
            </w:pPr>
            <w:ins w:id="6571" w:author="Jeremie Giraud" w:date="2019-08-08T16:31:00Z">
              <w:r w:rsidRPr="00E042D7">
                <w:rPr>
                  <w:rFonts w:ascii="Times New Roman" w:eastAsia="Times New Roman" w:hAnsi="Times New Roman" w:cs="Times New Roman"/>
                  <w:color w:val="000000"/>
                  <w:sz w:val="24"/>
                  <w:szCs w:val="24"/>
                  <w:lang w:eastAsia="en-AU"/>
                </w:rPr>
                <w:t>Survey dependant</w:t>
              </w:r>
            </w:ins>
          </w:p>
        </w:tc>
      </w:tr>
      <w:tr w:rsidR="00C30BD9" w:rsidRPr="00C30133" w14:paraId="7C993B9D" w14:textId="77777777" w:rsidTr="00835583">
        <w:tblPrEx>
          <w:tblW w:w="9089" w:type="dxa"/>
          <w:tblInd w:w="-10" w:type="dxa"/>
          <w:tblPrExChange w:id="6572" w:author="Jeremie Giraud" w:date="2019-08-08T16:31:00Z">
            <w:tblPrEx>
              <w:tblW w:w="9089" w:type="dxa"/>
              <w:tblInd w:w="-10" w:type="dxa"/>
            </w:tblPrEx>
          </w:tblPrExChange>
        </w:tblPrEx>
        <w:trPr>
          <w:trHeight w:val="330"/>
          <w:ins w:id="6573" w:author="Jeremie Giraud" w:date="2019-08-08T16:30:00Z"/>
          <w:trPrChange w:id="6574" w:author="Jeremie Giraud" w:date="2019-08-08T16:31:00Z">
            <w:trPr>
              <w:trHeight w:val="330"/>
            </w:trPr>
          </w:trPrChange>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Change w:id="6575" w:author="Jeremie Giraud" w:date="2019-08-08T16:31:00Z">
              <w:tcPr>
                <w:tcW w:w="3828"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080AD1D6" w14:textId="77777777" w:rsidR="00C30BD9" w:rsidRPr="00C30133" w:rsidRDefault="00C30BD9" w:rsidP="00C30BD9">
            <w:pPr>
              <w:spacing w:after="0" w:line="240" w:lineRule="auto"/>
              <w:rPr>
                <w:ins w:id="6576" w:author="Jeremie Giraud" w:date="2019-08-08T16:30:00Z"/>
                <w:rFonts w:ascii="Times New Roman" w:eastAsia="Times New Roman" w:hAnsi="Times New Roman" w:cs="Times New Roman"/>
                <w:color w:val="000000"/>
                <w:sz w:val="24"/>
                <w:szCs w:val="24"/>
                <w:lang w:eastAsia="en-AU"/>
              </w:rPr>
            </w:pPr>
            <w:ins w:id="6577" w:author="Jeremie Giraud" w:date="2019-08-08T16:30:00Z">
              <w:r w:rsidRPr="00C30133">
                <w:rPr>
                  <w:rFonts w:ascii="Times New Roman" w:eastAsia="Times New Roman" w:hAnsi="Times New Roman" w:cs="Times New Roman"/>
                  <w:color w:val="000000"/>
                  <w:sz w:val="24"/>
                  <w:szCs w:val="24"/>
                  <w:lang w:eastAsia="en-AU"/>
                </w:rPr>
                <w:t xml:space="preserve">rho xmin xmax for model1 (grav)        </w:t>
              </w:r>
            </w:ins>
          </w:p>
        </w:tc>
        <w:tc>
          <w:tcPr>
            <w:tcW w:w="3685" w:type="dxa"/>
            <w:tcBorders>
              <w:top w:val="nil"/>
              <w:left w:val="nil"/>
              <w:bottom w:val="single" w:sz="8" w:space="0" w:color="BFBFBF"/>
              <w:right w:val="single" w:sz="8" w:space="0" w:color="BFBFBF"/>
            </w:tcBorders>
            <w:shd w:val="clear" w:color="auto" w:fill="auto"/>
            <w:noWrap/>
            <w:vAlign w:val="center"/>
            <w:hideMark/>
            <w:tcPrChange w:id="6578" w:author="Jeremie Giraud" w:date="2019-08-08T16:31:00Z">
              <w:tcPr>
                <w:tcW w:w="3685" w:type="dxa"/>
                <w:tcBorders>
                  <w:top w:val="nil"/>
                  <w:left w:val="nil"/>
                  <w:bottom w:val="single" w:sz="8" w:space="0" w:color="BFBFBF"/>
                  <w:right w:val="single" w:sz="8" w:space="0" w:color="BFBFBF"/>
                </w:tcBorders>
                <w:shd w:val="clear" w:color="auto" w:fill="auto"/>
                <w:noWrap/>
                <w:vAlign w:val="center"/>
                <w:hideMark/>
              </w:tcPr>
            </w:tcPrChange>
          </w:tcPr>
          <w:p w14:paraId="2220A3FC" w14:textId="77777777" w:rsidR="00C30BD9" w:rsidRPr="00C30133" w:rsidRDefault="00C30BD9">
            <w:pPr>
              <w:spacing w:after="0" w:line="240" w:lineRule="auto"/>
              <w:rPr>
                <w:ins w:id="6579" w:author="Jeremie Giraud" w:date="2019-08-08T16:30:00Z"/>
                <w:rFonts w:ascii="Times New Roman" w:eastAsia="Times New Roman" w:hAnsi="Times New Roman" w:cs="Times New Roman"/>
                <w:color w:val="000000"/>
                <w:sz w:val="24"/>
                <w:szCs w:val="24"/>
                <w:lang w:eastAsia="en-AU"/>
              </w:rPr>
            </w:pPr>
            <w:ins w:id="6580" w:author="Jeremie Giraud" w:date="2019-08-08T16:30:00Z">
              <w:r w:rsidRPr="00C30133">
                <w:rPr>
                  <w:rFonts w:ascii="Times New Roman" w:eastAsia="Times New Roman" w:hAnsi="Times New Roman" w:cs="Times New Roman"/>
                  <w:color w:val="000000"/>
                  <w:sz w:val="24"/>
                  <w:szCs w:val="24"/>
                  <w:lang w:eastAsia="en-AU"/>
                </w:rPr>
                <w:t xml:space="preserve"> 11.d-8 -30.d0 330</w:t>
              </w:r>
            </w:ins>
          </w:p>
        </w:tc>
        <w:tc>
          <w:tcPr>
            <w:tcW w:w="1576" w:type="dxa"/>
            <w:tcBorders>
              <w:top w:val="nil"/>
              <w:left w:val="nil"/>
              <w:bottom w:val="single" w:sz="8" w:space="0" w:color="BFBFBF"/>
              <w:right w:val="single" w:sz="8" w:space="0" w:color="BFBFBF"/>
            </w:tcBorders>
            <w:shd w:val="clear" w:color="auto" w:fill="auto"/>
            <w:noWrap/>
            <w:hideMark/>
            <w:tcPrChange w:id="6581" w:author="Jeremie Giraud" w:date="2019-08-08T16:31:00Z">
              <w:tcPr>
                <w:tcW w:w="1576" w:type="dxa"/>
                <w:tcBorders>
                  <w:top w:val="nil"/>
                  <w:left w:val="nil"/>
                  <w:bottom w:val="single" w:sz="8" w:space="0" w:color="BFBFBF"/>
                  <w:right w:val="single" w:sz="8" w:space="0" w:color="BFBFBF"/>
                </w:tcBorders>
                <w:shd w:val="clear" w:color="auto" w:fill="auto"/>
                <w:noWrap/>
                <w:vAlign w:val="center"/>
                <w:hideMark/>
              </w:tcPr>
            </w:tcPrChange>
          </w:tcPr>
          <w:p w14:paraId="593FB896" w14:textId="119C5529" w:rsidR="00C30BD9" w:rsidRPr="00C30133" w:rsidRDefault="00C30BD9" w:rsidP="00C30BD9">
            <w:pPr>
              <w:spacing w:after="0" w:line="240" w:lineRule="auto"/>
              <w:rPr>
                <w:ins w:id="6582" w:author="Jeremie Giraud" w:date="2019-08-08T16:30:00Z"/>
                <w:rFonts w:ascii="Times New Roman" w:eastAsia="Times New Roman" w:hAnsi="Times New Roman" w:cs="Times New Roman"/>
                <w:color w:val="000000"/>
                <w:sz w:val="24"/>
                <w:szCs w:val="24"/>
                <w:lang w:eastAsia="en-AU"/>
              </w:rPr>
            </w:pPr>
            <w:ins w:id="6583" w:author="Jeremie Giraud" w:date="2019-08-08T16:31:00Z">
              <w:r w:rsidRPr="00E042D7">
                <w:rPr>
                  <w:rFonts w:ascii="Times New Roman" w:eastAsia="Times New Roman" w:hAnsi="Times New Roman" w:cs="Times New Roman"/>
                  <w:color w:val="000000"/>
                  <w:sz w:val="24"/>
                  <w:szCs w:val="24"/>
                  <w:lang w:eastAsia="en-AU"/>
                </w:rPr>
                <w:t>Survey dependant</w:t>
              </w:r>
            </w:ins>
          </w:p>
        </w:tc>
      </w:tr>
      <w:tr w:rsidR="00C30BD9" w:rsidRPr="00C30133" w14:paraId="4C102626" w14:textId="77777777" w:rsidTr="00835583">
        <w:tblPrEx>
          <w:tblW w:w="9089" w:type="dxa"/>
          <w:tblInd w:w="-10" w:type="dxa"/>
          <w:tblPrExChange w:id="6584" w:author="Jeremie Giraud" w:date="2019-08-08T16:31:00Z">
            <w:tblPrEx>
              <w:tblW w:w="9089" w:type="dxa"/>
              <w:tblInd w:w="-10" w:type="dxa"/>
            </w:tblPrEx>
          </w:tblPrExChange>
        </w:tblPrEx>
        <w:trPr>
          <w:trHeight w:val="330"/>
          <w:ins w:id="6585" w:author="Jeremie Giraud" w:date="2019-08-08T16:30:00Z"/>
          <w:trPrChange w:id="6586" w:author="Jeremie Giraud" w:date="2019-08-08T16:31:00Z">
            <w:trPr>
              <w:trHeight w:val="330"/>
            </w:trPr>
          </w:trPrChange>
        </w:trPr>
        <w:tc>
          <w:tcPr>
            <w:tcW w:w="3828" w:type="dxa"/>
            <w:tcBorders>
              <w:top w:val="nil"/>
              <w:left w:val="single" w:sz="8" w:space="0" w:color="BFBFBF"/>
              <w:bottom w:val="single" w:sz="8" w:space="0" w:color="BFBFBF"/>
              <w:right w:val="single" w:sz="8" w:space="0" w:color="BFBFBF"/>
            </w:tcBorders>
            <w:shd w:val="clear" w:color="auto" w:fill="auto"/>
            <w:noWrap/>
            <w:vAlign w:val="center"/>
            <w:hideMark/>
            <w:tcPrChange w:id="6587" w:author="Jeremie Giraud" w:date="2019-08-08T16:31:00Z">
              <w:tcPr>
                <w:tcW w:w="3828" w:type="dxa"/>
                <w:tcBorders>
                  <w:top w:val="nil"/>
                  <w:left w:val="single" w:sz="8" w:space="0" w:color="BFBFBF"/>
                  <w:bottom w:val="single" w:sz="8" w:space="0" w:color="BFBFBF"/>
                  <w:right w:val="single" w:sz="8" w:space="0" w:color="BFBFBF"/>
                </w:tcBorders>
                <w:shd w:val="clear" w:color="auto" w:fill="auto"/>
                <w:noWrap/>
                <w:vAlign w:val="center"/>
                <w:hideMark/>
              </w:tcPr>
            </w:tcPrChange>
          </w:tcPr>
          <w:p w14:paraId="1D90F02C" w14:textId="77777777" w:rsidR="00C30BD9" w:rsidRPr="00C30133" w:rsidRDefault="00C30BD9" w:rsidP="00C30BD9">
            <w:pPr>
              <w:spacing w:after="0" w:line="240" w:lineRule="auto"/>
              <w:rPr>
                <w:ins w:id="6588" w:author="Jeremie Giraud" w:date="2019-08-08T16:30:00Z"/>
                <w:rFonts w:ascii="Times New Roman" w:eastAsia="Times New Roman" w:hAnsi="Times New Roman" w:cs="Times New Roman"/>
                <w:color w:val="000000"/>
                <w:sz w:val="24"/>
                <w:szCs w:val="24"/>
                <w:lang w:eastAsia="en-AU"/>
              </w:rPr>
            </w:pPr>
            <w:ins w:id="6589" w:author="Jeremie Giraud" w:date="2019-08-08T16:30:00Z">
              <w:r w:rsidRPr="00C30133">
                <w:rPr>
                  <w:rFonts w:ascii="Times New Roman" w:eastAsia="Times New Roman" w:hAnsi="Times New Roman" w:cs="Times New Roman"/>
                  <w:color w:val="000000"/>
                  <w:sz w:val="24"/>
                  <w:szCs w:val="24"/>
                  <w:lang w:eastAsia="en-AU"/>
                </w:rPr>
                <w:t xml:space="preserve">rho xmin xmax for model2 (mag)         </w:t>
              </w:r>
            </w:ins>
          </w:p>
        </w:tc>
        <w:tc>
          <w:tcPr>
            <w:tcW w:w="3685" w:type="dxa"/>
            <w:tcBorders>
              <w:top w:val="nil"/>
              <w:left w:val="nil"/>
              <w:bottom w:val="single" w:sz="8" w:space="0" w:color="BFBFBF"/>
              <w:right w:val="single" w:sz="8" w:space="0" w:color="BFBFBF"/>
            </w:tcBorders>
            <w:shd w:val="clear" w:color="auto" w:fill="auto"/>
            <w:noWrap/>
            <w:vAlign w:val="center"/>
            <w:hideMark/>
            <w:tcPrChange w:id="6590" w:author="Jeremie Giraud" w:date="2019-08-08T16:31:00Z">
              <w:tcPr>
                <w:tcW w:w="3685" w:type="dxa"/>
                <w:tcBorders>
                  <w:top w:val="nil"/>
                  <w:left w:val="nil"/>
                  <w:bottom w:val="single" w:sz="8" w:space="0" w:color="BFBFBF"/>
                  <w:right w:val="single" w:sz="8" w:space="0" w:color="BFBFBF"/>
                </w:tcBorders>
                <w:shd w:val="clear" w:color="auto" w:fill="auto"/>
                <w:noWrap/>
                <w:vAlign w:val="center"/>
                <w:hideMark/>
              </w:tcPr>
            </w:tcPrChange>
          </w:tcPr>
          <w:p w14:paraId="5C5A7E75" w14:textId="77777777" w:rsidR="00C30BD9" w:rsidRPr="00C30133" w:rsidRDefault="00C30BD9">
            <w:pPr>
              <w:spacing w:after="0" w:line="240" w:lineRule="auto"/>
              <w:rPr>
                <w:ins w:id="6591" w:author="Jeremie Giraud" w:date="2019-08-08T16:30:00Z"/>
                <w:rFonts w:ascii="Times New Roman" w:eastAsia="Times New Roman" w:hAnsi="Times New Roman" w:cs="Times New Roman"/>
                <w:color w:val="000000"/>
                <w:sz w:val="24"/>
                <w:szCs w:val="24"/>
                <w:lang w:eastAsia="en-AU"/>
              </w:rPr>
            </w:pPr>
            <w:ins w:id="6592" w:author="Jeremie Giraud" w:date="2019-08-08T16:30:00Z">
              <w:r w:rsidRPr="00C30133">
                <w:rPr>
                  <w:rFonts w:ascii="Times New Roman" w:eastAsia="Times New Roman" w:hAnsi="Times New Roman" w:cs="Times New Roman"/>
                  <w:color w:val="000000"/>
                  <w:sz w:val="24"/>
                  <w:szCs w:val="24"/>
                  <w:lang w:eastAsia="en-AU"/>
                </w:rPr>
                <w:t xml:space="preserve"> 1.d+5 -3.d-3 1.d+10</w:t>
              </w:r>
            </w:ins>
          </w:p>
        </w:tc>
        <w:tc>
          <w:tcPr>
            <w:tcW w:w="1576" w:type="dxa"/>
            <w:tcBorders>
              <w:top w:val="nil"/>
              <w:left w:val="nil"/>
              <w:bottom w:val="single" w:sz="8" w:space="0" w:color="BFBFBF"/>
              <w:right w:val="single" w:sz="8" w:space="0" w:color="BFBFBF"/>
            </w:tcBorders>
            <w:shd w:val="clear" w:color="auto" w:fill="auto"/>
            <w:noWrap/>
            <w:hideMark/>
            <w:tcPrChange w:id="6593" w:author="Jeremie Giraud" w:date="2019-08-08T16:31:00Z">
              <w:tcPr>
                <w:tcW w:w="1576" w:type="dxa"/>
                <w:tcBorders>
                  <w:top w:val="nil"/>
                  <w:left w:val="nil"/>
                  <w:bottom w:val="single" w:sz="8" w:space="0" w:color="BFBFBF"/>
                  <w:right w:val="single" w:sz="8" w:space="0" w:color="BFBFBF"/>
                </w:tcBorders>
                <w:shd w:val="clear" w:color="auto" w:fill="auto"/>
                <w:noWrap/>
                <w:vAlign w:val="center"/>
                <w:hideMark/>
              </w:tcPr>
            </w:tcPrChange>
          </w:tcPr>
          <w:p w14:paraId="16B22A5E" w14:textId="6686230D" w:rsidR="00C30BD9" w:rsidRPr="00C30133" w:rsidRDefault="00C30BD9" w:rsidP="00C30BD9">
            <w:pPr>
              <w:spacing w:after="0" w:line="240" w:lineRule="auto"/>
              <w:rPr>
                <w:ins w:id="6594" w:author="Jeremie Giraud" w:date="2019-08-08T16:30:00Z"/>
                <w:rFonts w:ascii="Times New Roman" w:eastAsia="Times New Roman" w:hAnsi="Times New Roman" w:cs="Times New Roman"/>
                <w:color w:val="000000"/>
                <w:sz w:val="24"/>
                <w:szCs w:val="24"/>
                <w:lang w:eastAsia="en-AU"/>
              </w:rPr>
            </w:pPr>
            <w:ins w:id="6595" w:author="Jeremie Giraud" w:date="2019-08-08T16:31:00Z">
              <w:r w:rsidRPr="00E042D7">
                <w:rPr>
                  <w:rFonts w:ascii="Times New Roman" w:eastAsia="Times New Roman" w:hAnsi="Times New Roman" w:cs="Times New Roman"/>
                  <w:color w:val="000000"/>
                  <w:sz w:val="24"/>
                  <w:szCs w:val="24"/>
                  <w:lang w:eastAsia="en-AU"/>
                </w:rPr>
                <w:t>Survey dependant</w:t>
              </w:r>
            </w:ins>
          </w:p>
        </w:tc>
      </w:tr>
    </w:tbl>
    <w:p w14:paraId="3673E0D4" w14:textId="42EEFDFB" w:rsidR="00C30133" w:rsidRPr="00984526" w:rsidDel="000B2D01" w:rsidRDefault="00C30133">
      <w:pPr>
        <w:pStyle w:val="Heading1"/>
        <w:rPr>
          <w:ins w:id="6596" w:author="Ashwani Prabhakar" w:date="2019-07-11T20:30:00Z"/>
          <w:del w:id="6597" w:author="Jeremie Giraud" w:date="2019-08-08T16:31:00Z"/>
        </w:rPr>
        <w:pPrChange w:id="6598" w:author="Jeremie Giraud" w:date="2019-08-08T16:31:00Z">
          <w:pPr>
            <w:pStyle w:val="ListParagraph"/>
            <w:numPr>
              <w:numId w:val="48"/>
            </w:numPr>
            <w:ind w:left="2160" w:hanging="360"/>
          </w:pPr>
        </w:pPrChange>
      </w:pPr>
    </w:p>
    <w:p w14:paraId="2059BE47" w14:textId="77777777" w:rsidR="0059468D" w:rsidRPr="00CD5FAF" w:rsidDel="00C30133" w:rsidRDefault="0059468D">
      <w:pPr>
        <w:pStyle w:val="Heading1"/>
        <w:rPr>
          <w:del w:id="6599" w:author="Jeremie Giraud" w:date="2019-08-08T16:30:00Z"/>
        </w:rPr>
        <w:pPrChange w:id="6600" w:author="Jeremie Giraud" w:date="2019-08-08T16:31:00Z">
          <w:pPr/>
        </w:pPrChange>
      </w:pPr>
    </w:p>
    <w:p w14:paraId="62B91A40" w14:textId="77777777" w:rsidR="00475E1E" w:rsidRPr="00CD5FAF" w:rsidDel="00C30133" w:rsidRDefault="00475E1E">
      <w:pPr>
        <w:pStyle w:val="Heading1"/>
        <w:rPr>
          <w:del w:id="6601" w:author="Jeremie Giraud" w:date="2019-08-08T16:30:00Z"/>
        </w:rPr>
        <w:pPrChange w:id="6602" w:author="Jeremie Giraud" w:date="2019-08-08T16:31:00Z">
          <w:pPr>
            <w:pStyle w:val="ListParagraph"/>
          </w:pPr>
        </w:pPrChange>
      </w:pPr>
    </w:p>
    <w:p w14:paraId="075C8A6F" w14:textId="65925F1F" w:rsidR="00394B46" w:rsidRPr="00984526" w:rsidDel="000B2D01" w:rsidRDefault="00394B46">
      <w:pPr>
        <w:pStyle w:val="Heading1"/>
        <w:rPr>
          <w:del w:id="6603" w:author="Jeremie Giraud" w:date="2019-08-08T16:31:00Z"/>
        </w:rPr>
        <w:pPrChange w:id="6604" w:author="Jeremie Giraud" w:date="2019-08-08T16:31:00Z">
          <w:pPr>
            <w:pStyle w:val="ListParagraph"/>
          </w:pPr>
        </w:pPrChange>
      </w:pPr>
    </w:p>
    <w:p w14:paraId="63C7DFA1" w14:textId="3DD368E6" w:rsidR="009553F1" w:rsidDel="000B2D01" w:rsidRDefault="00237334">
      <w:pPr>
        <w:pStyle w:val="Heading1"/>
        <w:rPr>
          <w:ins w:id="6605" w:author="Ashwani Prabhakar" w:date="2019-07-26T17:19:00Z"/>
          <w:del w:id="6606" w:author="Jeremie Giraud" w:date="2019-08-08T16:31:00Z"/>
        </w:rPr>
        <w:pPrChange w:id="6607" w:author="Jeremie Giraud" w:date="2019-08-08T16:31:00Z">
          <w:pPr>
            <w:pStyle w:val="ListParagraph"/>
          </w:pPr>
        </w:pPrChange>
      </w:pPr>
      <w:del w:id="6608" w:author="Jeremie Giraud" w:date="2019-08-08T16:31:00Z">
        <w:r w:rsidRPr="005A7E00" w:rsidDel="000B2D01">
          <w:rPr>
            <w:noProof/>
            <w:lang w:eastAsia="en-AU"/>
          </w:rPr>
          <w:drawing>
            <wp:inline distT="0" distB="0" distL="0" distR="0" wp14:anchorId="0839281B" wp14:editId="6C800A1B">
              <wp:extent cx="5731510" cy="14344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34465"/>
                      </a:xfrm>
                      <a:prstGeom prst="rect">
                        <a:avLst/>
                      </a:prstGeom>
                    </pic:spPr>
                  </pic:pic>
                </a:graphicData>
              </a:graphic>
            </wp:inline>
          </w:drawing>
        </w:r>
      </w:del>
    </w:p>
    <w:p w14:paraId="54D572CE" w14:textId="12ED2BCD" w:rsidR="00394B46" w:rsidRPr="005A7E00" w:rsidDel="000B2D01" w:rsidRDefault="009553F1">
      <w:pPr>
        <w:pStyle w:val="Heading1"/>
        <w:rPr>
          <w:del w:id="6609" w:author="Jeremie Giraud" w:date="2019-08-08T16:31:00Z"/>
        </w:rPr>
        <w:pPrChange w:id="6610" w:author="Jeremie Giraud" w:date="2019-08-08T16:31:00Z">
          <w:pPr>
            <w:pStyle w:val="ListParagraph"/>
          </w:pPr>
        </w:pPrChange>
      </w:pPr>
      <w:bookmarkStart w:id="6611" w:name="_Toc15299704"/>
      <w:bookmarkStart w:id="6612" w:name="_Ref15053997"/>
      <w:bookmarkStart w:id="6613" w:name="_Toc15328540"/>
      <w:bookmarkStart w:id="6614" w:name="_Toc15369127"/>
      <w:ins w:id="6615" w:author="Ashwani Prabhakar" w:date="2019-07-26T17:19:00Z">
        <w:del w:id="6616" w:author="Jeremie Giraud" w:date="2019-08-08T16:31:00Z">
          <w:r w:rsidDel="000B2D01">
            <w:delText xml:space="preserve">Figure </w:delText>
          </w:r>
          <w:r w:rsidDel="000B2D01">
            <w:rPr>
              <w:i/>
              <w:iCs/>
            </w:rPr>
            <w:fldChar w:fldCharType="begin"/>
          </w:r>
          <w:r w:rsidRPr="000B2D01" w:rsidDel="000B2D01">
            <w:rPr>
              <w:rPrChange w:id="6617" w:author="Jeremie Giraud" w:date="2019-08-08T16:31:00Z">
                <w:rPr/>
              </w:rPrChange>
            </w:rPr>
            <w:delInstrText xml:space="preserve"> SEQ Figure \* ARABIC </w:delInstrText>
          </w:r>
        </w:del>
      </w:ins>
      <w:del w:id="6618" w:author="Jeremie Giraud" w:date="2019-08-08T16:31:00Z">
        <w:r w:rsidDel="000B2D01">
          <w:rPr>
            <w:i/>
            <w:iCs/>
          </w:rPr>
          <w:fldChar w:fldCharType="separate"/>
        </w:r>
      </w:del>
      <w:ins w:id="6619" w:author="Jeremie Giraud" w:date="2019-08-08T12:43:00Z">
        <w:del w:id="6620" w:author="Jeremie Giraud" w:date="2019-08-08T16:31:00Z">
          <w:r w:rsidR="007D2A24" w:rsidRPr="00984526" w:rsidDel="000B2D01">
            <w:rPr>
              <w:noProof/>
            </w:rPr>
            <w:delText>14</w:delText>
          </w:r>
        </w:del>
      </w:ins>
      <w:bookmarkEnd w:id="6611"/>
      <w:ins w:id="6621" w:author="Ashwani Prabhakar" w:date="2019-07-26T17:19:00Z">
        <w:del w:id="6622" w:author="Jeremie Giraud" w:date="2019-08-08T16:31:00Z">
          <w:r w:rsidDel="000B2D01">
            <w:rPr>
              <w:i/>
              <w:iCs/>
            </w:rPr>
            <w:fldChar w:fldCharType="end"/>
          </w:r>
        </w:del>
      </w:ins>
      <w:bookmarkEnd w:id="6612"/>
      <w:ins w:id="6623" w:author="Ashwani Prabhakar" w:date="2019-07-29T17:46:00Z">
        <w:del w:id="6624" w:author="Jeremie Giraud" w:date="2019-08-08T16:31:00Z">
          <w:r w:rsidR="00011672" w:rsidDel="000B2D01">
            <w:delText xml:space="preserve"> Section of Model Mapping Parameters</w:delText>
          </w:r>
        </w:del>
      </w:ins>
      <w:bookmarkEnd w:id="6613"/>
      <w:bookmarkEnd w:id="6614"/>
    </w:p>
    <w:p w14:paraId="25B41DA1" w14:textId="7471DCF6" w:rsidR="00237334" w:rsidRPr="009553F1" w:rsidDel="000B2D01" w:rsidRDefault="00237334">
      <w:pPr>
        <w:pStyle w:val="Heading1"/>
        <w:rPr>
          <w:del w:id="6625" w:author="Jeremie Giraud" w:date="2019-08-08T16:31:00Z"/>
        </w:rPr>
        <w:pPrChange w:id="6626" w:author="Jeremie Giraud" w:date="2019-08-08T16:31:00Z">
          <w:pPr>
            <w:pStyle w:val="ListParagraph"/>
          </w:pPr>
        </w:pPrChange>
      </w:pPr>
    </w:p>
    <w:p w14:paraId="09D09FDB" w14:textId="4F36C0BA" w:rsidR="00F2261A" w:rsidRPr="005A7E00" w:rsidDel="000B2D01" w:rsidRDefault="00F2261A">
      <w:pPr>
        <w:pStyle w:val="Heading1"/>
        <w:rPr>
          <w:del w:id="6627" w:author="Jeremie Giraud" w:date="2019-08-08T16:31:00Z"/>
        </w:rPr>
        <w:pPrChange w:id="6628" w:author="Jeremie Giraud" w:date="2019-08-08T16:31:00Z">
          <w:pPr>
            <w:pStyle w:val="ListParagraph"/>
          </w:pPr>
        </w:pPrChange>
      </w:pPr>
    </w:p>
    <w:p w14:paraId="385FC1CC" w14:textId="028C870D" w:rsidR="00237334" w:rsidRPr="009553F1" w:rsidDel="000B2D01" w:rsidRDefault="00237334">
      <w:pPr>
        <w:pStyle w:val="Heading1"/>
        <w:rPr>
          <w:del w:id="6629" w:author="Jeremie Giraud" w:date="2019-08-08T16:31:00Z"/>
        </w:rPr>
        <w:pPrChange w:id="6630" w:author="Jeremie Giraud" w:date="2019-08-08T16:31:00Z">
          <w:pPr>
            <w:pStyle w:val="ListParagraph"/>
          </w:pPr>
        </w:pPrChange>
      </w:pPr>
    </w:p>
    <w:p w14:paraId="69FFA25D" w14:textId="01237E35" w:rsidR="00D81CEB" w:rsidDel="000B2D01" w:rsidRDefault="00D81CEB">
      <w:pPr>
        <w:pStyle w:val="Heading1"/>
        <w:rPr>
          <w:ins w:id="6631" w:author="Ashwani Prabhakar" w:date="2019-07-17T14:12:00Z"/>
          <w:del w:id="6632" w:author="Jeremie Giraud" w:date="2019-08-08T16:31:00Z"/>
        </w:rPr>
        <w:pPrChange w:id="6633" w:author="Jeremie Giraud" w:date="2019-08-08T16:31:00Z">
          <w:pPr>
            <w:pStyle w:val="ListParagraph"/>
          </w:pPr>
        </w:pPrChange>
      </w:pPr>
      <w:ins w:id="6634" w:author="Ashwani Prabhakar" w:date="2019-07-17T14:12:00Z">
        <w:del w:id="6635" w:author="Jeremie Giraud" w:date="2019-08-08T16:31:00Z">
          <w:r w:rsidDel="000B2D01">
            <w:delText>Exp</w:delText>
          </w:r>
          <w:r w:rsidR="009553F1" w:rsidDel="000B2D01">
            <w:delText xml:space="preserve">lanation of </w:delText>
          </w:r>
        </w:del>
      </w:ins>
      <w:ins w:id="6636" w:author="Ashwani Prabhakar" w:date="2019-07-26T17:19:00Z">
        <w:del w:id="6637" w:author="Jeremie Giraud" w:date="2019-08-08T16:31:00Z">
          <w:r w:rsidR="009553F1" w:rsidDel="000B2D01">
            <w:fldChar w:fldCharType="begin"/>
          </w:r>
          <w:r w:rsidR="009553F1" w:rsidDel="000B2D01">
            <w:delInstrText xml:space="preserve"> REF _Ref15053997 \h </w:delInstrText>
          </w:r>
        </w:del>
      </w:ins>
      <w:del w:id="6638" w:author="Jeremie Giraud" w:date="2019-08-08T16:31:00Z">
        <w:r w:rsidR="009553F1" w:rsidDel="000B2D01">
          <w:delInstrText xml:space="preserve"> \* MERGEFORMAT </w:delInstrText>
        </w:r>
        <w:r w:rsidR="009553F1" w:rsidDel="000B2D01">
          <w:fldChar w:fldCharType="separate"/>
        </w:r>
      </w:del>
      <w:ins w:id="6639" w:author="Jeremie Giraud" w:date="2019-08-08T12:43:00Z">
        <w:del w:id="6640" w:author="Jeremie Giraud" w:date="2019-08-08T16:31:00Z">
          <w:r w:rsidR="007D2A24" w:rsidDel="000B2D01">
            <w:delText xml:space="preserve">Figure </w:delText>
          </w:r>
          <w:r w:rsidR="007D2A24" w:rsidDel="000B2D01">
            <w:rPr>
              <w:noProof/>
            </w:rPr>
            <w:delText>14</w:delText>
          </w:r>
        </w:del>
      </w:ins>
      <w:ins w:id="6641" w:author="Ashwani Prabhakar" w:date="2019-07-26T17:19:00Z">
        <w:del w:id="6642" w:author="Jeremie Giraud" w:date="2019-08-08T16:31:00Z">
          <w:r w:rsidR="009553F1" w:rsidDel="000B2D01">
            <w:fldChar w:fldCharType="end"/>
          </w:r>
        </w:del>
      </w:ins>
      <w:ins w:id="6643" w:author="Ashwani Prabhakar" w:date="2019-07-17T14:12:00Z">
        <w:del w:id="6644" w:author="Jeremie Giraud" w:date="2019-08-08T16:31:00Z">
          <w:r w:rsidDel="000B2D01">
            <w:delText xml:space="preserve"> </w:delText>
          </w:r>
        </w:del>
      </w:ins>
    </w:p>
    <w:p w14:paraId="7E3383A4" w14:textId="49AD669C" w:rsidR="00D81CEB" w:rsidDel="000B2D01" w:rsidRDefault="00D81CEB">
      <w:pPr>
        <w:pStyle w:val="Heading1"/>
        <w:rPr>
          <w:ins w:id="6645" w:author="Ashwani Prabhakar" w:date="2019-07-17T14:12:00Z"/>
          <w:del w:id="6646" w:author="Jeremie Giraud" w:date="2019-08-08T16:31:00Z"/>
        </w:rPr>
        <w:pPrChange w:id="6647" w:author="Jeremie Giraud" w:date="2019-08-08T16:31:00Z">
          <w:pPr>
            <w:pStyle w:val="ListParagraph"/>
          </w:pPr>
        </w:pPrChange>
      </w:pPr>
    </w:p>
    <w:p w14:paraId="0AC92C47" w14:textId="4E2DB42D" w:rsidR="00237334" w:rsidDel="000B2D01" w:rsidRDefault="00F2261A">
      <w:pPr>
        <w:pStyle w:val="Heading1"/>
        <w:rPr>
          <w:ins w:id="6648" w:author="Ashwani Prabhakar" w:date="2019-07-26T17:20:00Z"/>
          <w:del w:id="6649" w:author="Jeremie Giraud" w:date="2019-08-08T16:31:00Z"/>
        </w:rPr>
        <w:pPrChange w:id="6650" w:author="Jeremie Giraud" w:date="2019-08-08T16:31:00Z">
          <w:pPr>
            <w:pStyle w:val="ListParagraph"/>
          </w:pPr>
        </w:pPrChange>
      </w:pPr>
      <w:bookmarkStart w:id="6651" w:name="_Toc15055952"/>
      <w:bookmarkStart w:id="6652" w:name="_Toc15299768"/>
      <w:bookmarkStart w:id="6653" w:name="_Toc15328604"/>
      <w:bookmarkStart w:id="6654" w:name="_Toc16161036"/>
      <w:ins w:id="6655" w:author="Ashwani Prabhakar" w:date="2019-07-17T13:54:00Z">
        <w:del w:id="6656" w:author="Jeremie Giraud" w:date="2019-08-08T16:31:00Z">
          <w:r w:rsidRPr="00EC61A3" w:rsidDel="000B2D01">
            <w:delText>MODEL MAPPING parameters</w:delText>
          </w:r>
        </w:del>
      </w:ins>
      <w:bookmarkEnd w:id="6651"/>
      <w:bookmarkEnd w:id="6652"/>
      <w:bookmarkEnd w:id="6653"/>
      <w:bookmarkEnd w:id="6654"/>
    </w:p>
    <w:p w14:paraId="73994683" w14:textId="5E5979A9" w:rsidR="009553F1" w:rsidRPr="009553F1" w:rsidDel="000B2D01" w:rsidRDefault="009553F1">
      <w:pPr>
        <w:pStyle w:val="Heading1"/>
        <w:rPr>
          <w:ins w:id="6657" w:author="Ashwani Prabhakar" w:date="2019-07-17T13:54:00Z"/>
          <w:del w:id="6658" w:author="Jeremie Giraud" w:date="2019-08-08T16:31:00Z"/>
        </w:rPr>
        <w:pPrChange w:id="6659" w:author="Jeremie Giraud" w:date="2019-08-08T16:31:00Z">
          <w:pPr>
            <w:pStyle w:val="ListParagraph"/>
          </w:pPr>
        </w:pPrChange>
      </w:pPr>
    </w:p>
    <w:p w14:paraId="41DAF3B2" w14:textId="49AE6367" w:rsidR="00F2261A" w:rsidRPr="003D28AD" w:rsidDel="000B2D01" w:rsidRDefault="00F2261A">
      <w:pPr>
        <w:pStyle w:val="Heading1"/>
        <w:rPr>
          <w:del w:id="6660" w:author="Jeremie Giraud" w:date="2019-08-08T16:31:00Z"/>
        </w:rPr>
        <w:pPrChange w:id="6661" w:author="Jeremie Giraud" w:date="2019-08-08T16:31:00Z">
          <w:pPr>
            <w:pStyle w:val="ListParagraph"/>
          </w:pPr>
        </w:pPrChange>
      </w:pPr>
      <w:ins w:id="6662" w:author="Ashwani Prabhakar" w:date="2019-07-17T13:57:00Z">
        <w:del w:id="6663" w:author="Jeremie Giraud" w:date="2019-08-08T16:31:00Z">
          <w:r w:rsidDel="000B2D01">
            <w:delText xml:space="preserve">This section includes some of the model mapping parameters. </w:delText>
          </w:r>
        </w:del>
      </w:ins>
      <w:del w:id="6664" w:author="Jeremie Giraud" w:date="2019-08-08T16:31:00Z">
        <w:r w:rsidR="00786ABE" w:rsidDel="000B2D01">
          <w:delText>Features this part of the parfile parameterises are not yet in their final version in the source-code.</w:delText>
        </w:r>
      </w:del>
      <w:ins w:id="6665" w:author="Ashwani Prabhakar" w:date="2019-07-30T09:04:00Z">
        <w:del w:id="6666" w:author="Jeremie Giraud" w:date="2019-08-08T16:31:00Z">
          <w:r w:rsidR="0020664D" w:rsidDel="000B2D01">
            <w:delText xml:space="preserve"> </w:delText>
          </w:r>
        </w:del>
      </w:ins>
      <w:del w:id="6667" w:author="Jeremie Giraud" w:date="2019-08-08T16:31:00Z">
        <w:r w:rsidR="00786ABE" w:rsidDel="000B2D01">
          <w:delText xml:space="preserve"> </w:delText>
        </w:r>
      </w:del>
      <w:ins w:id="6668" w:author="Ashwani Prabhakar" w:date="2019-07-17T13:55:00Z">
        <w:del w:id="6669" w:author="Jeremie Giraud" w:date="2019-08-08T16:31:00Z">
          <w:r w:rsidDel="000B2D01">
            <w:delText xml:space="preserve">User </w:delText>
          </w:r>
        </w:del>
      </w:ins>
      <w:ins w:id="6670" w:author="Jeremie Giraud" w:date="2019-08-08T12:25:00Z">
        <w:del w:id="6671" w:author="Jeremie Giraud" w:date="2019-08-08T16:31:00Z">
          <w:r w:rsidR="009A5B53" w:rsidDel="000B2D01">
            <w:delText xml:space="preserve">User </w:delText>
          </w:r>
        </w:del>
      </w:ins>
      <w:ins w:id="6672" w:author="Ashwani Prabhakar" w:date="2019-07-17T13:55:00Z">
        <w:del w:id="6673" w:author="Jeremie Giraud" w:date="2019-08-08T16:31:00Z">
          <w:r w:rsidDel="000B2D01">
            <w:delText xml:space="preserve">need not to change the values in this section. They have been set up </w:delText>
          </w:r>
        </w:del>
      </w:ins>
      <w:ins w:id="6674" w:author="Ashwani Prabhakar" w:date="2019-07-17T14:10:00Z">
        <w:del w:id="6675" w:author="Jeremie Giraud" w:date="2019-08-08T16:31:00Z">
          <w:r w:rsidR="00D81CEB" w:rsidDel="000B2D01">
            <w:delText xml:space="preserve">according to the requirements of TOMOFAST-x. </w:delText>
          </w:r>
        </w:del>
      </w:ins>
      <w:ins w:id="6676" w:author="Ashwani Prabhakar" w:date="2019-07-17T14:11:00Z">
        <w:del w:id="6677" w:author="Jeremie Giraud" w:date="2019-08-08T16:31:00Z">
          <w:r w:rsidR="00D81CEB" w:rsidDel="000B2D01">
            <w:delText xml:space="preserve">For further information, please refer </w:delText>
          </w:r>
        </w:del>
      </w:ins>
      <w:ins w:id="6678" w:author="Ashwani Prabhakar" w:date="2019-07-17T14:32:00Z">
        <w:del w:id="6679" w:author="Jeremie Giraud" w:date="2019-08-08T16:31:00Z">
          <w:r w:rsidR="00915991" w:rsidDel="000B2D01">
            <w:delText xml:space="preserve">to the </w:delText>
          </w:r>
        </w:del>
      </w:ins>
      <w:ins w:id="6680" w:author="Ashwani Prabhakar" w:date="2019-07-17T14:11:00Z">
        <w:del w:id="6681" w:author="Jeremie Giraud" w:date="2019-08-08T16:31:00Z">
          <w:r w:rsidR="00D81CEB" w:rsidDel="000B2D01">
            <w:delText>footnote in the Parfile (Parameter File).</w:delText>
          </w:r>
        </w:del>
      </w:ins>
    </w:p>
    <w:p w14:paraId="24F41834" w14:textId="42284640" w:rsidR="00FC75E8" w:rsidRPr="003D6535" w:rsidDel="000B2D01" w:rsidRDefault="00FC75E8">
      <w:pPr>
        <w:pStyle w:val="Heading1"/>
        <w:rPr>
          <w:del w:id="6682" w:author="Jeremie Giraud" w:date="2019-08-08T16:31:00Z"/>
        </w:rPr>
        <w:pPrChange w:id="6683" w:author="Jeremie Giraud" w:date="2019-08-08T16:31:00Z">
          <w:pPr/>
        </w:pPrChange>
      </w:pPr>
    </w:p>
    <w:p w14:paraId="3D9CE2B4" w14:textId="1E1BEB4E" w:rsidR="008C53B3" w:rsidDel="000B2D01" w:rsidRDefault="008C53B3">
      <w:pPr>
        <w:pStyle w:val="Heading1"/>
        <w:rPr>
          <w:del w:id="6684" w:author="Jeremie Giraud" w:date="2019-08-08T16:31:00Z"/>
        </w:rPr>
        <w:pPrChange w:id="6685" w:author="Jeremie Giraud" w:date="2019-08-08T16:31:00Z">
          <w:pPr/>
        </w:pPrChange>
      </w:pPr>
    </w:p>
    <w:p w14:paraId="46B1E4FD" w14:textId="301ED1F3" w:rsidR="008C53B3" w:rsidDel="000B2D01" w:rsidRDefault="008C53B3">
      <w:pPr>
        <w:pStyle w:val="Heading1"/>
        <w:rPr>
          <w:ins w:id="6686" w:author="Ashwani Prabhakar" w:date="2019-07-26T17:20:00Z"/>
          <w:del w:id="6687" w:author="Jeremie Giraud" w:date="2019-08-08T16:31:00Z"/>
        </w:rPr>
        <w:pPrChange w:id="6688" w:author="Jeremie Giraud" w:date="2019-08-08T16:31:00Z">
          <w:pPr/>
        </w:pPrChange>
      </w:pPr>
    </w:p>
    <w:p w14:paraId="1D4FB4BF" w14:textId="29691D1D" w:rsidR="009553F1" w:rsidDel="000B2D01" w:rsidRDefault="009553F1">
      <w:pPr>
        <w:pStyle w:val="Heading1"/>
        <w:rPr>
          <w:ins w:id="6689" w:author="Ashwani Prabhakar" w:date="2019-07-26T17:20:00Z"/>
          <w:del w:id="6690" w:author="Jeremie Giraud" w:date="2019-08-08T16:31:00Z"/>
        </w:rPr>
        <w:pPrChange w:id="6691" w:author="Jeremie Giraud" w:date="2019-08-08T16:31:00Z">
          <w:pPr/>
        </w:pPrChange>
      </w:pPr>
    </w:p>
    <w:p w14:paraId="0651C880" w14:textId="408EA01A" w:rsidR="009553F1" w:rsidDel="000B2D01" w:rsidRDefault="009553F1">
      <w:pPr>
        <w:pStyle w:val="Heading1"/>
        <w:rPr>
          <w:ins w:id="6692" w:author="Ashwani Prabhakar" w:date="2019-07-26T17:20:00Z"/>
          <w:del w:id="6693" w:author="Jeremie Giraud" w:date="2019-08-08T16:31:00Z"/>
        </w:rPr>
        <w:pPrChange w:id="6694" w:author="Jeremie Giraud" w:date="2019-08-08T16:31:00Z">
          <w:pPr/>
        </w:pPrChange>
      </w:pPr>
    </w:p>
    <w:p w14:paraId="020CBE9B" w14:textId="3AA0D29F" w:rsidR="009553F1" w:rsidDel="000B2D01" w:rsidRDefault="009553F1">
      <w:pPr>
        <w:pStyle w:val="Heading1"/>
        <w:rPr>
          <w:ins w:id="6695" w:author="Ashwani Prabhakar" w:date="2019-07-26T17:20:00Z"/>
          <w:del w:id="6696" w:author="Jeremie Giraud" w:date="2019-08-08T16:31:00Z"/>
        </w:rPr>
        <w:pPrChange w:id="6697" w:author="Jeremie Giraud" w:date="2019-08-08T16:31:00Z">
          <w:pPr/>
        </w:pPrChange>
      </w:pPr>
    </w:p>
    <w:p w14:paraId="2DA6AE37" w14:textId="46BCFB0C" w:rsidR="009553F1" w:rsidDel="000B2D01" w:rsidRDefault="009553F1">
      <w:pPr>
        <w:pStyle w:val="Heading1"/>
        <w:rPr>
          <w:ins w:id="6698" w:author="Ashwani Prabhakar" w:date="2019-07-26T17:20:00Z"/>
          <w:del w:id="6699" w:author="Jeremie Giraud" w:date="2019-08-08T16:31:00Z"/>
        </w:rPr>
        <w:pPrChange w:id="6700" w:author="Jeremie Giraud" w:date="2019-08-08T16:31:00Z">
          <w:pPr/>
        </w:pPrChange>
      </w:pPr>
    </w:p>
    <w:p w14:paraId="266D620B" w14:textId="5AF7DAAB" w:rsidR="009553F1" w:rsidDel="000B2D01" w:rsidRDefault="009553F1">
      <w:pPr>
        <w:pStyle w:val="Heading1"/>
        <w:rPr>
          <w:ins w:id="6701" w:author="Ashwani Prabhakar" w:date="2019-07-26T17:20:00Z"/>
          <w:del w:id="6702" w:author="Jeremie Giraud" w:date="2019-08-08T16:31:00Z"/>
        </w:rPr>
        <w:pPrChange w:id="6703" w:author="Jeremie Giraud" w:date="2019-08-08T16:31:00Z">
          <w:pPr/>
        </w:pPrChange>
      </w:pPr>
    </w:p>
    <w:p w14:paraId="477D072E" w14:textId="718CADC1" w:rsidR="009553F1" w:rsidDel="000B2D01" w:rsidRDefault="009553F1">
      <w:pPr>
        <w:pStyle w:val="Heading1"/>
        <w:rPr>
          <w:ins w:id="6704" w:author="Ashwani Prabhakar" w:date="2019-07-26T17:20:00Z"/>
          <w:del w:id="6705" w:author="Jeremie Giraud" w:date="2019-08-08T16:31:00Z"/>
        </w:rPr>
        <w:pPrChange w:id="6706" w:author="Jeremie Giraud" w:date="2019-08-08T16:31:00Z">
          <w:pPr/>
        </w:pPrChange>
      </w:pPr>
    </w:p>
    <w:p w14:paraId="46B96AE2" w14:textId="3CF2CAF0" w:rsidR="009553F1" w:rsidDel="000B2D01" w:rsidRDefault="009553F1">
      <w:pPr>
        <w:pStyle w:val="Heading1"/>
        <w:rPr>
          <w:ins w:id="6707" w:author="Ashwani Prabhakar" w:date="2019-07-26T17:20:00Z"/>
          <w:del w:id="6708" w:author="Jeremie Giraud" w:date="2019-08-08T16:31:00Z"/>
        </w:rPr>
        <w:pPrChange w:id="6709" w:author="Jeremie Giraud" w:date="2019-08-08T16:31:00Z">
          <w:pPr/>
        </w:pPrChange>
      </w:pPr>
    </w:p>
    <w:p w14:paraId="487689FC" w14:textId="49601C8C" w:rsidR="009553F1" w:rsidDel="000B2D01" w:rsidRDefault="009553F1">
      <w:pPr>
        <w:pStyle w:val="Heading1"/>
        <w:rPr>
          <w:ins w:id="6710" w:author="Ashwani Prabhakar" w:date="2019-07-26T17:20:00Z"/>
          <w:del w:id="6711" w:author="Jeremie Giraud" w:date="2019-08-08T16:31:00Z"/>
        </w:rPr>
        <w:pPrChange w:id="6712" w:author="Jeremie Giraud" w:date="2019-08-08T16:31:00Z">
          <w:pPr/>
        </w:pPrChange>
      </w:pPr>
    </w:p>
    <w:p w14:paraId="6B2FDB3F" w14:textId="07340C04" w:rsidR="009553F1" w:rsidDel="000B2D01" w:rsidRDefault="009553F1">
      <w:pPr>
        <w:pStyle w:val="Heading1"/>
        <w:rPr>
          <w:ins w:id="6713" w:author="Ashwani Prabhakar" w:date="2019-07-26T17:20:00Z"/>
          <w:del w:id="6714" w:author="Jeremie Giraud" w:date="2019-08-08T16:31:00Z"/>
        </w:rPr>
        <w:pPrChange w:id="6715" w:author="Jeremie Giraud" w:date="2019-08-08T16:31:00Z">
          <w:pPr/>
        </w:pPrChange>
      </w:pPr>
    </w:p>
    <w:p w14:paraId="6461B46A" w14:textId="4EB86D14" w:rsidR="009553F1" w:rsidDel="000B2D01" w:rsidRDefault="009553F1">
      <w:pPr>
        <w:pStyle w:val="Heading1"/>
        <w:rPr>
          <w:ins w:id="6716" w:author="Ashwani Prabhakar" w:date="2019-07-26T17:20:00Z"/>
          <w:del w:id="6717" w:author="Jeremie Giraud" w:date="2019-08-08T16:31:00Z"/>
        </w:rPr>
        <w:pPrChange w:id="6718" w:author="Jeremie Giraud" w:date="2019-08-08T16:31:00Z">
          <w:pPr/>
        </w:pPrChange>
      </w:pPr>
    </w:p>
    <w:p w14:paraId="62DE3128" w14:textId="64B2B893" w:rsidR="009553F1" w:rsidDel="000B2D01" w:rsidRDefault="009553F1">
      <w:pPr>
        <w:pStyle w:val="Heading1"/>
        <w:rPr>
          <w:del w:id="6719" w:author="Jeremie Giraud" w:date="2019-08-08T16:31:00Z"/>
        </w:rPr>
        <w:pPrChange w:id="6720" w:author="Jeremie Giraud" w:date="2019-08-08T16:31:00Z">
          <w:pPr/>
        </w:pPrChange>
      </w:pPr>
    </w:p>
    <w:p w14:paraId="67B18B8E" w14:textId="6E4CB736" w:rsidR="00843F86" w:rsidDel="000B2D01" w:rsidRDefault="00843F86">
      <w:pPr>
        <w:pStyle w:val="Heading1"/>
        <w:rPr>
          <w:ins w:id="6721" w:author="Jeremie Giraud" w:date="2019-07-29T21:33:00Z"/>
          <w:del w:id="6722" w:author="Jeremie Giraud" w:date="2019-08-08T16:31:00Z"/>
        </w:rPr>
        <w:pPrChange w:id="6723" w:author="Jeremie Giraud" w:date="2019-08-08T16:31:00Z">
          <w:pPr/>
        </w:pPrChange>
      </w:pPr>
      <w:bookmarkStart w:id="6724" w:name="_Toc15055953"/>
      <w:bookmarkStart w:id="6725" w:name="_Toc15299769"/>
      <w:ins w:id="6726" w:author="Jeremie Giraud" w:date="2019-07-29T21:33:00Z">
        <w:del w:id="6727" w:author="Jeremie Giraud" w:date="2019-08-08T16:31:00Z">
          <w:r w:rsidDel="000B2D01">
            <w:br w:type="page"/>
          </w:r>
        </w:del>
      </w:ins>
    </w:p>
    <w:p w14:paraId="31AA9055" w14:textId="1CA851CD" w:rsidR="008C53B3" w:rsidRDefault="008C53B3">
      <w:pPr>
        <w:pStyle w:val="Heading1"/>
        <w:rPr>
          <w:ins w:id="6728" w:author="Ashwani Prabhakar" w:date="2019-07-26T17:20:00Z"/>
        </w:rPr>
        <w:pPrChange w:id="6729" w:author="Jeremie Giraud" w:date="2019-08-08T16:31:00Z">
          <w:pPr/>
        </w:pPrChange>
      </w:pPr>
      <w:bookmarkStart w:id="6730" w:name="_Toc15328605"/>
      <w:bookmarkStart w:id="6731" w:name="_Toc16161037"/>
      <w:r w:rsidRPr="00EE7173">
        <w:t>I</w:t>
      </w:r>
      <w:ins w:id="6732" w:author="Ashwani Prabhakar" w:date="2019-07-26T20:30:00Z">
        <w:r w:rsidR="007C5EF0">
          <w:t>NPUT</w:t>
        </w:r>
      </w:ins>
      <w:ins w:id="6733" w:author="Jeremie Giraud" w:date="2019-08-08T16:31:00Z">
        <w:r w:rsidR="000B2D01">
          <w:t xml:space="preserve"> FILES</w:t>
        </w:r>
      </w:ins>
      <w:ins w:id="6734" w:author="Ashwani Prabhakar" w:date="2019-07-26T20:30:00Z">
        <w:r w:rsidR="007C5EF0">
          <w:t xml:space="preserve"> FOR</w:t>
        </w:r>
      </w:ins>
      <w:del w:id="6735" w:author="Ashwani Prabhakar" w:date="2019-07-26T20:30:00Z">
        <w:r w:rsidRPr="00EE7173" w:rsidDel="007C5EF0">
          <w:delText>nput for</w:delText>
        </w:r>
      </w:del>
      <w:r w:rsidRPr="00EE7173">
        <w:t xml:space="preserve"> TOMOFAST- x</w:t>
      </w:r>
      <w:bookmarkEnd w:id="6724"/>
      <w:bookmarkEnd w:id="6725"/>
      <w:bookmarkEnd w:id="6730"/>
      <w:bookmarkEnd w:id="6731"/>
    </w:p>
    <w:p w14:paraId="73BEAE35" w14:textId="77777777" w:rsidR="009553F1" w:rsidRPr="009553F1" w:rsidRDefault="009553F1" w:rsidP="009553F1"/>
    <w:p w14:paraId="776FDF39" w14:textId="1F80439A" w:rsidR="008C53B3" w:rsidDel="00EB7D19" w:rsidRDefault="009553F1">
      <w:pPr>
        <w:rPr>
          <w:del w:id="6736" w:author="Ashwani Prabhakar" w:date="2019-07-17T14:23:00Z"/>
        </w:rPr>
      </w:pPr>
      <w:ins w:id="6737" w:author="Ashwani Prabhakar" w:date="2019-07-26T17:21:00Z">
        <w:r>
          <w:t xml:space="preserve">In this section Input for TOMOFAST-x, we would like to introduce the </w:t>
        </w:r>
        <w:del w:id="6738" w:author="Jeremie Giraud" w:date="2019-07-29T21:26:00Z">
          <w:r>
            <w:delText>user</w:delText>
          </w:r>
        </w:del>
        <w:del w:id="6739" w:author="Jeremie Giraud" w:date="2019-08-08T12:25:00Z">
          <w:r w:rsidDel="009A5B53">
            <w:delText xml:space="preserve"> </w:delText>
          </w:r>
        </w:del>
      </w:ins>
      <w:ins w:id="6740" w:author="Jeremie Giraud" w:date="2019-08-08T12:25:00Z">
        <w:r w:rsidR="009A5B53">
          <w:t xml:space="preserve">User </w:t>
        </w:r>
      </w:ins>
      <w:ins w:id="6741" w:author="Ashwani Prabhakar" w:date="2019-07-26T17:21:00Z">
        <w:r>
          <w:t xml:space="preserve">regarding the inputs which TOMOFAST-x takes in order to perform. </w:t>
        </w:r>
      </w:ins>
    </w:p>
    <w:p w14:paraId="19D37F73" w14:textId="77777777" w:rsidR="008C53B3" w:rsidRPr="005A7E00" w:rsidDel="00EB7D19" w:rsidRDefault="008C53B3">
      <w:pPr>
        <w:rPr>
          <w:del w:id="6742" w:author="Ashwani Prabhakar" w:date="2019-07-17T14:23:00Z"/>
        </w:rPr>
      </w:pPr>
    </w:p>
    <w:p w14:paraId="2FAE7665" w14:textId="1C5E85BD" w:rsidR="009553F1" w:rsidRDefault="008C53B3" w:rsidP="009553F1">
      <w:pPr>
        <w:rPr>
          <w:ins w:id="6743" w:author="Ashwani Prabhakar" w:date="2019-07-26T17:26:00Z"/>
        </w:rPr>
      </w:pPr>
      <w:del w:id="6744" w:author="Ashwani Prabhakar" w:date="2019-07-17T14:23:00Z">
        <w:r w:rsidRPr="00BF36F7" w:rsidDel="00EB7D19">
          <w:delText>For running the executable</w:delText>
        </w:r>
      </w:del>
      <w:ins w:id="6745" w:author="Ashwani Prabhakar" w:date="2019-07-17T14:23:00Z">
        <w:r w:rsidR="00EB7D19">
          <w:t>In order to run TOMOFAST- x</w:t>
        </w:r>
      </w:ins>
      <w:r w:rsidRPr="00BF36F7">
        <w:t xml:space="preserve">, </w:t>
      </w:r>
      <w:ins w:id="6746" w:author="Ashwani Prabhakar" w:date="2019-07-26T17:21:00Z">
        <w:r w:rsidR="009553F1">
          <w:t>u</w:t>
        </w:r>
      </w:ins>
      <w:del w:id="6747" w:author="Ashwani Prabhakar" w:date="2019-07-26T17:20:00Z">
        <w:r w:rsidR="00B61C0A" w:rsidDel="009553F1">
          <w:delText>U</w:delText>
        </w:r>
      </w:del>
      <w:r w:rsidR="00B61C0A">
        <w:t>ser</w:t>
      </w:r>
      <w:ins w:id="6748" w:author="Ashwani Prabhakar" w:date="2019-07-17T14:23:00Z">
        <w:r w:rsidR="00EB7D19">
          <w:t xml:space="preserve"> needs to have </w:t>
        </w:r>
      </w:ins>
      <w:r w:rsidR="00DA6D24" w:rsidDel="00756024">
        <w:t>the</w:t>
      </w:r>
      <w:ins w:id="6749" w:author="Ashwani Prabhakar" w:date="2019-07-26T17:22:00Z">
        <w:r w:rsidR="009553F1">
          <w:t xml:space="preserve"> </w:t>
        </w:r>
      </w:ins>
      <w:del w:id="6750" w:author="Ashwani Prabhakar" w:date="2019-07-26T17:22:00Z">
        <w:r w:rsidR="00DA6D24" w:rsidDel="009553F1">
          <w:delText xml:space="preserve"> proper</w:delText>
        </w:r>
      </w:del>
      <w:ins w:id="6751" w:author="Jeremie Giraud" w:date="2019-07-23T18:19:00Z">
        <w:r w:rsidR="00756024">
          <w:t>basic</w:t>
        </w:r>
      </w:ins>
      <w:ins w:id="6752" w:author="Ashwani Prabhakar" w:date="2019-07-17T14:28:00Z">
        <w:r w:rsidR="00EB7D19">
          <w:t xml:space="preserve"> </w:t>
        </w:r>
      </w:ins>
      <w:ins w:id="6753" w:author="Ashwani Prabhakar" w:date="2019-07-17T14:23:00Z">
        <w:r w:rsidR="00EB7D19">
          <w:t>input files. These input file</w:t>
        </w:r>
      </w:ins>
      <w:ins w:id="6754" w:author="Ashwani Prabhakar" w:date="2019-07-17T14:25:00Z">
        <w:r w:rsidR="00EB7D19">
          <w:t>s</w:t>
        </w:r>
      </w:ins>
      <w:ins w:id="6755" w:author="Ashwani Prabhakar" w:date="2019-07-17T14:23:00Z">
        <w:r w:rsidR="00EB7D19">
          <w:t xml:space="preserve"> are the file</w:t>
        </w:r>
      </w:ins>
      <w:ins w:id="6756" w:author="Ashwani Prabhakar" w:date="2019-07-17T14:24:00Z">
        <w:r w:rsidR="00EB7D19">
          <w:t>s</w:t>
        </w:r>
      </w:ins>
      <w:ins w:id="6757" w:author="Ashwani Prabhakar" w:date="2019-07-17T14:23:00Z">
        <w:r w:rsidR="00EB7D19">
          <w:t xml:space="preserve"> which </w:t>
        </w:r>
      </w:ins>
      <w:ins w:id="6758" w:author="Ashwani Prabhakar" w:date="2019-07-26T17:22:00Z">
        <w:r w:rsidR="009553F1">
          <w:t>u</w:t>
        </w:r>
      </w:ins>
      <w:del w:id="6759" w:author="Ashwani Prabhakar" w:date="2019-07-26T17:22:00Z">
        <w:r w:rsidR="00B61C0A" w:rsidDel="009553F1">
          <w:delText>U</w:delText>
        </w:r>
      </w:del>
      <w:r w:rsidR="00B61C0A">
        <w:t>ser</w:t>
      </w:r>
      <w:ins w:id="6760" w:author="Ashwani Prabhakar" w:date="2019-07-17T14:23:00Z">
        <w:r w:rsidR="00EB7D19">
          <w:t xml:space="preserve"> need</w:t>
        </w:r>
      </w:ins>
      <w:ins w:id="6761" w:author="Ashwani Prabhakar" w:date="2019-07-17T14:24:00Z">
        <w:r w:rsidR="00EB7D19">
          <w:t xml:space="preserve">s to </w:t>
        </w:r>
      </w:ins>
      <w:r w:rsidR="00DA6D24">
        <w:t>provide</w:t>
      </w:r>
      <w:ins w:id="6762" w:author="Ashwani Prabhakar" w:date="2019-07-17T14:24:00Z">
        <w:r w:rsidR="00EB7D19">
          <w:t xml:space="preserve"> in </w:t>
        </w:r>
      </w:ins>
      <w:ins w:id="6763" w:author="Ashwani Prabhakar" w:date="2019-07-17T14:25:00Z">
        <w:r w:rsidR="00EB7D19">
          <w:t>the Parfile (</w:t>
        </w:r>
      </w:ins>
      <w:ins w:id="6764" w:author="Ashwani Prabhakar" w:date="2019-07-17T14:24:00Z">
        <w:r w:rsidR="00EB7D19">
          <w:t>parameter file</w:t>
        </w:r>
      </w:ins>
      <w:ins w:id="6765" w:author="Ashwani Prabhakar" w:date="2019-07-17T14:26:00Z">
        <w:r w:rsidR="00EB7D19">
          <w:t>)</w:t>
        </w:r>
      </w:ins>
      <w:ins w:id="6766" w:author="Jeremie Giraud" w:date="2019-07-19T17:15:00Z">
        <w:r w:rsidR="00FC6C31">
          <w:t xml:space="preserve">. </w:t>
        </w:r>
      </w:ins>
      <w:ins w:id="6767" w:author="Ashwani Prabhakar" w:date="2019-07-26T17:22:00Z">
        <w:r w:rsidR="009553F1">
          <w:t xml:space="preserve">After entering their respective paths </w:t>
        </w:r>
      </w:ins>
      <w:ins w:id="6768" w:author="Ashwani Prabhakar" w:date="2019-07-26T17:23:00Z">
        <w:r w:rsidR="009553F1">
          <w:t>across the respective parameter</w:t>
        </w:r>
      </w:ins>
      <w:ins w:id="6769" w:author="Ashwani Prabhakar" w:date="2019-07-26T17:24:00Z">
        <w:r w:rsidR="009553F1">
          <w:t>s</w:t>
        </w:r>
      </w:ins>
      <w:ins w:id="6770" w:author="Ashwani Prabhakar" w:date="2019-07-26T17:23:00Z">
        <w:r w:rsidR="009553F1">
          <w:t xml:space="preserve"> in the Parfile (Parameter Fi</w:t>
        </w:r>
      </w:ins>
      <w:ins w:id="6771" w:author="Ashwani Prabhakar" w:date="2019-07-26T17:24:00Z">
        <w:r w:rsidR="009553F1">
          <w:t>l</w:t>
        </w:r>
      </w:ins>
      <w:ins w:id="6772" w:author="Ashwani Prabhakar" w:date="2019-07-26T17:23:00Z">
        <w:r w:rsidR="009553F1">
          <w:t>e)</w:t>
        </w:r>
      </w:ins>
      <w:ins w:id="6773" w:author="Ashwani Prabhakar" w:date="2019-07-26T17:24:00Z">
        <w:r w:rsidR="009553F1">
          <w:t>,</w:t>
        </w:r>
      </w:ins>
      <w:commentRangeStart w:id="6774"/>
      <w:commentRangeStart w:id="6775"/>
      <w:ins w:id="6776" w:author="Jeremie Giraud" w:date="2019-07-19T17:15:00Z">
        <w:del w:id="6777" w:author="Ashwani Prabhakar" w:date="2019-07-26T17:22:00Z">
          <w:r w:rsidR="00FC6C31" w:rsidDel="009553F1">
            <w:delText xml:space="preserve">The </w:delText>
          </w:r>
        </w:del>
      </w:ins>
      <w:commentRangeEnd w:id="6774"/>
      <w:ins w:id="6778" w:author="Ashwani Prabhakar" w:date="2019-07-26T17:22:00Z">
        <w:r w:rsidR="009553F1" w:rsidDel="009553F1">
          <w:rPr>
            <w:rStyle w:val="CommentReference"/>
          </w:rPr>
          <w:t xml:space="preserve"> </w:t>
        </w:r>
      </w:ins>
      <w:del w:id="6779" w:author="Ashwani Prabhakar" w:date="2019-07-26T17:22:00Z">
        <w:r w:rsidR="00DA6D24" w:rsidDel="009553F1">
          <w:rPr>
            <w:rStyle w:val="CommentReference"/>
          </w:rPr>
          <w:commentReference w:id="6774"/>
        </w:r>
        <w:commentRangeEnd w:id="6775"/>
        <w:r w:rsidR="005F1D07" w:rsidDel="009553F1">
          <w:rPr>
            <w:rStyle w:val="CommentReference"/>
          </w:rPr>
          <w:commentReference w:id="6775"/>
        </w:r>
        <w:r w:rsidR="00D6529D" w:rsidDel="009553F1">
          <w:delText xml:space="preserve"> </w:delText>
        </w:r>
      </w:del>
      <w:ins w:id="6780" w:author="Jeremie Giraud" w:date="2019-07-19T17:15:00Z">
        <w:del w:id="6781" w:author="Ashwani Prabhakar" w:date="2019-07-26T17:22:00Z">
          <w:r w:rsidR="00FC6C31" w:rsidDel="009553F1">
            <w:delText>path to the files a</w:delText>
          </w:r>
        </w:del>
        <w:del w:id="6782" w:author="Ashwani Prabhakar" w:date="2019-07-26T17:23:00Z">
          <w:r w:rsidR="00FC6C31" w:rsidDel="009553F1">
            <w:delText>nd th</w:delText>
          </w:r>
        </w:del>
      </w:ins>
      <w:ins w:id="6783" w:author="Ashwani Prabhakar" w:date="2019-07-26T17:24:00Z">
        <w:r w:rsidR="009553F1">
          <w:t>the</w:t>
        </w:r>
      </w:ins>
      <w:ins w:id="6784" w:author="Jeremie Giraud" w:date="2019-07-19T17:15:00Z">
        <w:del w:id="6785" w:author="Ashwani Prabhakar" w:date="2019-07-26T17:24:00Z">
          <w:r w:rsidR="00FC6C31" w:rsidDel="009553F1">
            <w:delText>e</w:delText>
          </w:r>
        </w:del>
      </w:ins>
      <w:ins w:id="6786" w:author="Ashwani Prabhakar" w:date="2019-07-26T17:24:00Z">
        <w:r w:rsidR="009553F1">
          <w:t>y will be passed through TOMOFAST-x</w:t>
        </w:r>
      </w:ins>
      <w:ins w:id="6787" w:author="Jeremie Giraud" w:date="2019-07-19T17:15:00Z">
        <w:del w:id="6788" w:author="Ashwani Prabhakar" w:date="2019-07-26T17:24:00Z">
          <w:r w:rsidR="00FC6C31" w:rsidDel="009553F1">
            <w:delText>ir names will be passed to T</w:delText>
          </w:r>
        </w:del>
      </w:ins>
      <w:ins w:id="6789" w:author="Jeremie Giraud" w:date="2019-07-19T17:16:00Z">
        <w:del w:id="6790" w:author="Ashwani Prabhakar" w:date="2019-07-26T17:24:00Z">
          <w:r w:rsidR="00FC6C31" w:rsidDel="009553F1">
            <w:delText>omofast from the parameter file</w:delText>
          </w:r>
        </w:del>
        <w:r w:rsidR="00FC6C31">
          <w:t>.</w:t>
        </w:r>
      </w:ins>
      <w:ins w:id="6791" w:author="Ashwani Prabhakar" w:date="2019-07-17T14:24:00Z">
        <w:r w:rsidR="00EB7D19">
          <w:t xml:space="preserve"> </w:t>
        </w:r>
        <w:del w:id="6792" w:author="Jeremie Giraud" w:date="2019-07-19T17:16:00Z">
          <w:r w:rsidR="00EB7D19">
            <w:delText>the locations of the respective files across the respective features</w:delText>
          </w:r>
        </w:del>
      </w:ins>
      <w:ins w:id="6793" w:author="Ashwani Prabhakar" w:date="2019-07-17T14:26:00Z">
        <w:del w:id="6794" w:author="Jeremie Giraud" w:date="2019-07-19T17:16:00Z">
          <w:r w:rsidR="00EB7D19">
            <w:delText xml:space="preserve">. </w:delText>
          </w:r>
        </w:del>
        <w:r w:rsidR="00EB7D19">
          <w:t>S</w:t>
        </w:r>
      </w:ins>
      <w:ins w:id="6795" w:author="Ashwani Prabhakar" w:date="2019-07-17T14:28:00Z">
        <w:r w:rsidR="00EB7D19">
          <w:t>ome example</w:t>
        </w:r>
      </w:ins>
      <w:ins w:id="6796" w:author="Ashwani Prabhakar" w:date="2019-07-17T14:26:00Z">
        <w:r w:rsidR="00EB7D19">
          <w:t xml:space="preserve"> of the input files are shown below</w:t>
        </w:r>
      </w:ins>
      <w:ins w:id="6797" w:author="Ashwani Prabhakar" w:date="2019-07-26T17:25:00Z">
        <w:r w:rsidR="009553F1">
          <w:t xml:space="preserve"> in the </w:t>
        </w:r>
        <w:r w:rsidR="009553F1">
          <w:fldChar w:fldCharType="begin"/>
        </w:r>
        <w:r w:rsidR="009553F1">
          <w:instrText xml:space="preserve"> REF _Ref15054347 \h </w:instrText>
        </w:r>
      </w:ins>
      <w:r w:rsidR="009553F1">
        <w:fldChar w:fldCharType="separate"/>
      </w:r>
      <w:ins w:id="6798" w:author="Jeremie Giraud" w:date="2019-08-08T12:43:00Z">
        <w:r w:rsidR="007D2A24">
          <w:t xml:space="preserve">Figure </w:t>
        </w:r>
        <w:r w:rsidR="007D2A24">
          <w:rPr>
            <w:noProof/>
          </w:rPr>
          <w:t>15</w:t>
        </w:r>
      </w:ins>
      <w:ins w:id="6799" w:author="Ashwani Prabhakar" w:date="2019-07-26T17:25:00Z">
        <w:r w:rsidR="009553F1">
          <w:fldChar w:fldCharType="end"/>
        </w:r>
      </w:ins>
      <w:del w:id="6800" w:author="Ashwani Prabhakar" w:date="2019-07-17T14:23:00Z">
        <w:r w:rsidRPr="00BF36F7" w:rsidDel="00EB7D19">
          <w:delText>you</w:delText>
        </w:r>
      </w:del>
      <w:del w:id="6801" w:author="Ashwani Prabhakar" w:date="2019-07-17T14:26:00Z">
        <w:r w:rsidRPr="00BF36F7" w:rsidDel="00EB7D19">
          <w:delText xml:space="preserve"> will be needing some input files as shown below</w:delText>
        </w:r>
      </w:del>
      <w:ins w:id="6802" w:author="Ashwani Prabhakar" w:date="2019-07-17T14:27:00Z">
        <w:r w:rsidR="00EB7D19">
          <w:t xml:space="preserve">. These input files have been explained in the </w:t>
        </w:r>
      </w:ins>
      <w:ins w:id="6803" w:author="Ashwani Prabhakar" w:date="2019-07-26T17:25:00Z">
        <w:r w:rsidR="009553F1">
          <w:t>following sub – sections</w:t>
        </w:r>
      </w:ins>
      <w:commentRangeStart w:id="6804"/>
      <w:ins w:id="6805" w:author="Jeremie Giraud" w:date="2019-07-19T17:16:00Z">
        <w:r w:rsidR="00FC6C31">
          <w:t xml:space="preserve"> </w:t>
        </w:r>
      </w:ins>
      <w:commentRangeEnd w:id="6804"/>
      <w:r w:rsidR="009E7B02">
        <w:rPr>
          <w:rStyle w:val="CommentReference"/>
        </w:rPr>
        <w:commentReference w:id="6804"/>
      </w:r>
      <w:ins w:id="6806" w:author="Jeremie Giraud" w:date="2019-07-19T17:16:00Z">
        <w:r w:rsidR="00FC6C31">
          <w:t xml:space="preserve">and </w:t>
        </w:r>
      </w:ins>
      <w:ins w:id="6807" w:author="Ashwani Prabhakar" w:date="2019-07-26T17:26:00Z">
        <w:r w:rsidR="009553F1">
          <w:t>their respective examples have also been</w:t>
        </w:r>
      </w:ins>
      <w:ins w:id="6808" w:author="Jeremie Giraud" w:date="2019-07-19T17:16:00Z">
        <w:del w:id="6809" w:author="Ashwani Prabhakar" w:date="2019-07-26T17:26:00Z">
          <w:r w:rsidR="00FC6C31" w:rsidDel="009553F1">
            <w:delText>are</w:delText>
          </w:r>
        </w:del>
        <w:r w:rsidR="00FC6C31">
          <w:t xml:space="preserve"> shown </w:t>
        </w:r>
        <w:del w:id="6810" w:author="Ashwani Prabhakar" w:date="2019-07-26T17:26:00Z">
          <w:r w:rsidR="00FC6C31" w:rsidDel="009553F1">
            <w:delText>in the example</w:delText>
          </w:r>
          <w:r w:rsidR="00E645A5" w:rsidDel="009553F1">
            <w:delText xml:space="preserve"> we have shown </w:delText>
          </w:r>
        </w:del>
        <w:r w:rsidR="00E645A5">
          <w:t>throughout this manual.</w:t>
        </w:r>
      </w:ins>
    </w:p>
    <w:p w14:paraId="61CD2E6D" w14:textId="1444D510" w:rsidR="008C53B3" w:rsidRPr="00BF36F7" w:rsidRDefault="00E645A5" w:rsidP="009553F1">
      <w:del w:id="6811" w:author="Ashwani Prabhakar" w:date="2019-07-17T14:27:00Z">
        <w:r>
          <w:delText xml:space="preserve"> </w:delText>
        </w:r>
        <w:r w:rsidR="008C53B3" w:rsidRPr="00BF36F7" w:rsidDel="00EB7D19">
          <w:delText>–</w:delText>
        </w:r>
      </w:del>
    </w:p>
    <w:p w14:paraId="6F242D48" w14:textId="77777777" w:rsidR="009553F1" w:rsidRDefault="008C53B3">
      <w:pPr>
        <w:jc w:val="center"/>
        <w:rPr>
          <w:ins w:id="6812" w:author="Ashwani Prabhakar" w:date="2019-07-26T17:25:00Z"/>
        </w:rPr>
        <w:pPrChange w:id="6813" w:author="Ashwani Prabhakar" w:date="2019-07-29T18:28:00Z">
          <w:pPr/>
        </w:pPrChange>
      </w:pPr>
      <w:r w:rsidRPr="005A7E00">
        <w:rPr>
          <w:noProof/>
          <w:lang w:eastAsia="en-AU"/>
        </w:rPr>
        <w:drawing>
          <wp:inline distT="0" distB="0" distL="0" distR="0" wp14:anchorId="4B1136F6" wp14:editId="6E764FCF">
            <wp:extent cx="5731510" cy="2183130"/>
            <wp:effectExtent l="0" t="0" r="2540" b="762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731510" cy="2183130"/>
                    </a:xfrm>
                    <a:prstGeom prst="rect">
                      <a:avLst/>
                    </a:prstGeom>
                  </pic:spPr>
                </pic:pic>
              </a:graphicData>
            </a:graphic>
          </wp:inline>
        </w:drawing>
      </w:r>
    </w:p>
    <w:p w14:paraId="177AE8A9" w14:textId="4C0E68D1" w:rsidR="008C53B3" w:rsidRPr="005A7E00" w:rsidRDefault="009553F1">
      <w:pPr>
        <w:pStyle w:val="Caption"/>
        <w:jc w:val="center"/>
        <w:pPrChange w:id="6814" w:author="Ashwani Prabhakar" w:date="2019-07-26T17:25:00Z">
          <w:pPr/>
        </w:pPrChange>
      </w:pPr>
      <w:bookmarkStart w:id="6815" w:name="_Ref15054347"/>
      <w:bookmarkStart w:id="6816" w:name="_Toc15299705"/>
      <w:bookmarkStart w:id="6817" w:name="_Toc15328541"/>
      <w:bookmarkStart w:id="6818" w:name="_Toc15369128"/>
      <w:ins w:id="6819" w:author="Ashwani Prabhakar" w:date="2019-07-26T17:25:00Z">
        <w:r>
          <w:t xml:space="preserve">Figure </w:t>
        </w:r>
        <w:r>
          <w:fldChar w:fldCharType="begin"/>
        </w:r>
        <w:r>
          <w:instrText xml:space="preserve"> SEQ Figure \* ARABIC </w:instrText>
        </w:r>
      </w:ins>
      <w:r>
        <w:fldChar w:fldCharType="separate"/>
      </w:r>
      <w:ins w:id="6820" w:author="Jeremie Giraud" w:date="2019-08-08T12:43:00Z">
        <w:r w:rsidR="007D2A24">
          <w:rPr>
            <w:noProof/>
          </w:rPr>
          <w:t>15</w:t>
        </w:r>
      </w:ins>
      <w:ins w:id="6821" w:author="Ashwani Prabhakar" w:date="2019-07-26T17:25:00Z">
        <w:r>
          <w:fldChar w:fldCharType="end"/>
        </w:r>
      </w:ins>
      <w:bookmarkEnd w:id="6815"/>
      <w:ins w:id="6822" w:author="Jeremie Giraud" w:date="2019-07-26T18:00:00Z">
        <w:r w:rsidR="008C2987">
          <w:t>. Example of input files in folder.</w:t>
        </w:r>
        <w:bookmarkEnd w:id="6816"/>
        <w:bookmarkEnd w:id="6817"/>
        <w:bookmarkEnd w:id="6818"/>
        <w:r w:rsidR="008C2987">
          <w:t xml:space="preserve"> </w:t>
        </w:r>
      </w:ins>
    </w:p>
    <w:p w14:paraId="613C65CC" w14:textId="50C2E7E1" w:rsidR="008C53B3" w:rsidRDefault="00FA70BB" w:rsidP="008C53B3">
      <w:pPr>
        <w:rPr>
          <w:ins w:id="6823" w:author="Ashwani Prabhakar" w:date="2019-07-17T15:56:00Z"/>
        </w:rPr>
      </w:pPr>
      <w:ins w:id="6824" w:author="Ashwani Prabhakar" w:date="2019-07-17T16:01:00Z">
        <w:r>
          <w:tab/>
        </w:r>
        <w:r>
          <w:tab/>
        </w:r>
        <w:r>
          <w:tab/>
        </w:r>
      </w:ins>
    </w:p>
    <w:p w14:paraId="3EB6F3F4" w14:textId="3B6B82E5" w:rsidR="00FA70BB" w:rsidRDefault="00FA70BB" w:rsidP="008C53B3">
      <w:pPr>
        <w:rPr>
          <w:ins w:id="6825" w:author="Ashwani Prabhakar" w:date="2019-07-17T15:56:00Z"/>
          <w:del w:id="6826" w:author="Jeremie Giraud" w:date="2019-07-29T21:33:00Z"/>
        </w:rPr>
      </w:pPr>
    </w:p>
    <w:p w14:paraId="26895A18" w14:textId="389BD60E" w:rsidR="00FA70BB" w:rsidRDefault="00FA70BB" w:rsidP="008C53B3">
      <w:pPr>
        <w:rPr>
          <w:ins w:id="6827" w:author="Ashwani Prabhakar" w:date="2019-07-17T15:56:00Z"/>
          <w:del w:id="6828" w:author="Jeremie Giraud" w:date="2019-07-29T21:33:00Z"/>
        </w:rPr>
      </w:pPr>
    </w:p>
    <w:p w14:paraId="4D6FBA37" w14:textId="35805BD8" w:rsidR="00FA70BB" w:rsidRDefault="00FA70BB" w:rsidP="008C53B3">
      <w:pPr>
        <w:rPr>
          <w:ins w:id="6829" w:author="Ashwani Prabhakar" w:date="2019-07-17T15:56:00Z"/>
        </w:rPr>
      </w:pPr>
    </w:p>
    <w:p w14:paraId="18503C72" w14:textId="728D5F1F" w:rsidR="00FA70BB" w:rsidDel="002E2653" w:rsidRDefault="00FA70BB" w:rsidP="008C53B3">
      <w:pPr>
        <w:rPr>
          <w:ins w:id="6830" w:author="Ashwani Prabhakar" w:date="2019-07-17T15:56:00Z"/>
          <w:del w:id="6831" w:author="Jeremie Giraud" w:date="2019-08-08T16:32:00Z"/>
        </w:rPr>
      </w:pPr>
    </w:p>
    <w:p w14:paraId="2D6C0BC9" w14:textId="091A0C41" w:rsidR="00FA70BB" w:rsidRPr="005A7E00" w:rsidDel="009553F1" w:rsidRDefault="00FA70BB" w:rsidP="008C53B3">
      <w:pPr>
        <w:rPr>
          <w:del w:id="6832" w:author="Ashwani Prabhakar" w:date="2019-07-26T17:27:00Z"/>
        </w:rPr>
      </w:pPr>
    </w:p>
    <w:p w14:paraId="651A2B1C" w14:textId="77777777" w:rsidR="008C53B3" w:rsidRPr="005A7E00" w:rsidDel="009553F1" w:rsidRDefault="008C53B3" w:rsidP="008C53B3">
      <w:pPr>
        <w:rPr>
          <w:del w:id="6833" w:author="Ashwani Prabhakar" w:date="2019-07-26T17:27:00Z"/>
        </w:rPr>
      </w:pPr>
    </w:p>
    <w:p w14:paraId="33207A85" w14:textId="6F753F24" w:rsidR="00EC61A3" w:rsidRDefault="00EB7D19">
      <w:pPr>
        <w:pStyle w:val="Heading2"/>
        <w:rPr>
          <w:ins w:id="6834" w:author="Ashwani Prabhakar" w:date="2019-07-26T17:27:00Z"/>
        </w:rPr>
        <w:pPrChange w:id="6835" w:author="Ashwani Prabhakar" w:date="2019-07-26T17:27:00Z">
          <w:pPr>
            <w:pStyle w:val="ListParagraph"/>
            <w:numPr>
              <w:ilvl w:val="1"/>
              <w:numId w:val="6"/>
            </w:numPr>
            <w:ind w:left="1440" w:hanging="360"/>
          </w:pPr>
        </w:pPrChange>
      </w:pPr>
      <w:bookmarkStart w:id="6836" w:name="_Toc15055954"/>
      <w:bookmarkStart w:id="6837" w:name="_Ref15145157"/>
      <w:bookmarkStart w:id="6838" w:name="_Toc15299770"/>
      <w:bookmarkStart w:id="6839" w:name="_Toc15328606"/>
      <w:bookmarkStart w:id="6840" w:name="_Toc16161038"/>
      <w:ins w:id="6841" w:author="Ashwani Prabhakar" w:date="2019-07-17T14:27:00Z">
        <w:r w:rsidRPr="00EC61A3">
          <w:t xml:space="preserve">Types of </w:t>
        </w:r>
      </w:ins>
      <w:ins w:id="6842" w:author="Ashwani Prabhakar" w:date="2019-07-17T14:28:00Z">
        <w:r w:rsidRPr="00EC61A3">
          <w:t>Basic Input Files</w:t>
        </w:r>
      </w:ins>
      <w:bookmarkEnd w:id="6836"/>
      <w:bookmarkEnd w:id="6837"/>
      <w:bookmarkEnd w:id="6838"/>
      <w:bookmarkEnd w:id="6839"/>
      <w:bookmarkEnd w:id="6840"/>
      <w:ins w:id="6843" w:author="Ashwani Prabhakar" w:date="2019-07-17T14:39:00Z">
        <w:r w:rsidR="00915991" w:rsidRPr="00EC61A3">
          <w:t xml:space="preserve"> </w:t>
        </w:r>
      </w:ins>
    </w:p>
    <w:p w14:paraId="00043939" w14:textId="10F12388" w:rsidR="009553F1" w:rsidRDefault="009553F1">
      <w:pPr>
        <w:rPr>
          <w:ins w:id="6844" w:author="Ashwani Prabhakar" w:date="2019-07-26T17:27:00Z"/>
        </w:rPr>
        <w:pPrChange w:id="6845" w:author="Ashwani Prabhakar" w:date="2019-07-26T17:27:00Z">
          <w:pPr>
            <w:pStyle w:val="ListParagraph"/>
            <w:numPr>
              <w:ilvl w:val="1"/>
              <w:numId w:val="6"/>
            </w:numPr>
            <w:ind w:left="1440" w:hanging="360"/>
          </w:pPr>
        </w:pPrChange>
      </w:pPr>
    </w:p>
    <w:p w14:paraId="0DECCBE3" w14:textId="023B72EB" w:rsidR="006725B4" w:rsidRDefault="009553F1" w:rsidP="009553F1">
      <w:pPr>
        <w:rPr>
          <w:ins w:id="6846" w:author="Ashwani Prabhakar" w:date="2019-07-30T09:09:00Z"/>
        </w:rPr>
      </w:pPr>
      <w:ins w:id="6847" w:author="Ashwani Prabhakar" w:date="2019-07-26T17:27:00Z">
        <w:r>
          <w:t>In this section, we have tried to explain some of the basic input files for TOMOFAST-x.</w:t>
        </w:r>
      </w:ins>
      <w:ins w:id="6848" w:author="Ashwani Prabhakar" w:date="2019-07-26T17:28:00Z">
        <w:r>
          <w:t xml:space="preserve"> Please refer to this section for further information about the input files.</w:t>
        </w:r>
      </w:ins>
    </w:p>
    <w:p w14:paraId="2EF7DF40" w14:textId="77777777" w:rsidR="0069682D" w:rsidRDefault="009D7078">
      <w:pPr>
        <w:pStyle w:val="Heading3"/>
        <w:rPr>
          <w:ins w:id="6849" w:author="Jeremie Giraud" w:date="2019-08-08T16:32:00Z"/>
        </w:rPr>
        <w:pPrChange w:id="6850" w:author="Jeremie Giraud" w:date="2019-08-08T16:32:00Z">
          <w:pPr>
            <w:pStyle w:val="ListParagraph"/>
            <w:numPr>
              <w:ilvl w:val="1"/>
              <w:numId w:val="62"/>
            </w:numPr>
            <w:ind w:left="2520" w:hanging="360"/>
          </w:pPr>
        </w:pPrChange>
      </w:pPr>
      <w:bookmarkStart w:id="6851" w:name="_Toc15055955"/>
      <w:bookmarkStart w:id="6852" w:name="_Toc15299771"/>
      <w:bookmarkStart w:id="6853" w:name="_Toc15328607"/>
      <w:bookmarkStart w:id="6854" w:name="_Toc16161039"/>
      <w:ins w:id="6855" w:author="Ashwani Prabhakar" w:date="2019-07-17T14:41:00Z">
        <w:r w:rsidRPr="00EC61A3">
          <w:t>Data Grid File</w:t>
        </w:r>
      </w:ins>
      <w:bookmarkEnd w:id="6851"/>
      <w:bookmarkEnd w:id="6852"/>
      <w:bookmarkEnd w:id="6853"/>
      <w:bookmarkEnd w:id="6854"/>
    </w:p>
    <w:p w14:paraId="765405AC" w14:textId="6CB9B096" w:rsidR="009D7078" w:rsidDel="0069682D" w:rsidRDefault="009D7078">
      <w:pPr>
        <w:rPr>
          <w:del w:id="6856" w:author="Jeremie Giraud" w:date="2019-07-29T21:33:00Z"/>
        </w:rPr>
        <w:pPrChange w:id="6857" w:author="Jeremie Giraud" w:date="2019-08-08T16:32:00Z">
          <w:pPr>
            <w:pStyle w:val="ListParagraph"/>
            <w:numPr>
              <w:ilvl w:val="1"/>
              <w:numId w:val="6"/>
            </w:numPr>
            <w:ind w:left="1440" w:hanging="360"/>
          </w:pPr>
        </w:pPrChange>
      </w:pPr>
      <w:ins w:id="6858" w:author="Ashwani Prabhakar" w:date="2019-07-17T14:41:00Z">
        <w:del w:id="6859" w:author="Jeremie Giraud" w:date="2019-08-08T16:33:00Z">
          <w:r w:rsidRPr="00EC61A3" w:rsidDel="00374F14">
            <w:delText xml:space="preserve"> </w:delText>
          </w:r>
        </w:del>
      </w:ins>
    </w:p>
    <w:p w14:paraId="77CD233F" w14:textId="4221ABE4" w:rsidR="009553F1" w:rsidRPr="009553F1" w:rsidDel="0069682D" w:rsidRDefault="009553F1">
      <w:pPr>
        <w:rPr>
          <w:ins w:id="6860" w:author="Ashwani Prabhakar" w:date="2019-07-17T14:43:00Z"/>
          <w:del w:id="6861" w:author="Jeremie Giraud" w:date="2019-08-08T16:32:00Z"/>
        </w:rPr>
        <w:pPrChange w:id="6862" w:author="Jeremie Giraud" w:date="2019-08-08T16:32:00Z">
          <w:pPr>
            <w:pStyle w:val="ListParagraph"/>
            <w:numPr>
              <w:ilvl w:val="1"/>
              <w:numId w:val="6"/>
            </w:numPr>
            <w:ind w:left="1440" w:hanging="360"/>
          </w:pPr>
        </w:pPrChange>
      </w:pPr>
    </w:p>
    <w:p w14:paraId="4CEB9724" w14:textId="1C48FAB4" w:rsidR="009553F1" w:rsidRDefault="009D7078">
      <w:pPr>
        <w:rPr>
          <w:ins w:id="6863" w:author="Ashwani Prabhakar" w:date="2019-07-26T17:30:00Z"/>
          <w:noProof/>
          <w:lang w:eastAsia="en-AU"/>
        </w:rPr>
        <w:pPrChange w:id="6864" w:author="Jeremie Giraud" w:date="2019-08-08T16:32:00Z">
          <w:pPr>
            <w:pStyle w:val="ListParagraph"/>
            <w:numPr>
              <w:ilvl w:val="1"/>
              <w:numId w:val="62"/>
            </w:numPr>
            <w:ind w:left="2520" w:hanging="360"/>
          </w:pPr>
        </w:pPrChange>
      </w:pPr>
      <w:ins w:id="6865" w:author="Ashwani Prabhakar" w:date="2019-07-17T14:44:00Z">
        <w:r w:rsidRPr="009553F1">
          <w:t>It contains the information about t</w:t>
        </w:r>
      </w:ins>
      <w:ins w:id="6866" w:author="Ashwani Prabhakar" w:date="2019-07-17T15:39:00Z">
        <w:r w:rsidR="003529AA" w:rsidRPr="009553F1">
          <w:t xml:space="preserve">he grids which </w:t>
        </w:r>
      </w:ins>
      <w:ins w:id="6867" w:author="Ashwani Prabhakar" w:date="2019-07-17T15:41:00Z">
        <w:r w:rsidR="003529AA" w:rsidRPr="009553F1">
          <w:t>are being</w:t>
        </w:r>
      </w:ins>
      <w:ins w:id="6868" w:author="Ashwani Prabhakar" w:date="2019-07-17T15:39:00Z">
        <w:r w:rsidR="003529AA" w:rsidRPr="009553F1">
          <w:t xml:space="preserve"> used during </w:t>
        </w:r>
      </w:ins>
      <w:ins w:id="6869" w:author="Ashwani Prabhakar" w:date="2019-07-17T15:41:00Z">
        <w:r w:rsidR="003529AA" w:rsidRPr="009553F1">
          <w:t xml:space="preserve">gravity and magnetic </w:t>
        </w:r>
      </w:ins>
      <w:ins w:id="6870" w:author="Ashwani Prabhakar" w:date="2019-07-17T15:39:00Z">
        <w:r w:rsidR="003529AA" w:rsidRPr="009553F1">
          <w:t>inversion</w:t>
        </w:r>
      </w:ins>
      <w:ins w:id="6871" w:author="Ashwani Prabhakar" w:date="2019-07-17T15:41:00Z">
        <w:r w:rsidR="00FA70BB" w:rsidRPr="009553F1">
          <w:t xml:space="preserve">. The format </w:t>
        </w:r>
      </w:ins>
      <w:ins w:id="6872" w:author="Ashwani Prabhakar" w:date="2019-07-17T16:02:00Z">
        <w:r w:rsidR="005F7F14" w:rsidRPr="009553F1">
          <w:t xml:space="preserve">has been shown in </w:t>
        </w:r>
      </w:ins>
      <w:ins w:id="6873" w:author="Ashwani Prabhakar" w:date="2019-07-26T17:29:00Z">
        <w:r w:rsidR="009553F1" w:rsidRPr="009553F1">
          <w:t xml:space="preserve">the </w:t>
        </w:r>
        <w:r w:rsidR="009553F1" w:rsidRPr="009553F1">
          <w:fldChar w:fldCharType="begin"/>
        </w:r>
        <w:r w:rsidR="009553F1" w:rsidRPr="009553F1">
          <w:instrText xml:space="preserve"> REF _Ref15054588 \h </w:instrText>
        </w:r>
      </w:ins>
      <w:r w:rsidR="009553F1" w:rsidRPr="009553F1">
        <w:instrText xml:space="preserve"> \* MERGEFORMAT </w:instrText>
      </w:r>
      <w:r w:rsidR="009553F1" w:rsidRPr="009553F1">
        <w:fldChar w:fldCharType="separate"/>
      </w:r>
      <w:ins w:id="6874" w:author="Jeremie Giraud" w:date="2019-08-08T12:43:00Z">
        <w:r w:rsidR="007D2A24">
          <w:t>Figure 16</w:t>
        </w:r>
      </w:ins>
      <w:ins w:id="6875" w:author="Ashwani Prabhakar" w:date="2019-07-26T17:29:00Z">
        <w:del w:id="6876" w:author="Jeremie Giraud" w:date="2019-08-08T12:43:00Z">
          <w:r w:rsidR="009553F1" w:rsidRPr="009553F1" w:rsidDel="007D2A24">
            <w:delText xml:space="preserve">Figure </w:delText>
          </w:r>
          <w:r w:rsidR="009553F1" w:rsidRPr="009553F1" w:rsidDel="007D2A24">
            <w:rPr>
              <w:rPrChange w:id="6877" w:author="Ashwani Prabhakar" w:date="2019-07-26T17:30:00Z">
                <w:rPr>
                  <w:noProof/>
                </w:rPr>
              </w:rPrChange>
            </w:rPr>
            <w:delText>16</w:delText>
          </w:r>
        </w:del>
        <w:r w:rsidR="009553F1" w:rsidRPr="009553F1">
          <w:fldChar w:fldCharType="end"/>
        </w:r>
      </w:ins>
      <w:commentRangeStart w:id="6878"/>
      <w:ins w:id="6879" w:author="Ashwani Prabhakar" w:date="2019-07-17T16:02:00Z">
        <w:r w:rsidR="005F7F14">
          <w:t>.</w:t>
        </w:r>
      </w:ins>
      <w:commentRangeEnd w:id="6878"/>
      <w:r w:rsidR="00586B5B">
        <w:rPr>
          <w:rStyle w:val="CommentReference"/>
        </w:rPr>
        <w:commentReference w:id="6878"/>
      </w:r>
    </w:p>
    <w:p w14:paraId="6340171D" w14:textId="041FA437" w:rsidR="009553F1" w:rsidRDefault="00FA70BB">
      <w:pPr>
        <w:keepNext/>
        <w:jc w:val="center"/>
        <w:rPr>
          <w:ins w:id="6880" w:author="Ashwani Prabhakar" w:date="2019-07-26T17:28:00Z"/>
        </w:rPr>
        <w:pPrChange w:id="6881" w:author="Jeremie Giraud" w:date="2019-08-08T16:32:00Z">
          <w:pPr>
            <w:pStyle w:val="ListParagraph"/>
            <w:numPr>
              <w:ilvl w:val="1"/>
              <w:numId w:val="62"/>
            </w:numPr>
            <w:ind w:left="2520" w:hanging="360"/>
          </w:pPr>
        </w:pPrChange>
      </w:pPr>
      <w:commentRangeStart w:id="6882"/>
      <w:commentRangeStart w:id="6883"/>
      <w:ins w:id="6884" w:author="Ashwani Prabhakar" w:date="2019-07-17T15:55:00Z">
        <w:r>
          <w:rPr>
            <w:noProof/>
            <w:lang w:eastAsia="en-AU"/>
          </w:rPr>
          <w:lastRenderedPageBreak/>
          <w:drawing>
            <wp:inline distT="0" distB="0" distL="0" distR="0" wp14:anchorId="73C51CBA" wp14:editId="3C78BF2B">
              <wp:extent cx="362077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4163" cy="1434035"/>
                      </a:xfrm>
                      <a:prstGeom prst="rect">
                        <a:avLst/>
                      </a:prstGeom>
                    </pic:spPr>
                  </pic:pic>
                </a:graphicData>
              </a:graphic>
            </wp:inline>
          </w:drawing>
        </w:r>
      </w:ins>
      <w:commentRangeEnd w:id="6882"/>
      <w:commentRangeEnd w:id="6883"/>
    </w:p>
    <w:p w14:paraId="2CC39ADD" w14:textId="1679ED01" w:rsidR="009553F1" w:rsidRDefault="009553F1">
      <w:pPr>
        <w:pStyle w:val="Caption"/>
        <w:jc w:val="center"/>
        <w:rPr>
          <w:ins w:id="6885" w:author="Ashwani Prabhakar" w:date="2019-07-26T17:28:00Z"/>
        </w:rPr>
        <w:pPrChange w:id="6886" w:author="Ashwani Prabhakar" w:date="2019-07-26T17:29:00Z">
          <w:pPr>
            <w:pStyle w:val="Caption"/>
          </w:pPr>
        </w:pPrChange>
      </w:pPr>
      <w:bookmarkStart w:id="6887" w:name="_Ref15054588"/>
      <w:bookmarkStart w:id="6888" w:name="_Toc15299706"/>
      <w:bookmarkStart w:id="6889" w:name="_Toc15328542"/>
      <w:bookmarkStart w:id="6890" w:name="_Toc15369129"/>
      <w:ins w:id="6891" w:author="Ashwani Prabhakar" w:date="2019-07-26T17:28:00Z">
        <w:r>
          <w:t xml:space="preserve">Figure </w:t>
        </w:r>
        <w:r>
          <w:fldChar w:fldCharType="begin"/>
        </w:r>
        <w:r>
          <w:instrText xml:space="preserve"> SEQ Figure \* ARABIC </w:instrText>
        </w:r>
      </w:ins>
      <w:r>
        <w:fldChar w:fldCharType="separate"/>
      </w:r>
      <w:ins w:id="6892" w:author="Jeremie Giraud" w:date="2019-08-08T12:43:00Z">
        <w:r w:rsidR="007D2A24">
          <w:rPr>
            <w:noProof/>
          </w:rPr>
          <w:t>16</w:t>
        </w:r>
      </w:ins>
      <w:ins w:id="6893" w:author="Ashwani Prabhakar" w:date="2019-07-26T17:28:00Z">
        <w:r>
          <w:fldChar w:fldCharType="end"/>
        </w:r>
      </w:ins>
      <w:bookmarkEnd w:id="6887"/>
      <w:ins w:id="6894" w:author="Jeremie Giraud" w:date="2019-07-26T18:00:00Z">
        <w:r w:rsidR="00F13DF8">
          <w:t xml:space="preserve">. Organisation of </w:t>
        </w:r>
      </w:ins>
      <w:ins w:id="6895" w:author="Ashwani Prabhakar" w:date="2019-07-29T17:47:00Z">
        <w:r w:rsidR="00342A8E">
          <w:t>D</w:t>
        </w:r>
      </w:ins>
      <w:ins w:id="6896" w:author="Jeremie Giraud" w:date="2019-07-26T18:00:00Z">
        <w:del w:id="6897" w:author="Ashwani Prabhakar" w:date="2019-07-29T17:47:00Z">
          <w:r w:rsidR="00F13DF8" w:rsidDel="00342A8E">
            <w:delText>d</w:delText>
          </w:r>
        </w:del>
        <w:r w:rsidR="00F13DF8">
          <w:t xml:space="preserve">ata </w:t>
        </w:r>
      </w:ins>
      <w:ins w:id="6898" w:author="Ashwani Prabhakar" w:date="2019-07-29T17:47:00Z">
        <w:r w:rsidR="00342A8E">
          <w:t>G</w:t>
        </w:r>
      </w:ins>
      <w:ins w:id="6899" w:author="Jeremie Giraud" w:date="2019-07-26T18:00:00Z">
        <w:del w:id="6900" w:author="Ashwani Prabhakar" w:date="2019-07-29T17:47:00Z">
          <w:r w:rsidR="00F13DF8" w:rsidDel="00342A8E">
            <w:delText>g</w:delText>
          </w:r>
        </w:del>
        <w:r w:rsidR="00F13DF8">
          <w:t>rid file.</w:t>
        </w:r>
        <w:bookmarkEnd w:id="6888"/>
        <w:bookmarkEnd w:id="6889"/>
        <w:bookmarkEnd w:id="6890"/>
        <w:r w:rsidR="00F13DF8">
          <w:t xml:space="preserve"> </w:t>
        </w:r>
      </w:ins>
    </w:p>
    <w:p w14:paraId="1A5A3A76" w14:textId="70A41ED7" w:rsidR="00FA70BB" w:rsidRDefault="002F4086">
      <w:pPr>
        <w:pStyle w:val="ListParagraph"/>
        <w:ind w:left="2520"/>
        <w:rPr>
          <w:ins w:id="6901" w:author="Ashwani Prabhakar" w:date="2019-07-17T16:01:00Z"/>
        </w:rPr>
        <w:pPrChange w:id="6902" w:author="Ashwani Prabhakar" w:date="2019-07-26T17:30:00Z">
          <w:pPr/>
        </w:pPrChange>
      </w:pPr>
      <w:r>
        <w:rPr>
          <w:rStyle w:val="CommentReference"/>
        </w:rPr>
        <w:commentReference w:id="6882"/>
      </w:r>
      <w:r w:rsidR="00E645A5">
        <w:rPr>
          <w:rStyle w:val="CommentReference"/>
        </w:rPr>
        <w:commentReference w:id="6883"/>
      </w:r>
    </w:p>
    <w:p w14:paraId="1BDD88C8" w14:textId="4EC61BB7" w:rsidR="00FA70BB" w:rsidRDefault="009D7078">
      <w:pPr>
        <w:pStyle w:val="ListParagraph"/>
        <w:numPr>
          <w:ilvl w:val="0"/>
          <w:numId w:val="141"/>
        </w:numPr>
        <w:rPr>
          <w:ins w:id="6903" w:author="Ashwani Prabhakar" w:date="2019-07-26T17:31:00Z"/>
        </w:rPr>
        <w:pPrChange w:id="6904" w:author="Ashwani Prabhakar" w:date="2019-07-26T17:31:00Z">
          <w:pPr/>
        </w:pPrChange>
      </w:pPr>
      <w:ins w:id="6905" w:author="Ashwani Prabhakar" w:date="2019-07-17T14:44:00Z">
        <w:r w:rsidRPr="005A7E00">
          <w:t>The first row represents the number of cells</w:t>
        </w:r>
        <w:r>
          <w:t>/ data points</w:t>
        </w:r>
      </w:ins>
      <w:ins w:id="6906" w:author="Ashwani Prabhakar" w:date="2019-07-17T15:56:00Z">
        <w:r w:rsidR="00FA70BB">
          <w:t xml:space="preserve">. </w:t>
        </w:r>
      </w:ins>
    </w:p>
    <w:p w14:paraId="212209DC" w14:textId="77777777" w:rsidR="009553F1" w:rsidRDefault="009553F1">
      <w:pPr>
        <w:pStyle w:val="ListParagraph"/>
        <w:rPr>
          <w:ins w:id="6907" w:author="Ashwani Prabhakar" w:date="2019-07-17T15:56:00Z"/>
        </w:rPr>
        <w:pPrChange w:id="6908" w:author="Ashwani Prabhakar" w:date="2019-07-26T17:31:00Z">
          <w:pPr/>
        </w:pPrChange>
      </w:pPr>
    </w:p>
    <w:p w14:paraId="676257CF" w14:textId="13B99C8B" w:rsidR="009553F1" w:rsidRDefault="00FA70BB">
      <w:pPr>
        <w:pStyle w:val="ListParagraph"/>
        <w:numPr>
          <w:ilvl w:val="0"/>
          <w:numId w:val="141"/>
        </w:numPr>
        <w:rPr>
          <w:ins w:id="6909" w:author="Ashwani Prabhakar" w:date="2019-07-26T17:31:00Z"/>
        </w:rPr>
        <w:pPrChange w:id="6910" w:author="Ashwani Prabhakar" w:date="2019-07-26T17:31:00Z">
          <w:pPr/>
        </w:pPrChange>
      </w:pPr>
      <w:ins w:id="6911" w:author="Ashwani Prabhakar" w:date="2019-07-17T15:56:00Z">
        <w:r>
          <w:t>From second row onwards, t</w:t>
        </w:r>
        <w:r w:rsidRPr="005A7E00">
          <w:t>he four columns represent X-axis data, Y-axis data, Z-axis data, Value_data</w:t>
        </w:r>
        <w:r>
          <w:t>. The example of data grid file is shown below</w:t>
        </w:r>
      </w:ins>
      <w:ins w:id="6912" w:author="Ashwani Prabhakar" w:date="2019-07-17T17:09:00Z">
        <w:r w:rsidR="00E77DC2">
          <w:t xml:space="preserve"> in </w:t>
        </w:r>
      </w:ins>
      <w:ins w:id="6913" w:author="Ashwani Prabhakar" w:date="2019-07-26T17:31:00Z">
        <w:r w:rsidR="009553F1">
          <w:t xml:space="preserve">the </w:t>
        </w:r>
        <w:r w:rsidR="009553F1">
          <w:fldChar w:fldCharType="begin"/>
        </w:r>
        <w:r w:rsidR="009553F1">
          <w:instrText xml:space="preserve"> REF _Ref15054707 \h </w:instrText>
        </w:r>
      </w:ins>
      <w:r w:rsidR="009553F1">
        <w:fldChar w:fldCharType="separate"/>
      </w:r>
      <w:ins w:id="6914" w:author="Jeremie Giraud" w:date="2019-08-08T12:43:00Z">
        <w:r w:rsidR="007D2A24">
          <w:t xml:space="preserve">Figure </w:t>
        </w:r>
        <w:r w:rsidR="007D2A24">
          <w:rPr>
            <w:noProof/>
          </w:rPr>
          <w:t>17</w:t>
        </w:r>
      </w:ins>
      <w:ins w:id="6915" w:author="Ashwani Prabhakar" w:date="2019-07-26T17:31:00Z">
        <w:r w:rsidR="009553F1">
          <w:fldChar w:fldCharType="end"/>
        </w:r>
        <w:r w:rsidR="009553F1">
          <w:t>.</w:t>
        </w:r>
      </w:ins>
    </w:p>
    <w:p w14:paraId="08971738" w14:textId="77777777" w:rsidR="009553F1" w:rsidRDefault="00E77DC2" w:rsidP="000D0B93">
      <w:pPr>
        <w:jc w:val="center"/>
        <w:rPr>
          <w:ins w:id="6916" w:author="Ashwani Prabhakar" w:date="2019-07-26T17:31:00Z"/>
        </w:rPr>
      </w:pPr>
      <w:ins w:id="6917" w:author="Ashwani Prabhakar" w:date="2019-07-17T17:07:00Z">
        <w:r w:rsidRPr="005A7E00">
          <w:rPr>
            <w:noProof/>
            <w:lang w:eastAsia="en-AU"/>
          </w:rPr>
          <w:drawing>
            <wp:inline distT="0" distB="0" distL="0" distR="0" wp14:anchorId="235C8DC2" wp14:editId="30B706E5">
              <wp:extent cx="3495675" cy="129238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817" cy="1301681"/>
                      </a:xfrm>
                      <a:prstGeom prst="rect">
                        <a:avLst/>
                      </a:prstGeom>
                    </pic:spPr>
                  </pic:pic>
                </a:graphicData>
              </a:graphic>
            </wp:inline>
          </w:drawing>
        </w:r>
      </w:ins>
    </w:p>
    <w:p w14:paraId="6B805D2F" w14:textId="783B8C80" w:rsidR="003D5D15" w:rsidRDefault="009553F1">
      <w:pPr>
        <w:pStyle w:val="Caption"/>
        <w:jc w:val="center"/>
        <w:rPr>
          <w:ins w:id="6918" w:author="Ashwani Prabhakar" w:date="2019-07-17T17:39:00Z"/>
        </w:rPr>
        <w:pPrChange w:id="6919" w:author="Ashwani Prabhakar" w:date="2019-07-26T17:33:00Z">
          <w:pPr/>
        </w:pPrChange>
      </w:pPr>
      <w:bookmarkStart w:id="6920" w:name="_Toc15299707"/>
      <w:bookmarkStart w:id="6921" w:name="_Ref15054707"/>
      <w:bookmarkStart w:id="6922" w:name="_Toc15328543"/>
      <w:bookmarkStart w:id="6923" w:name="_Toc15369130"/>
      <w:ins w:id="6924" w:author="Ashwani Prabhakar" w:date="2019-07-26T17:31:00Z">
        <w:r>
          <w:t xml:space="preserve">Figure </w:t>
        </w:r>
        <w:r>
          <w:fldChar w:fldCharType="begin"/>
        </w:r>
        <w:r>
          <w:instrText xml:space="preserve"> SEQ Figure \* ARABIC </w:instrText>
        </w:r>
      </w:ins>
      <w:r>
        <w:fldChar w:fldCharType="separate"/>
      </w:r>
      <w:ins w:id="6925" w:author="Jeremie Giraud" w:date="2019-08-08T12:43:00Z">
        <w:r w:rsidR="007D2A24">
          <w:rPr>
            <w:noProof/>
          </w:rPr>
          <w:t>17</w:t>
        </w:r>
      </w:ins>
      <w:bookmarkEnd w:id="6920"/>
      <w:ins w:id="6926" w:author="Ashwani Prabhakar" w:date="2019-07-26T17:31:00Z">
        <w:r>
          <w:fldChar w:fldCharType="end"/>
        </w:r>
      </w:ins>
      <w:bookmarkEnd w:id="6921"/>
      <w:ins w:id="6927" w:author="Ashwani Prabhakar" w:date="2019-07-29T17:47:00Z">
        <w:r w:rsidR="00342A8E">
          <w:t xml:space="preserve"> Example of Data Grid file</w:t>
        </w:r>
      </w:ins>
      <w:bookmarkEnd w:id="6922"/>
      <w:bookmarkEnd w:id="6923"/>
    </w:p>
    <w:p w14:paraId="6EDCB3D3" w14:textId="77777777" w:rsidR="003D5D15" w:rsidRDefault="003D5D15">
      <w:pPr>
        <w:pStyle w:val="ListParagraph"/>
        <w:ind w:left="2520"/>
        <w:rPr>
          <w:ins w:id="6928" w:author="Ashwani Prabhakar" w:date="2019-07-17T17:07:00Z"/>
        </w:rPr>
        <w:pPrChange w:id="6929" w:author="Ashwani Prabhakar" w:date="2019-07-17T17:07:00Z">
          <w:pPr/>
        </w:pPrChange>
      </w:pPr>
    </w:p>
    <w:p w14:paraId="2F14A6C7" w14:textId="434319ED" w:rsidR="00E77DC2" w:rsidRDefault="00E77DC2">
      <w:pPr>
        <w:pStyle w:val="ListParagraph"/>
        <w:numPr>
          <w:ilvl w:val="0"/>
          <w:numId w:val="141"/>
        </w:numPr>
        <w:rPr>
          <w:ins w:id="6930" w:author="Ashwani Prabhakar" w:date="2019-07-26T17:32:00Z"/>
        </w:rPr>
        <w:pPrChange w:id="6931" w:author="Ashwani Prabhakar" w:date="2019-07-26T17:32:00Z">
          <w:pPr/>
        </w:pPrChange>
      </w:pPr>
      <w:ins w:id="6932" w:author="Ashwani Prabhakar" w:date="2019-07-17T17:07:00Z">
        <w:r>
          <w:t>Example input for Data Grid File in Parfile (Parameter File) is shown below</w:t>
        </w:r>
      </w:ins>
      <w:ins w:id="6933" w:author="Ashwani Prabhakar" w:date="2019-07-17T17:10:00Z">
        <w:r w:rsidR="009553F1">
          <w:t xml:space="preserve"> in </w:t>
        </w:r>
      </w:ins>
      <w:ins w:id="6934" w:author="Ashwani Prabhakar" w:date="2019-07-26T17:33:00Z">
        <w:r w:rsidR="00A65F38">
          <w:t xml:space="preserve">the </w:t>
        </w:r>
        <w:r w:rsidR="00A65F38">
          <w:fldChar w:fldCharType="begin"/>
        </w:r>
        <w:r w:rsidR="00A65F38">
          <w:instrText xml:space="preserve"> REF _Ref15054810 \h </w:instrText>
        </w:r>
      </w:ins>
      <w:r w:rsidR="00A65F38">
        <w:fldChar w:fldCharType="separate"/>
      </w:r>
      <w:ins w:id="6935" w:author="Jeremie Giraud" w:date="2019-08-08T12:43:00Z">
        <w:r w:rsidR="007D2A24">
          <w:t xml:space="preserve">Figure </w:t>
        </w:r>
        <w:r w:rsidR="007D2A24">
          <w:rPr>
            <w:noProof/>
          </w:rPr>
          <w:t>18</w:t>
        </w:r>
      </w:ins>
      <w:ins w:id="6936" w:author="Ashwani Prabhakar" w:date="2019-07-26T17:33:00Z">
        <w:r w:rsidR="00A65F38">
          <w:fldChar w:fldCharType="end"/>
        </w:r>
        <w:r w:rsidR="00A65F38">
          <w:t>.</w:t>
        </w:r>
      </w:ins>
    </w:p>
    <w:p w14:paraId="0D2CA3C4" w14:textId="77777777" w:rsidR="009553F1" w:rsidRPr="005A7E00" w:rsidRDefault="009553F1">
      <w:pPr>
        <w:pStyle w:val="ListParagraph"/>
        <w:rPr>
          <w:ins w:id="6937" w:author="Ashwani Prabhakar" w:date="2019-07-17T14:44:00Z"/>
        </w:rPr>
        <w:pPrChange w:id="6938" w:author="Ashwani Prabhakar" w:date="2019-07-26T17:32:00Z">
          <w:pPr/>
        </w:pPrChange>
      </w:pPr>
    </w:p>
    <w:p w14:paraId="526566EC" w14:textId="77777777" w:rsidR="009553F1" w:rsidRDefault="00E77DC2">
      <w:pPr>
        <w:jc w:val="center"/>
        <w:rPr>
          <w:ins w:id="6939" w:author="Ashwani Prabhakar" w:date="2019-07-26T17:32:00Z"/>
        </w:rPr>
        <w:pPrChange w:id="6940" w:author="Ashwani Prabhakar" w:date="2019-07-29T18:28:00Z">
          <w:pPr>
            <w:pStyle w:val="ListParagraph"/>
            <w:ind w:left="2520"/>
          </w:pPr>
        </w:pPrChange>
      </w:pPr>
      <w:ins w:id="6941" w:author="Ashwani Prabhakar" w:date="2019-07-17T17:08:00Z">
        <w:r w:rsidRPr="00E77DC2">
          <w:rPr>
            <w:noProof/>
            <w:lang w:eastAsia="en-AU"/>
          </w:rPr>
          <w:drawing>
            <wp:inline distT="0" distB="0" distL="0" distR="0" wp14:anchorId="2292F617" wp14:editId="70A9A8AF">
              <wp:extent cx="3557175" cy="1242674"/>
              <wp:effectExtent l="0" t="0" r="5715" b="0"/>
              <wp:docPr id="7" name="Picture 7" descr="C:\TOMOFASTx\documentation\input data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OMOFASTx\documentation\input data gr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3671" cy="1258917"/>
                      </a:xfrm>
                      <a:prstGeom prst="rect">
                        <a:avLst/>
                      </a:prstGeom>
                      <a:noFill/>
                      <a:ln>
                        <a:noFill/>
                      </a:ln>
                    </pic:spPr>
                  </pic:pic>
                </a:graphicData>
              </a:graphic>
            </wp:inline>
          </w:drawing>
        </w:r>
      </w:ins>
    </w:p>
    <w:p w14:paraId="31E118DB" w14:textId="48B0AC37" w:rsidR="009553F1" w:rsidRDefault="009553F1">
      <w:pPr>
        <w:pStyle w:val="Caption"/>
        <w:jc w:val="center"/>
        <w:rPr>
          <w:ins w:id="6942" w:author="Ashwani Prabhakar" w:date="2019-07-26T17:32:00Z"/>
        </w:rPr>
        <w:pPrChange w:id="6943" w:author="Ashwani Prabhakar" w:date="2019-07-26T17:33:00Z">
          <w:pPr>
            <w:pStyle w:val="Caption"/>
          </w:pPr>
        </w:pPrChange>
      </w:pPr>
      <w:bookmarkStart w:id="6944" w:name="_Toc15299708"/>
      <w:bookmarkStart w:id="6945" w:name="_Ref15054810"/>
      <w:bookmarkStart w:id="6946" w:name="_Toc15328544"/>
      <w:bookmarkStart w:id="6947" w:name="_Toc15369131"/>
      <w:ins w:id="6948" w:author="Ashwani Prabhakar" w:date="2019-07-26T17:32:00Z">
        <w:r>
          <w:t xml:space="preserve">Figure </w:t>
        </w:r>
        <w:r>
          <w:fldChar w:fldCharType="begin"/>
        </w:r>
        <w:r>
          <w:instrText xml:space="preserve"> SEQ Figure \* ARABIC </w:instrText>
        </w:r>
      </w:ins>
      <w:r>
        <w:fldChar w:fldCharType="separate"/>
      </w:r>
      <w:ins w:id="6949" w:author="Jeremie Giraud" w:date="2019-08-08T12:43:00Z">
        <w:r w:rsidR="007D2A24">
          <w:rPr>
            <w:noProof/>
          </w:rPr>
          <w:t>18</w:t>
        </w:r>
      </w:ins>
      <w:bookmarkEnd w:id="6944"/>
      <w:ins w:id="6950" w:author="Ashwani Prabhakar" w:date="2019-07-26T17:32:00Z">
        <w:r>
          <w:fldChar w:fldCharType="end"/>
        </w:r>
      </w:ins>
      <w:bookmarkEnd w:id="6945"/>
      <w:ins w:id="6951" w:author="Ashwani Prabhakar" w:date="2019-07-29T17:47:00Z">
        <w:r w:rsidR="00342A8E">
          <w:t xml:space="preserve"> Location</w:t>
        </w:r>
      </w:ins>
      <w:ins w:id="6952" w:author="Ashwani Prabhakar" w:date="2019-07-29T17:48:00Z">
        <w:r w:rsidR="00342A8E">
          <w:t xml:space="preserve"> of Data Grid </w:t>
        </w:r>
      </w:ins>
      <w:ins w:id="6953" w:author="Ashwani Prabhakar" w:date="2019-07-29T17:50:00Z">
        <w:r w:rsidR="008F44EF">
          <w:t xml:space="preserve">input </w:t>
        </w:r>
      </w:ins>
      <w:ins w:id="6954" w:author="Ashwani Prabhakar" w:date="2019-07-29T17:48:00Z">
        <w:r w:rsidR="00342A8E">
          <w:t>parameter in Parfile (Parameter file)</w:t>
        </w:r>
      </w:ins>
      <w:bookmarkEnd w:id="6946"/>
      <w:bookmarkEnd w:id="6947"/>
    </w:p>
    <w:p w14:paraId="406B6B4F" w14:textId="750A2970" w:rsidR="00E77DC2" w:rsidRDefault="00E77DC2">
      <w:pPr>
        <w:pStyle w:val="ListParagraph"/>
        <w:ind w:left="2520"/>
        <w:rPr>
          <w:ins w:id="6955" w:author="Ashwani Prabhakar" w:date="2019-07-17T17:03:00Z"/>
        </w:rPr>
        <w:pPrChange w:id="6956" w:author="Ashwani Prabhakar" w:date="2019-07-26T17:32:00Z">
          <w:pPr>
            <w:pStyle w:val="ListParagraph"/>
            <w:numPr>
              <w:ilvl w:val="1"/>
              <w:numId w:val="6"/>
            </w:numPr>
            <w:ind w:left="1440" w:hanging="360"/>
          </w:pPr>
        </w:pPrChange>
      </w:pPr>
    </w:p>
    <w:p w14:paraId="6C6B5F83" w14:textId="77777777" w:rsidR="006725B4" w:rsidRDefault="006725B4">
      <w:pPr>
        <w:rPr>
          <w:ins w:id="6957" w:author="Ashwani Prabhakar" w:date="2019-07-30T09:06:00Z"/>
        </w:rPr>
        <w:pPrChange w:id="6958" w:author="Ashwani Prabhakar" w:date="2019-07-26T17:34:00Z">
          <w:pPr>
            <w:pStyle w:val="ListParagraph"/>
          </w:pPr>
        </w:pPrChange>
      </w:pPr>
    </w:p>
    <w:p w14:paraId="37F4AF82" w14:textId="077D4922" w:rsidR="008C53B3" w:rsidRPr="00324BDA" w:rsidDel="00F95B07" w:rsidRDefault="008C53B3">
      <w:pPr>
        <w:ind w:left="1440" w:firstLine="720"/>
        <w:rPr>
          <w:del w:id="6959" w:author="Ashwani Prabhakar" w:date="2019-07-16T14:12:00Z"/>
        </w:rPr>
        <w:pPrChange w:id="6960" w:author="Ashwani Prabhakar" w:date="2019-07-26T17:34:00Z">
          <w:pPr/>
        </w:pPrChange>
      </w:pPr>
      <w:commentRangeStart w:id="6961"/>
      <w:commentRangeStart w:id="6962"/>
      <w:del w:id="6963" w:author="Ashwani Prabhakar" w:date="2019-07-17T14:26:00Z">
        <w:r w:rsidRPr="005A7E00" w:rsidDel="00EB7D19">
          <w:delText>For Input---</w:delText>
        </w:r>
        <w:commentRangeEnd w:id="6961"/>
        <w:r w:rsidRPr="005A7E00" w:rsidDel="00EB7D19">
          <w:commentReference w:id="6961"/>
        </w:r>
        <w:commentRangeEnd w:id="6962"/>
        <w:r w:rsidRPr="005A7E00" w:rsidDel="00EB7D19">
          <w:rPr>
            <w:rStyle w:val="CommentReference"/>
          </w:rPr>
          <w:commentReference w:id="6962"/>
        </w:r>
        <w:r w:rsidRPr="005A7E00" w:rsidDel="00EB7D19">
          <w:delText>G</w:delText>
        </w:r>
      </w:del>
      <w:del w:id="6964" w:author="Ashwani Prabhakar" w:date="2019-07-17T14:27:00Z">
        <w:r w:rsidRPr="005A7E00" w:rsidDel="00EB7D19">
          <w:delText xml:space="preserve">rid </w:delText>
        </w:r>
      </w:del>
      <w:del w:id="6965" w:author="Ashwani Prabhakar" w:date="2019-07-16T14:13:00Z">
        <w:r w:rsidRPr="005A7E00" w:rsidDel="00F95B07">
          <w:delText xml:space="preserve"> file</w:delText>
        </w:r>
        <w:r w:rsidRPr="00EE7173" w:rsidDel="00F95B07">
          <w:delText xml:space="preserve">: </w:delText>
        </w:r>
        <w:commentRangeStart w:id="6966"/>
        <w:commentRangeStart w:id="6967"/>
        <w:commentRangeStart w:id="6968"/>
        <w:commentRangeStart w:id="6969"/>
        <w:commentRangeStart w:id="6970"/>
        <w:r w:rsidRPr="00EE7173" w:rsidDel="00F95B07">
          <w:delText>A grid file is a point access method which splits a space into a</w:delText>
        </w:r>
      </w:del>
      <w:del w:id="6971" w:author="Ashwani Prabhakar" w:date="2019-07-16T14:12:00Z">
        <w:r w:rsidRPr="00324BDA" w:rsidDel="00F95B07">
          <w:delText xml:space="preserve"> non-periodic grid where one or more cells of the grid refer to a small set of points. Grid files (a symmetric data structure) provide an efficient method of storing these indexes on disk to perform complex data lookups. It provides a grid of n-dimensions where n represents how many keys can be used to reference a single point. Grid files do not contain any data themselves but instead contain references to the correct bucket.</w:delText>
        </w:r>
        <w:commentRangeEnd w:id="6966"/>
        <w:r w:rsidRPr="00EE7173" w:rsidDel="00F95B07">
          <w:rPr>
            <w:rStyle w:val="CommentReference"/>
            <w:strike/>
            <w:color w:val="FF0000"/>
          </w:rPr>
          <w:commentReference w:id="6966"/>
        </w:r>
        <w:commentRangeEnd w:id="6967"/>
        <w:r w:rsidDel="00F95B07">
          <w:rPr>
            <w:rStyle w:val="CommentReference"/>
          </w:rPr>
          <w:commentReference w:id="6967"/>
        </w:r>
        <w:commentRangeEnd w:id="6968"/>
        <w:r w:rsidR="0057236E" w:rsidDel="00F95B07">
          <w:rPr>
            <w:rStyle w:val="CommentReference"/>
          </w:rPr>
          <w:commentReference w:id="6968"/>
        </w:r>
      </w:del>
      <w:commentRangeEnd w:id="6969"/>
      <w:del w:id="6972" w:author="Ashwani Prabhakar" w:date="2019-07-26T17:34:00Z">
        <w:r w:rsidR="00F95B07" w:rsidDel="00324BDA">
          <w:rPr>
            <w:rStyle w:val="CommentReference"/>
          </w:rPr>
          <w:commentReference w:id="6969"/>
        </w:r>
        <w:commentRangeEnd w:id="6970"/>
        <w:r w:rsidR="00915991" w:rsidDel="00324BDA">
          <w:rPr>
            <w:rStyle w:val="CommentReference"/>
          </w:rPr>
          <w:commentReference w:id="6970"/>
        </w:r>
      </w:del>
    </w:p>
    <w:p w14:paraId="40FDDC01" w14:textId="73FC578C" w:rsidR="008C53B3" w:rsidRPr="005A7E00" w:rsidDel="009D7078" w:rsidRDefault="008C53B3">
      <w:pPr>
        <w:rPr>
          <w:del w:id="6973" w:author="Ashwani Prabhakar" w:date="2019-07-17T14:43:00Z"/>
        </w:rPr>
        <w:pPrChange w:id="6974" w:author="Ashwani Prabhakar" w:date="2019-07-26T17:34:00Z">
          <w:pPr>
            <w:pStyle w:val="ListParagraph"/>
            <w:numPr>
              <w:ilvl w:val="1"/>
              <w:numId w:val="6"/>
            </w:numPr>
            <w:ind w:left="1440" w:hanging="360"/>
          </w:pPr>
        </w:pPrChange>
      </w:pPr>
      <w:del w:id="6975" w:author="Ashwani Prabhakar" w:date="2019-07-17T14:43:00Z">
        <w:r w:rsidRPr="005A7E00" w:rsidDel="009D7078">
          <w:delText>The first row represents the number of cells</w:delText>
        </w:r>
        <w:r w:rsidDel="009D7078">
          <w:delText>/ data points</w:delText>
        </w:r>
      </w:del>
    </w:p>
    <w:p w14:paraId="65EDDAAB" w14:textId="2FDCEED8" w:rsidR="008C53B3" w:rsidRPr="005A7E00" w:rsidDel="00324BDA" w:rsidRDefault="008C53B3">
      <w:pPr>
        <w:rPr>
          <w:del w:id="6976" w:author="Ashwani Prabhakar" w:date="2019-07-26T17:34:00Z"/>
        </w:rPr>
        <w:pPrChange w:id="6977" w:author="Ashwani Prabhakar" w:date="2019-07-26T17:34:00Z">
          <w:pPr>
            <w:pStyle w:val="ListParagraph"/>
            <w:numPr>
              <w:ilvl w:val="1"/>
              <w:numId w:val="6"/>
            </w:numPr>
            <w:ind w:left="1440" w:hanging="360"/>
          </w:pPr>
        </w:pPrChange>
      </w:pPr>
      <w:del w:id="6978" w:author="Ashwani Prabhakar" w:date="2019-07-17T15:56:00Z">
        <w:r w:rsidDel="00FA70BB">
          <w:delText>From second row onwards, t</w:delText>
        </w:r>
        <w:r w:rsidRPr="005A7E00" w:rsidDel="00FA70BB">
          <w:delText>he four columns represent X-axis data, Y-axis data, Z-axis data, Value_data</w:delText>
        </w:r>
        <w:r w:rsidRPr="005A7E00" w:rsidDel="00FA70BB">
          <w:rPr>
            <w:noProof/>
            <w:lang w:eastAsia="en-AU"/>
          </w:rPr>
          <w:delText xml:space="preserve"> </w:delText>
        </w:r>
      </w:del>
      <w:commentRangeStart w:id="6979"/>
      <w:del w:id="6980" w:author="Ashwani Prabhakar" w:date="2019-07-17T15:57:00Z">
        <w:r w:rsidRPr="005A7E00" w:rsidDel="00FA70BB">
          <w:rPr>
            <w:noProof/>
            <w:lang w:eastAsia="en-AU"/>
          </w:rPr>
          <w:drawing>
            <wp:inline distT="0" distB="0" distL="0" distR="0" wp14:anchorId="4BE0AD3D" wp14:editId="1478B572">
              <wp:extent cx="3495675" cy="129238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817" cy="1301681"/>
                      </a:xfrm>
                      <a:prstGeom prst="rect">
                        <a:avLst/>
                      </a:prstGeom>
                    </pic:spPr>
                  </pic:pic>
                </a:graphicData>
              </a:graphic>
            </wp:inline>
          </w:drawing>
        </w:r>
      </w:del>
      <w:commentRangeEnd w:id="6979"/>
      <w:del w:id="6981" w:author="Ashwani Prabhakar" w:date="2019-07-26T17:34:00Z">
        <w:r w:rsidDel="00324BDA">
          <w:rPr>
            <w:rStyle w:val="CommentReference"/>
          </w:rPr>
          <w:commentReference w:id="6979"/>
        </w:r>
      </w:del>
    </w:p>
    <w:p w14:paraId="10B77D91" w14:textId="74E42DC7" w:rsidR="00E77DC2" w:rsidRPr="005A7E00" w:rsidRDefault="00E77DC2">
      <w:pPr>
        <w:pPrChange w:id="6982" w:author="Ashwani Prabhakar" w:date="2019-07-26T17:34:00Z">
          <w:pPr>
            <w:pStyle w:val="ListParagraph"/>
          </w:pPr>
        </w:pPrChange>
      </w:pPr>
    </w:p>
    <w:p w14:paraId="41B62481" w14:textId="7E1E7E00" w:rsidR="006725B4" w:rsidDel="00374F14" w:rsidRDefault="008C53B3">
      <w:pPr>
        <w:pStyle w:val="Heading3"/>
        <w:spacing w:after="240"/>
        <w:rPr>
          <w:ins w:id="6983" w:author="Ashwani Prabhakar" w:date="2019-07-30T09:06:00Z"/>
          <w:del w:id="6984" w:author="Jeremie Giraud" w:date="2019-08-08T16:33:00Z"/>
        </w:rPr>
        <w:pPrChange w:id="6985" w:author="Jeremie Giraud" w:date="2019-08-08T16:33:00Z">
          <w:pPr>
            <w:pStyle w:val="ListParagraph"/>
            <w:numPr>
              <w:ilvl w:val="1"/>
              <w:numId w:val="62"/>
            </w:numPr>
            <w:ind w:left="2520" w:hanging="360"/>
          </w:pPr>
        </w:pPrChange>
      </w:pPr>
      <w:del w:id="6986" w:author="Ashwani Prabhakar" w:date="2019-07-17T15:58:00Z">
        <w:r w:rsidRPr="002548FF" w:rsidDel="00FA70BB">
          <w:lastRenderedPageBreak/>
          <w:delText xml:space="preserve">Format of the </w:delText>
        </w:r>
      </w:del>
      <w:bookmarkStart w:id="6987" w:name="_Toc15055956"/>
      <w:bookmarkStart w:id="6988" w:name="_Toc15299772"/>
      <w:bookmarkStart w:id="6989" w:name="_Toc15328608"/>
      <w:bookmarkStart w:id="6990" w:name="_Ref15370141"/>
      <w:bookmarkStart w:id="6991" w:name="_Toc16161040"/>
      <w:r w:rsidRPr="002548FF">
        <w:t>Cluster</w:t>
      </w:r>
      <w:ins w:id="6992" w:author="Ashwani Prabhakar" w:date="2019-07-17T15:58:00Z">
        <w:r w:rsidR="00FA70BB" w:rsidRPr="002548FF">
          <w:t xml:space="preserve"> File</w:t>
        </w:r>
      </w:ins>
      <w:bookmarkEnd w:id="6987"/>
      <w:bookmarkEnd w:id="6988"/>
      <w:bookmarkEnd w:id="6989"/>
      <w:bookmarkEnd w:id="6990"/>
      <w:bookmarkEnd w:id="6991"/>
    </w:p>
    <w:p w14:paraId="77749B49" w14:textId="0EA3EC8A" w:rsidR="008C53B3" w:rsidRPr="002548FF" w:rsidRDefault="008C53B3">
      <w:pPr>
        <w:pStyle w:val="Heading3"/>
        <w:rPr>
          <w:del w:id="6993" w:author="Jeremie Giraud" w:date="2019-07-29T21:33:00Z"/>
        </w:rPr>
        <w:pPrChange w:id="6994" w:author="Jeremie Giraud" w:date="2019-08-08T16:33:00Z">
          <w:pPr>
            <w:pStyle w:val="ListParagraph"/>
            <w:numPr>
              <w:numId w:val="6"/>
            </w:numPr>
            <w:ind w:hanging="360"/>
          </w:pPr>
        </w:pPrChange>
      </w:pPr>
      <w:del w:id="6995" w:author="Ashwani Prabhakar" w:date="2019-07-17T15:58:00Z">
        <w:r w:rsidRPr="002548FF" w:rsidDel="00FA70BB">
          <w:delText xml:space="preserve"> input fil</w:delText>
        </w:r>
      </w:del>
      <w:del w:id="6996" w:author="Ashwani Prabhakar" w:date="2019-07-17T15:57:00Z">
        <w:r w:rsidRPr="002548FF" w:rsidDel="00FA70BB">
          <w:delText xml:space="preserve">e as follows- </w:delText>
        </w:r>
      </w:del>
    </w:p>
    <w:p w14:paraId="52F03B13" w14:textId="5F5A2EEE" w:rsidR="00324BDA" w:rsidRDefault="00324BDA">
      <w:pPr>
        <w:pStyle w:val="Heading3"/>
        <w:rPr>
          <w:ins w:id="6997" w:author="Ashwani Prabhakar" w:date="2019-07-26T17:35:00Z"/>
        </w:rPr>
        <w:pPrChange w:id="6998" w:author="Jeremie Giraud" w:date="2019-08-08T16:33:00Z">
          <w:pPr>
            <w:pStyle w:val="ListParagraph"/>
            <w:numPr>
              <w:ilvl w:val="1"/>
              <w:numId w:val="62"/>
            </w:numPr>
            <w:ind w:left="2520" w:hanging="360"/>
          </w:pPr>
        </w:pPrChange>
      </w:pPr>
    </w:p>
    <w:p w14:paraId="21C73728" w14:textId="36456EF3" w:rsidR="00324BDA" w:rsidRDefault="00324BDA">
      <w:pPr>
        <w:pStyle w:val="ListParagraph"/>
        <w:ind w:left="2520"/>
        <w:rPr>
          <w:ins w:id="6999" w:author="Ashwani Prabhakar" w:date="2019-07-26T17:35:00Z"/>
          <w:del w:id="7000" w:author="Jeremie Giraud" w:date="2019-07-29T21:34:00Z"/>
        </w:rPr>
        <w:pPrChange w:id="7001" w:author="Ashwani Prabhakar" w:date="2019-07-26T17:34:00Z">
          <w:pPr>
            <w:pStyle w:val="ListParagraph"/>
            <w:numPr>
              <w:ilvl w:val="1"/>
              <w:numId w:val="62"/>
            </w:numPr>
            <w:ind w:left="2520" w:hanging="360"/>
          </w:pPr>
        </w:pPrChange>
      </w:pPr>
    </w:p>
    <w:p w14:paraId="20BE22F7" w14:textId="46508E1C" w:rsidR="00324BDA" w:rsidRDefault="00324BDA">
      <w:pPr>
        <w:pStyle w:val="ListParagraph"/>
        <w:keepNext/>
        <w:numPr>
          <w:ilvl w:val="0"/>
          <w:numId w:val="142"/>
        </w:numPr>
        <w:ind w:left="714" w:hanging="357"/>
        <w:rPr>
          <w:ins w:id="7002" w:author="Ashwani Prabhakar" w:date="2019-07-26T17:34:00Z"/>
          <w:noProof/>
          <w:lang w:eastAsia="en-AU"/>
        </w:rPr>
        <w:pPrChange w:id="7003" w:author="Ashwani Prabhakar" w:date="2019-07-26T17:36:00Z">
          <w:pPr>
            <w:pStyle w:val="ListParagraph"/>
            <w:numPr>
              <w:ilvl w:val="1"/>
              <w:numId w:val="62"/>
            </w:numPr>
            <w:ind w:left="2520" w:hanging="360"/>
          </w:pPr>
        </w:pPrChange>
      </w:pPr>
      <w:ins w:id="7004" w:author="Ashwani Prabhakar" w:date="2019-07-26T17:35:00Z">
        <w:r>
          <w:rPr>
            <w:noProof/>
            <w:lang w:eastAsia="en-AU"/>
          </w:rPr>
          <w:t xml:space="preserve">The format of the cluster file is shown below in the </w:t>
        </w:r>
      </w:ins>
      <w:ins w:id="7005" w:author="Ashwani Prabhakar" w:date="2019-07-26T17:36:00Z">
        <w:r>
          <w:rPr>
            <w:noProof/>
            <w:lang w:eastAsia="en-AU"/>
          </w:rPr>
          <w:fldChar w:fldCharType="begin"/>
        </w:r>
        <w:r>
          <w:rPr>
            <w:noProof/>
            <w:lang w:eastAsia="en-AU"/>
          </w:rPr>
          <w:instrText xml:space="preserve"> REF _Ref15054976 \h </w:instrText>
        </w:r>
      </w:ins>
      <w:r>
        <w:rPr>
          <w:noProof/>
          <w:lang w:eastAsia="en-AU"/>
        </w:rPr>
      </w:r>
      <w:r>
        <w:rPr>
          <w:noProof/>
          <w:lang w:eastAsia="en-AU"/>
        </w:rPr>
        <w:fldChar w:fldCharType="separate"/>
      </w:r>
      <w:ins w:id="7006" w:author="Jeremie Giraud" w:date="2019-08-08T12:43:00Z">
        <w:r w:rsidR="007D2A24">
          <w:t xml:space="preserve">Figure </w:t>
        </w:r>
        <w:r w:rsidR="007D2A24">
          <w:rPr>
            <w:noProof/>
          </w:rPr>
          <w:t>19</w:t>
        </w:r>
      </w:ins>
      <w:ins w:id="7007" w:author="Ashwani Prabhakar" w:date="2019-07-26T17:36:00Z">
        <w:r>
          <w:rPr>
            <w:noProof/>
            <w:lang w:eastAsia="en-AU"/>
          </w:rPr>
          <w:fldChar w:fldCharType="end"/>
        </w:r>
        <w:r>
          <w:rPr>
            <w:noProof/>
            <w:lang w:eastAsia="en-AU"/>
          </w:rPr>
          <w:t>.</w:t>
        </w:r>
      </w:ins>
    </w:p>
    <w:p w14:paraId="5FFCE6BA" w14:textId="3E4E6578" w:rsidR="003D5D15" w:rsidRDefault="00324BDA">
      <w:pPr>
        <w:rPr>
          <w:ins w:id="7008" w:author="Ashwani Prabhakar" w:date="2019-07-17T17:42:00Z"/>
        </w:rPr>
        <w:pPrChange w:id="7009" w:author="Ashwani Prabhakar" w:date="2019-07-26T18:40:00Z">
          <w:pPr>
            <w:pStyle w:val="ListParagraph"/>
            <w:numPr>
              <w:ilvl w:val="1"/>
              <w:numId w:val="62"/>
            </w:numPr>
            <w:ind w:left="2520" w:hanging="360"/>
          </w:pPr>
        </w:pPrChange>
      </w:pPr>
      <w:ins w:id="7010" w:author="Ashwani Prabhakar" w:date="2019-07-26T17:35:00Z">
        <w:r>
          <w:rPr>
            <w:noProof/>
            <w:lang w:eastAsia="en-AU"/>
          </w:rPr>
          <mc:AlternateContent>
            <mc:Choice Requires="wps">
              <w:drawing>
                <wp:anchor distT="0" distB="0" distL="114300" distR="114300" simplePos="0" relativeHeight="251658245" behindDoc="0" locked="0" layoutInCell="1" allowOverlap="1" wp14:anchorId="5B304B05" wp14:editId="5AA4E84D">
                  <wp:simplePos x="0" y="0"/>
                  <wp:positionH relativeFrom="column">
                    <wp:posOffset>306705</wp:posOffset>
                  </wp:positionH>
                  <wp:positionV relativeFrom="paragraph">
                    <wp:posOffset>1901190</wp:posOffset>
                  </wp:positionV>
                  <wp:extent cx="538861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1D688050" w14:textId="48A63AA3" w:rsidR="00835583" w:rsidRPr="001042D5" w:rsidRDefault="00835583">
                              <w:pPr>
                                <w:pStyle w:val="Caption"/>
                                <w:jc w:val="center"/>
                                <w:rPr>
                                  <w:noProof/>
                                </w:rPr>
                                <w:pPrChange w:id="7011" w:author="Ashwani Prabhakar" w:date="2019-07-26T17:35:00Z">
                                  <w:pPr/>
                                </w:pPrChange>
                              </w:pPr>
                              <w:bookmarkStart w:id="7012" w:name="_Ref15054976"/>
                              <w:bookmarkStart w:id="7013" w:name="_Toc15299709"/>
                              <w:bookmarkStart w:id="7014" w:name="_Toc15328545"/>
                              <w:bookmarkStart w:id="7015" w:name="_Toc15369132"/>
                              <w:ins w:id="7016" w:author="Ashwani Prabhakar" w:date="2019-07-26T17:35:00Z">
                                <w:r>
                                  <w:t xml:space="preserve">Figure </w:t>
                                </w:r>
                                <w:r>
                                  <w:fldChar w:fldCharType="begin"/>
                                </w:r>
                                <w:r>
                                  <w:instrText xml:space="preserve"> SEQ Figure \* ARABIC </w:instrText>
                                </w:r>
                              </w:ins>
                              <w:r>
                                <w:fldChar w:fldCharType="separate"/>
                              </w:r>
                              <w:ins w:id="7017" w:author="Ashwani Prabhakar" w:date="2019-07-30T10:35:00Z">
                                <w:r>
                                  <w:rPr>
                                    <w:noProof/>
                                  </w:rPr>
                                  <w:t>19</w:t>
                                </w:r>
                              </w:ins>
                              <w:ins w:id="7018" w:author="Ashwani Prabhakar" w:date="2019-07-26T17:35:00Z">
                                <w:r>
                                  <w:fldChar w:fldCharType="end"/>
                                </w:r>
                              </w:ins>
                              <w:bookmarkEnd w:id="7012"/>
                              <w:ins w:id="7019" w:author="Jeremie Giraud" w:date="2019-07-26T18:00:00Z">
                                <w:r>
                                  <w:t>. Organisation of cluster file.</w:t>
                                </w:r>
                                <w:bookmarkEnd w:id="7013"/>
                                <w:bookmarkEnd w:id="7014"/>
                                <w:bookmarkEnd w:id="7015"/>
                                <w:r>
                                  <w:t xml:space="preserve">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304B05" id="_x0000_t202" coordsize="21600,21600" o:spt="202" path="m,l,21600r21600,l21600,xe">
                  <v:stroke joinstyle="miter"/>
                  <v:path gradientshapeok="t" o:connecttype="rect"/>
                </v:shapetype>
                <v:shape id="Text Box 61" o:spid="_x0000_s1026" type="#_x0000_t202" style="position:absolute;margin-left:24.15pt;margin-top:149.7pt;width:424.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" stroked="f">
                  <v:textbox style="mso-fit-shape-to-text:t" inset="0,0,0,0">
                    <w:txbxContent>
                      <w:p w14:paraId="1D688050" w14:textId="48A63AA3" w:rsidR="00835583" w:rsidRPr="001042D5" w:rsidRDefault="00835583">
                        <w:pPr>
                          <w:pStyle w:val="Caption"/>
                          <w:jc w:val="center"/>
                          <w:rPr>
                            <w:noProof/>
                          </w:rPr>
                          <w:pPrChange w:id="7031" w:author="Ashwani Prabhakar" w:date="2019-07-26T17:35:00Z">
                            <w:pPr/>
                          </w:pPrChange>
                        </w:pPr>
                        <w:bookmarkStart w:id="7032" w:name="_Ref15054976"/>
                        <w:bookmarkStart w:id="7033" w:name="_Toc15299709"/>
                        <w:bookmarkStart w:id="7034" w:name="_Toc15328545"/>
                        <w:bookmarkStart w:id="7035" w:name="_Toc15369132"/>
                        <w:ins w:id="7036" w:author="Ashwani Prabhakar" w:date="2019-07-26T17:35:00Z">
                          <w:r>
                            <w:t xml:space="preserve">Figure </w:t>
                          </w:r>
                          <w:r>
                            <w:fldChar w:fldCharType="begin"/>
                          </w:r>
                          <w:r>
                            <w:instrText xml:space="preserve"> SEQ Figure \* ARABIC </w:instrText>
                          </w:r>
                        </w:ins>
                        <w:r>
                          <w:fldChar w:fldCharType="separate"/>
                        </w:r>
                        <w:ins w:id="7037" w:author="Ashwani Prabhakar" w:date="2019-07-30T10:35:00Z">
                          <w:r>
                            <w:rPr>
                              <w:noProof/>
                            </w:rPr>
                            <w:t>19</w:t>
                          </w:r>
                        </w:ins>
                        <w:ins w:id="7038" w:author="Ashwani Prabhakar" w:date="2019-07-26T17:35:00Z">
                          <w:r>
                            <w:fldChar w:fldCharType="end"/>
                          </w:r>
                        </w:ins>
                        <w:bookmarkEnd w:id="7032"/>
                        <w:ins w:id="7039" w:author="Jeremie Giraud" w:date="2019-07-26T18:00:00Z">
                          <w:r>
                            <w:t>. Organisation of cluster file.</w:t>
                          </w:r>
                          <w:bookmarkEnd w:id="7033"/>
                          <w:bookmarkEnd w:id="7034"/>
                          <w:bookmarkEnd w:id="7035"/>
                          <w:r>
                            <w:t xml:space="preserve"> </w:t>
                          </w:r>
                        </w:ins>
                      </w:p>
                    </w:txbxContent>
                  </v:textbox>
                  <w10:wrap type="square"/>
                </v:shape>
              </w:pict>
            </mc:Fallback>
          </mc:AlternateContent>
        </w:r>
      </w:ins>
      <w:commentRangeStart w:id="7020"/>
      <w:ins w:id="7021" w:author="Ashwani Prabhakar" w:date="2019-07-17T17:39:00Z">
        <w:r w:rsidR="00E645A5">
          <w:rPr>
            <w:noProof/>
            <w:lang w:eastAsia="en-AU"/>
          </w:rPr>
          <w:drawing>
            <wp:anchor distT="0" distB="0" distL="114300" distR="114300" simplePos="0" relativeHeight="251658244" behindDoc="0" locked="0" layoutInCell="1" allowOverlap="1" wp14:anchorId="1F1642B4" wp14:editId="0C0DA34D">
              <wp:simplePos x="0" y="0"/>
              <wp:positionH relativeFrom="column">
                <wp:posOffset>307086</wp:posOffset>
              </wp:positionH>
              <wp:positionV relativeFrom="paragraph">
                <wp:posOffset>230200</wp:posOffset>
              </wp:positionV>
              <wp:extent cx="5388610" cy="1614170"/>
              <wp:effectExtent l="0" t="0" r="254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8610" cy="1614170"/>
                      </a:xfrm>
                      <a:prstGeom prst="rect">
                        <a:avLst/>
                      </a:prstGeom>
                    </pic:spPr>
                  </pic:pic>
                </a:graphicData>
              </a:graphic>
              <wp14:sizeRelH relativeFrom="page">
                <wp14:pctWidth>0</wp14:pctWidth>
              </wp14:sizeRelH>
              <wp14:sizeRelV relativeFrom="page">
                <wp14:pctHeight>0</wp14:pctHeight>
              </wp14:sizeRelV>
            </wp:anchor>
          </w:drawing>
        </w:r>
      </w:ins>
      <w:commentRangeEnd w:id="7020"/>
      <w:r w:rsidR="00586B5B">
        <w:rPr>
          <w:rStyle w:val="CommentReference"/>
        </w:rPr>
        <w:commentReference w:id="7020"/>
      </w:r>
    </w:p>
    <w:p w14:paraId="05BE5F81" w14:textId="77777777" w:rsidR="003D5D15" w:rsidRDefault="003D5D15">
      <w:pPr>
        <w:pStyle w:val="ListParagraph"/>
        <w:ind w:left="2520"/>
        <w:rPr>
          <w:ins w:id="7022" w:author="Ashwani Prabhakar" w:date="2019-07-17T16:00:00Z"/>
        </w:rPr>
        <w:pPrChange w:id="7023" w:author="Ashwani Prabhakar" w:date="2019-07-17T17:39:00Z">
          <w:pPr>
            <w:pStyle w:val="ListParagraph"/>
            <w:numPr>
              <w:ilvl w:val="1"/>
              <w:numId w:val="62"/>
            </w:numPr>
            <w:ind w:left="2520" w:hanging="360"/>
          </w:pPr>
        </w:pPrChange>
      </w:pPr>
    </w:p>
    <w:p w14:paraId="45D1E6E5" w14:textId="77777777" w:rsidR="00324BDA" w:rsidRDefault="005F7F14">
      <w:pPr>
        <w:pStyle w:val="ListParagraph"/>
        <w:numPr>
          <w:ilvl w:val="0"/>
          <w:numId w:val="142"/>
        </w:numPr>
        <w:rPr>
          <w:ins w:id="7024" w:author="Ashwani Prabhakar" w:date="2019-07-26T17:36:00Z"/>
        </w:rPr>
        <w:pPrChange w:id="7025" w:author="Ashwani Prabhakar" w:date="2019-07-26T17:36:00Z">
          <w:pPr>
            <w:pStyle w:val="ListParagraph"/>
            <w:numPr>
              <w:ilvl w:val="1"/>
              <w:numId w:val="6"/>
            </w:numPr>
            <w:ind w:left="1440" w:hanging="360"/>
          </w:pPr>
        </w:pPrChange>
      </w:pPr>
      <w:ins w:id="7026" w:author="Ashwani Prabhakar" w:date="2019-07-17T16:03:00Z">
        <w:r w:rsidRPr="005A7E00">
          <w:t>The first row represents the number of cluster</w:t>
        </w:r>
        <w:r>
          <w:t>s</w:t>
        </w:r>
      </w:ins>
      <w:ins w:id="7027" w:author="Ashwani Prabhakar" w:date="2019-07-26T17:36:00Z">
        <w:r w:rsidR="00324BDA">
          <w:t xml:space="preserve">. </w:t>
        </w:r>
      </w:ins>
    </w:p>
    <w:p w14:paraId="332AFCE0" w14:textId="6974EDC1" w:rsidR="00FA70BB" w:rsidRPr="005A7E00" w:rsidRDefault="008C53B3">
      <w:pPr>
        <w:pStyle w:val="ListParagraph"/>
        <w:pPrChange w:id="7028" w:author="Ashwani Prabhakar" w:date="2019-07-26T17:36:00Z">
          <w:pPr>
            <w:pStyle w:val="ListParagraph"/>
            <w:numPr>
              <w:ilvl w:val="1"/>
              <w:numId w:val="6"/>
            </w:numPr>
            <w:ind w:left="1440" w:hanging="360"/>
          </w:pPr>
        </w:pPrChange>
      </w:pPr>
      <w:del w:id="7029" w:author="Ashwani Prabhakar" w:date="2019-07-17T16:00:00Z">
        <w:r w:rsidRPr="005A7E00" w:rsidDel="00FA70BB">
          <w:delText>The first row represents the number of cluster</w:delText>
        </w:r>
        <w:r w:rsidDel="00FA70BB">
          <w:delText>s</w:delText>
        </w:r>
      </w:del>
    </w:p>
    <w:p w14:paraId="793FDEA2" w14:textId="4810C552" w:rsidR="00324BDA" w:rsidRDefault="003D5D15">
      <w:pPr>
        <w:pStyle w:val="ListParagraph"/>
        <w:numPr>
          <w:ilvl w:val="0"/>
          <w:numId w:val="142"/>
        </w:numPr>
        <w:rPr>
          <w:ins w:id="7030" w:author="Ashwani Prabhakar" w:date="2019-07-26T17:36:00Z"/>
        </w:rPr>
        <w:pPrChange w:id="7031" w:author="Ashwani Prabhakar" w:date="2019-07-26T17:36:00Z">
          <w:pPr>
            <w:pStyle w:val="ListParagraph"/>
            <w:numPr>
              <w:ilvl w:val="1"/>
              <w:numId w:val="6"/>
            </w:numPr>
            <w:ind w:left="1440" w:hanging="360"/>
          </w:pPr>
        </w:pPrChange>
      </w:pPr>
      <w:ins w:id="7032" w:author="Ashwani Prabhakar" w:date="2019-07-17T17:43:00Z">
        <w:r>
          <w:t xml:space="preserve">From second row onwards, </w:t>
        </w:r>
      </w:ins>
      <w:del w:id="7033" w:author="Ashwani Prabhakar" w:date="2019-07-17T17:43:00Z">
        <w:r w:rsidR="008C53B3" w:rsidRPr="00BF36F7" w:rsidDel="003D5D15">
          <w:delText>T</w:delText>
        </w:r>
      </w:del>
      <w:ins w:id="7034" w:author="Ashwani Prabhakar" w:date="2019-07-17T17:43:00Z">
        <w:r>
          <w:t>t</w:t>
        </w:r>
      </w:ins>
      <w:r w:rsidR="008C53B3" w:rsidRPr="00BF36F7">
        <w:t xml:space="preserve">he five columns </w:t>
      </w:r>
      <w:ins w:id="7035" w:author="Ashwani Prabhakar" w:date="2019-07-17T17:43:00Z">
        <w:r>
          <w:t>represent</w:t>
        </w:r>
      </w:ins>
      <w:del w:id="7036" w:author="Ashwani Prabhakar" w:date="2019-07-17T17:43:00Z">
        <w:r w:rsidR="008C53B3" w:rsidRPr="00BF36F7" w:rsidDel="003D5D15">
          <w:delText>are representing</w:delText>
        </w:r>
      </w:del>
      <w:r w:rsidR="008C53B3" w:rsidRPr="00BF36F7">
        <w:t xml:space="preserve"> </w:t>
      </w:r>
      <w:del w:id="7037" w:author="Ashwani Prabhakar" w:date="2019-07-17T15:59:00Z">
        <w:r w:rsidR="008C53B3" w:rsidRPr="00BF36F7" w:rsidDel="00FA70BB">
          <w:delText xml:space="preserve">Weight </w:delText>
        </w:r>
      </w:del>
      <w:r w:rsidR="008C53B3" w:rsidRPr="00BF36F7">
        <w:t>cluster</w:t>
      </w:r>
      <w:ins w:id="7038" w:author="Ashwani Prabhakar" w:date="2019-07-17T15:59:00Z">
        <w:r w:rsidR="00FA70BB">
          <w:t xml:space="preserve"> weight</w:t>
        </w:r>
      </w:ins>
      <w:r w:rsidR="008C53B3" w:rsidRPr="00BF36F7">
        <w:t>, mean density contrast, standard deviation, mean mag</w:t>
      </w:r>
      <w:ins w:id="7039" w:author="Ashwani Prabhakar" w:date="2019-07-17T15:59:00Z">
        <w:r w:rsidR="00FA70BB">
          <w:t>netic</w:t>
        </w:r>
      </w:ins>
      <w:r w:rsidR="008C53B3" w:rsidRPr="00BF36F7">
        <w:t xml:space="preserve"> susceptibility, standard deviation</w:t>
      </w:r>
      <w:ins w:id="7040" w:author="Ashwani Prabhakar" w:date="2019-07-17T16:00:00Z">
        <w:r w:rsidR="00FA70BB">
          <w:t xml:space="preserve"> and </w:t>
        </w:r>
      </w:ins>
      <w:del w:id="7041" w:author="Ashwani Prabhakar" w:date="2019-07-17T16:00:00Z">
        <w:r w:rsidR="008C53B3" w:rsidRPr="00BF36F7" w:rsidDel="00FA70BB">
          <w:delText xml:space="preserve">, </w:delText>
        </w:r>
      </w:del>
      <w:r w:rsidR="008C53B3" w:rsidRPr="00BF36F7">
        <w:t>correlation</w:t>
      </w:r>
      <w:ins w:id="7042" w:author="Ashwani Prabhakar" w:date="2019-07-17T16:00:00Z">
        <w:r w:rsidR="00FA70BB">
          <w:t xml:space="preserve"> respectively</w:t>
        </w:r>
      </w:ins>
      <w:ins w:id="7043" w:author="Ashwani Prabhakar" w:date="2019-07-17T17:43:00Z">
        <w:r>
          <w:t xml:space="preserve"> as shown in </w:t>
        </w:r>
      </w:ins>
      <w:ins w:id="7044" w:author="Ashwani Prabhakar" w:date="2019-07-17T17:44:00Z">
        <w:r>
          <w:t xml:space="preserve">the </w:t>
        </w:r>
      </w:ins>
      <w:ins w:id="7045" w:author="Ashwani Prabhakar" w:date="2019-07-26T17:37:00Z">
        <w:r w:rsidR="00324BDA">
          <w:fldChar w:fldCharType="begin"/>
        </w:r>
        <w:r w:rsidR="00324BDA">
          <w:instrText xml:space="preserve"> REF _Ref15055052 \h </w:instrText>
        </w:r>
      </w:ins>
      <w:r w:rsidR="00324BDA">
        <w:fldChar w:fldCharType="separate"/>
      </w:r>
      <w:ins w:id="7046" w:author="Jeremie Giraud" w:date="2019-08-08T12:43:00Z">
        <w:r w:rsidR="007D2A24">
          <w:t xml:space="preserve">Figure </w:t>
        </w:r>
        <w:r w:rsidR="007D2A24">
          <w:rPr>
            <w:noProof/>
          </w:rPr>
          <w:t>20</w:t>
        </w:r>
      </w:ins>
      <w:ins w:id="7047" w:author="Ashwani Prabhakar" w:date="2019-07-26T17:37:00Z">
        <w:r w:rsidR="00324BDA">
          <w:fldChar w:fldCharType="end"/>
        </w:r>
        <w:r w:rsidR="00324BDA">
          <w:t>.</w:t>
        </w:r>
      </w:ins>
    </w:p>
    <w:p w14:paraId="5FE96476" w14:textId="77777777" w:rsidR="00324BDA" w:rsidRDefault="00324BDA">
      <w:pPr>
        <w:pStyle w:val="ListParagraph"/>
        <w:rPr>
          <w:ins w:id="7048" w:author="Ashwani Prabhakar" w:date="2019-07-26T17:36:00Z"/>
        </w:rPr>
        <w:pPrChange w:id="7049" w:author="Ashwani Prabhakar" w:date="2019-07-26T17:36:00Z">
          <w:pPr>
            <w:pStyle w:val="ListParagraph"/>
            <w:numPr>
              <w:numId w:val="142"/>
            </w:numPr>
            <w:ind w:hanging="360"/>
          </w:pPr>
        </w:pPrChange>
      </w:pPr>
    </w:p>
    <w:p w14:paraId="71D45DC9" w14:textId="77777777" w:rsidR="00324BDA" w:rsidRDefault="00324BDA">
      <w:pPr>
        <w:pStyle w:val="ListParagraph"/>
        <w:rPr>
          <w:ins w:id="7050" w:author="Ashwani Prabhakar" w:date="2019-07-26T17:36:00Z"/>
        </w:rPr>
        <w:pPrChange w:id="7051" w:author="Ashwani Prabhakar" w:date="2019-07-26T17:36:00Z">
          <w:pPr>
            <w:pStyle w:val="ListParagraph"/>
            <w:numPr>
              <w:ilvl w:val="1"/>
              <w:numId w:val="6"/>
            </w:numPr>
            <w:ind w:left="1440" w:hanging="360"/>
          </w:pPr>
        </w:pPrChange>
      </w:pPr>
    </w:p>
    <w:p w14:paraId="19026B26" w14:textId="77777777" w:rsidR="00324BDA" w:rsidRDefault="00B953A8">
      <w:pPr>
        <w:jc w:val="center"/>
        <w:rPr>
          <w:ins w:id="7052" w:author="Ashwani Prabhakar" w:date="2019-07-26T17:37:00Z"/>
        </w:rPr>
        <w:pPrChange w:id="7053" w:author="Ashwani Prabhakar" w:date="2019-07-29T18:28:00Z">
          <w:pPr>
            <w:pStyle w:val="ListParagraph"/>
            <w:jc w:val="center"/>
          </w:pPr>
        </w:pPrChange>
      </w:pPr>
      <w:ins w:id="7054" w:author="Ashwani Prabhakar" w:date="2019-07-17T17:40:00Z">
        <w:r w:rsidRPr="005A7E00">
          <w:rPr>
            <w:noProof/>
            <w:lang w:eastAsia="en-AU"/>
          </w:rPr>
          <w:drawing>
            <wp:inline distT="0" distB="0" distL="0" distR="0" wp14:anchorId="5AEB2E82" wp14:editId="3ED7EA2E">
              <wp:extent cx="3042745" cy="1364853"/>
              <wp:effectExtent l="0" t="0" r="57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2819" cy="1373858"/>
                      </a:xfrm>
                      <a:prstGeom prst="rect">
                        <a:avLst/>
                      </a:prstGeom>
                    </pic:spPr>
                  </pic:pic>
                </a:graphicData>
              </a:graphic>
            </wp:inline>
          </w:drawing>
        </w:r>
      </w:ins>
    </w:p>
    <w:p w14:paraId="6F46B177" w14:textId="50B12566" w:rsidR="00324BDA" w:rsidRDefault="00324BDA">
      <w:pPr>
        <w:pStyle w:val="Caption"/>
        <w:jc w:val="center"/>
        <w:rPr>
          <w:ins w:id="7055" w:author="Ashwani Prabhakar" w:date="2019-07-26T17:37:00Z"/>
        </w:rPr>
        <w:pPrChange w:id="7056" w:author="Ashwani Prabhakar" w:date="2019-07-26T17:37:00Z">
          <w:pPr>
            <w:pStyle w:val="Caption"/>
          </w:pPr>
        </w:pPrChange>
      </w:pPr>
      <w:bookmarkStart w:id="7057" w:name="_Ref15055052"/>
      <w:bookmarkStart w:id="7058" w:name="_Toc15299710"/>
      <w:bookmarkStart w:id="7059" w:name="_Toc15328546"/>
      <w:bookmarkStart w:id="7060" w:name="_Toc15369133"/>
      <w:ins w:id="7061" w:author="Ashwani Prabhakar" w:date="2019-07-26T17:37:00Z">
        <w:r>
          <w:t xml:space="preserve">Figure </w:t>
        </w:r>
        <w:r>
          <w:fldChar w:fldCharType="begin"/>
        </w:r>
        <w:r>
          <w:instrText xml:space="preserve"> SEQ Figure \* ARABIC </w:instrText>
        </w:r>
      </w:ins>
      <w:r>
        <w:fldChar w:fldCharType="separate"/>
      </w:r>
      <w:ins w:id="7062" w:author="Jeremie Giraud" w:date="2019-08-08T12:43:00Z">
        <w:r w:rsidR="007D2A24">
          <w:rPr>
            <w:noProof/>
          </w:rPr>
          <w:t>20</w:t>
        </w:r>
      </w:ins>
      <w:ins w:id="7063" w:author="Ashwani Prabhakar" w:date="2019-07-26T17:37:00Z">
        <w:r>
          <w:fldChar w:fldCharType="end"/>
        </w:r>
      </w:ins>
      <w:bookmarkEnd w:id="7057"/>
      <w:ins w:id="7064" w:author="Jeremie Giraud" w:date="2019-07-26T18:00:00Z">
        <w:r w:rsidR="00526B6F">
          <w:t>. Example of cluster file.</w:t>
        </w:r>
        <w:bookmarkEnd w:id="7058"/>
        <w:bookmarkEnd w:id="7059"/>
        <w:bookmarkEnd w:id="7060"/>
        <w:r w:rsidR="00526B6F">
          <w:t xml:space="preserve"> </w:t>
        </w:r>
      </w:ins>
    </w:p>
    <w:p w14:paraId="5CCBDF45" w14:textId="5705EA82" w:rsidR="00B953A8" w:rsidRDefault="00B953A8">
      <w:pPr>
        <w:pStyle w:val="ListParagraph"/>
        <w:jc w:val="center"/>
        <w:rPr>
          <w:ins w:id="7065" w:author="Ashwani Prabhakar" w:date="2019-07-17T17:50:00Z"/>
        </w:rPr>
        <w:pPrChange w:id="7066" w:author="Ashwani Prabhakar" w:date="2019-07-26T17:37:00Z">
          <w:pPr>
            <w:pStyle w:val="ListParagraph"/>
            <w:numPr>
              <w:ilvl w:val="1"/>
              <w:numId w:val="6"/>
            </w:numPr>
            <w:ind w:left="1440" w:hanging="360"/>
          </w:pPr>
        </w:pPrChange>
      </w:pPr>
    </w:p>
    <w:p w14:paraId="30032734" w14:textId="6207597C" w:rsidR="009E37C9" w:rsidRPr="008F44EF" w:rsidRDefault="00B953A8">
      <w:pPr>
        <w:pStyle w:val="ListParagraph"/>
        <w:numPr>
          <w:ilvl w:val="0"/>
          <w:numId w:val="142"/>
        </w:numPr>
        <w:rPr>
          <w:ins w:id="7067" w:author="Jeremie Giraud" w:date="2019-07-23T18:21:00Z"/>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Change w:id="7068" w:author="Ashwani Prabhakar" w:date="2019-07-29T17:49:00Z">
            <w:rPr>
              <w:ins w:id="7069" w:author="Jeremie Giraud" w:date="2019-07-23T18:21:00Z"/>
              <w:snapToGrid w:val="0"/>
              <w:w w:val="0"/>
              <w:u w:color="000000"/>
              <w:bdr w:val="none" w:sz="0" w:space="0" w:color="000000"/>
              <w:shd w:val="clear" w:color="000000" w:fill="000000"/>
            </w:rPr>
          </w:rPrChange>
        </w:rPr>
        <w:pPrChange w:id="7070" w:author="Ashwani Prabhakar" w:date="2019-07-29T17:49:00Z">
          <w:pPr>
            <w:pStyle w:val="ListParagraph"/>
            <w:numPr>
              <w:numId w:val="62"/>
            </w:numPr>
            <w:ind w:left="2520" w:hanging="360"/>
          </w:pPr>
        </w:pPrChange>
      </w:pPr>
      <w:ins w:id="7071" w:author="Ashwani Prabhakar" w:date="2019-07-17T17:51:00Z">
        <w:r>
          <w:t>Example input file for Cluster File in Parfil</w:t>
        </w:r>
        <w:r w:rsidR="00324BDA">
          <w:t>e (Parameter File) is shown</w:t>
        </w:r>
        <w:r>
          <w:t xml:space="preserve"> below </w:t>
        </w:r>
      </w:ins>
      <w:ins w:id="7072" w:author="Ashwani Prabhakar" w:date="2019-07-17T17:54:00Z">
        <w:r>
          <w:t xml:space="preserve">in </w:t>
        </w:r>
      </w:ins>
      <w:ins w:id="7073" w:author="Ashwani Prabhakar" w:date="2019-07-26T17:37:00Z">
        <w:r w:rsidR="00324BDA">
          <w:t xml:space="preserve">the </w:t>
        </w:r>
      </w:ins>
      <w:ins w:id="7074" w:author="Ashwani Prabhakar" w:date="2019-07-26T17:39:00Z">
        <w:r w:rsidR="00F25067">
          <w:fldChar w:fldCharType="begin"/>
        </w:r>
        <w:r w:rsidR="00F25067">
          <w:instrText xml:space="preserve"> REF _Ref15055174 \h </w:instrText>
        </w:r>
      </w:ins>
      <w:r w:rsidR="00290168">
        <w:instrText xml:space="preserve"> \* MERGEFORMAT </w:instrText>
      </w:r>
      <w:r w:rsidR="00F25067">
        <w:fldChar w:fldCharType="separate"/>
      </w:r>
      <w:ins w:id="7075" w:author="Jeremie Giraud" w:date="2019-08-08T12:43:00Z">
        <w:r w:rsidR="007D2A24">
          <w:t xml:space="preserve">Figure </w:t>
        </w:r>
        <w:r w:rsidR="007D2A24">
          <w:rPr>
            <w:noProof/>
          </w:rPr>
          <w:t>21</w:t>
        </w:r>
      </w:ins>
      <w:ins w:id="7076" w:author="Ashwani Prabhakar" w:date="2019-07-26T17:39:00Z">
        <w:r w:rsidR="00F25067">
          <w:fldChar w:fldCharType="end"/>
        </w:r>
        <w:r w:rsidR="00F25067">
          <w:t>.</w:t>
        </w:r>
      </w:ins>
      <w:ins w:id="7077" w:author="Jeremie Giraud" w:date="2019-07-23T18:22:00Z">
        <w:del w:id="7078" w:author="Ashwani Prabhakar" w:date="2019-07-26T17:37:00Z">
          <w:r w:rsidR="009E37C9" w:rsidDel="00324BDA">
            <w:delText>7</w:delText>
          </w:r>
        </w:del>
      </w:ins>
      <w:ins w:id="7079" w:author="Ashwani Prabhakar" w:date="2019-07-17T17:54:00Z">
        <w:del w:id="7080" w:author="Jeremie Giraud" w:date="2019-07-23T18:22:00Z">
          <w:r w:rsidDel="009E37C9">
            <w:delText>7</w:delText>
          </w:r>
        </w:del>
      </w:ins>
    </w:p>
    <w:p w14:paraId="6320E2C1" w14:textId="77777777" w:rsidR="009E37C9" w:rsidRPr="00CC00B4" w:rsidRDefault="009E37C9">
      <w:pPr>
        <w:pStyle w:val="ListParagraph"/>
        <w:ind w:left="2520"/>
        <w:rPr>
          <w:ins w:id="7081" w:author="Ashwani Prabhakar" w:date="2019-07-17T18:01:00Z"/>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Change w:id="7082" w:author="Ashwani Prabhakar" w:date="2019-07-17T18:01:00Z">
            <w:rPr>
              <w:ins w:id="7083" w:author="Ashwani Prabhakar" w:date="2019-07-17T18:01:00Z"/>
            </w:rPr>
          </w:rPrChange>
        </w:rPr>
        <w:pPrChange w:id="7084" w:author="Jeremie Giraud" w:date="2019-07-23T18:21:00Z">
          <w:pPr>
            <w:pStyle w:val="ListParagraph"/>
            <w:numPr>
              <w:numId w:val="62"/>
            </w:numPr>
            <w:ind w:left="2520" w:hanging="360"/>
          </w:pPr>
        </w:pPrChange>
      </w:pPr>
    </w:p>
    <w:p w14:paraId="48164B14" w14:textId="77777777" w:rsidR="00F25067" w:rsidRDefault="009E37C9">
      <w:pPr>
        <w:jc w:val="center"/>
        <w:rPr>
          <w:ins w:id="7085" w:author="Ashwani Prabhakar" w:date="2019-07-26T17:38:00Z"/>
        </w:rPr>
        <w:pPrChange w:id="7086" w:author="Ashwani Prabhakar" w:date="2019-07-29T18:28:00Z">
          <w:pPr>
            <w:pStyle w:val="ListParagraph"/>
            <w:numPr>
              <w:numId w:val="62"/>
            </w:numPr>
            <w:ind w:left="2520" w:hanging="360"/>
            <w:jc w:val="center"/>
          </w:pPr>
        </w:pPrChange>
      </w:pPr>
      <w:ins w:id="7087" w:author="Ashwani Prabhakar" w:date="2019-07-17T18:01:00Z">
        <w:r w:rsidRPr="00B953A8">
          <w:rPr>
            <w:noProof/>
            <w:lang w:eastAsia="en-AU"/>
          </w:rPr>
          <w:drawing>
            <wp:inline distT="0" distB="0" distL="0" distR="0" wp14:anchorId="4FDE4D5F" wp14:editId="017FE7C0">
              <wp:extent cx="4810539" cy="882612"/>
              <wp:effectExtent l="0" t="0" r="0" b="0"/>
              <wp:docPr id="55" name="Picture 55" descr="C:\TOMOFASTx\documentation\input for cluster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OMOFASTx\documentation\input for cluster fil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2311" cy="890276"/>
                      </a:xfrm>
                      <a:prstGeom prst="rect">
                        <a:avLst/>
                      </a:prstGeom>
                      <a:noFill/>
                      <a:ln>
                        <a:noFill/>
                      </a:ln>
                    </pic:spPr>
                  </pic:pic>
                </a:graphicData>
              </a:graphic>
            </wp:inline>
          </w:drawing>
        </w:r>
      </w:ins>
    </w:p>
    <w:p w14:paraId="59ABC06B" w14:textId="315C1A62" w:rsidR="008F44EF" w:rsidRDefault="00F25067" w:rsidP="008F44EF">
      <w:pPr>
        <w:pStyle w:val="Caption"/>
        <w:jc w:val="center"/>
        <w:rPr>
          <w:ins w:id="7088" w:author="Ashwani Prabhakar" w:date="2019-07-29T17:50:00Z"/>
        </w:rPr>
      </w:pPr>
      <w:bookmarkStart w:id="7089" w:name="_Toc15299711"/>
      <w:bookmarkStart w:id="7090" w:name="_Ref15055174"/>
      <w:bookmarkStart w:id="7091" w:name="_Toc15328547"/>
      <w:bookmarkStart w:id="7092" w:name="_Toc15369134"/>
      <w:ins w:id="7093" w:author="Ashwani Prabhakar" w:date="2019-07-26T17:38:00Z">
        <w:r>
          <w:t xml:space="preserve">Figure </w:t>
        </w:r>
        <w:r>
          <w:fldChar w:fldCharType="begin"/>
        </w:r>
        <w:r>
          <w:instrText xml:space="preserve"> SEQ Figure \* ARABIC </w:instrText>
        </w:r>
      </w:ins>
      <w:r>
        <w:fldChar w:fldCharType="separate"/>
      </w:r>
      <w:ins w:id="7094" w:author="Jeremie Giraud" w:date="2019-08-08T12:43:00Z">
        <w:r w:rsidR="007D2A24">
          <w:rPr>
            <w:noProof/>
          </w:rPr>
          <w:t>21</w:t>
        </w:r>
      </w:ins>
      <w:bookmarkEnd w:id="7089"/>
      <w:ins w:id="7095" w:author="Ashwani Prabhakar" w:date="2019-07-26T17:38:00Z">
        <w:r>
          <w:fldChar w:fldCharType="end"/>
        </w:r>
      </w:ins>
      <w:bookmarkEnd w:id="7090"/>
      <w:ins w:id="7096" w:author="Ashwani Prabhakar" w:date="2019-07-29T17:49:00Z">
        <w:r w:rsidR="008F44EF">
          <w:t xml:space="preserve"> </w:t>
        </w:r>
      </w:ins>
      <w:ins w:id="7097" w:author="Ashwani Prabhakar" w:date="2019-07-29T17:50:00Z">
        <w:r w:rsidR="008F44EF">
          <w:t>Location of Cluster input parameter in Parfile (Parameter file)</w:t>
        </w:r>
        <w:bookmarkEnd w:id="7091"/>
        <w:bookmarkEnd w:id="7092"/>
      </w:ins>
    </w:p>
    <w:p w14:paraId="5B7FCF5F" w14:textId="5C7EC2A4" w:rsidR="00F25067" w:rsidRDefault="00F25067">
      <w:pPr>
        <w:pStyle w:val="Caption"/>
        <w:jc w:val="center"/>
        <w:rPr>
          <w:ins w:id="7098" w:author="Ashwani Prabhakar" w:date="2019-07-26T17:38:00Z"/>
        </w:rPr>
        <w:pPrChange w:id="7099" w:author="Ashwani Prabhakar" w:date="2019-07-26T17:38:00Z">
          <w:pPr>
            <w:pStyle w:val="Caption"/>
          </w:pPr>
        </w:pPrChange>
      </w:pPr>
    </w:p>
    <w:p w14:paraId="1A561E7E" w14:textId="39E2AD11" w:rsidR="00CC00B4" w:rsidRPr="00CC00B4" w:rsidRDefault="00CC00B4">
      <w:pPr>
        <w:pStyle w:val="ListParagraph"/>
        <w:numPr>
          <w:ilvl w:val="0"/>
          <w:numId w:val="62"/>
        </w:numPr>
        <w:jc w:val="center"/>
        <w:rPr>
          <w:ins w:id="7100" w:author="Ashwani Prabhakar" w:date="2019-07-17T18:01:00Z"/>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Change w:id="7101" w:author="Ashwani Prabhakar" w:date="2019-07-17T18:01:00Z">
            <w:rPr>
              <w:ins w:id="7102" w:author="Ashwani Prabhakar" w:date="2019-07-17T18:01:00Z"/>
            </w:rPr>
          </w:rPrChange>
        </w:rPr>
        <w:pPrChange w:id="7103" w:author="Ashwani Prabhakar" w:date="2019-07-26T17:38:00Z">
          <w:pPr>
            <w:pStyle w:val="ListParagraph"/>
            <w:numPr>
              <w:ilvl w:val="1"/>
              <w:numId w:val="6"/>
            </w:numPr>
            <w:ind w:left="1440" w:hanging="360"/>
          </w:pPr>
        </w:pPrChange>
      </w:pPr>
    </w:p>
    <w:p w14:paraId="031914C1" w14:textId="160DE21C" w:rsidR="008C53B3" w:rsidRPr="00CC00B4" w:rsidRDefault="003D5D15">
      <w:pPr>
        <w:pStyle w:val="ListParagraph"/>
        <w:numPr>
          <w:ilvl w:val="6"/>
          <w:numId w:val="62"/>
        </w:num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Change w:id="7104" w:author="Ashwani Prabhakar" w:date="2019-07-17T18:01:00Z">
            <w:rPr/>
          </w:rPrChange>
        </w:rPr>
        <w:pPrChange w:id="7105" w:author="Ashwani Prabhakar" w:date="2019-07-17T18:01:00Z">
          <w:pPr>
            <w:pStyle w:val="ListParagraph"/>
            <w:numPr>
              <w:ilvl w:val="1"/>
              <w:numId w:val="6"/>
            </w:numPr>
            <w:ind w:left="1440" w:hanging="360"/>
          </w:pPr>
        </w:pPrChange>
      </w:pPr>
      <w:moveToRangeStart w:id="7106" w:author="Ashwani Prabhakar" w:date="2019-07-17T17:40:00Z" w:name="move14277629"/>
      <w:moveTo w:id="7107" w:author="Ashwani Prabhakar" w:date="2019-07-17T17:40:00Z">
        <w:del w:id="7108" w:author="Ashwani Prabhakar" w:date="2019-07-17T17:44:00Z">
          <w:r w:rsidRPr="005A7E00" w:rsidDel="003D5D15">
            <w:rPr>
              <w:noProof/>
              <w:lang w:eastAsia="en-AU"/>
            </w:rPr>
            <w:drawing>
              <wp:inline distT="0" distB="0" distL="0" distR="0" wp14:anchorId="1930A807" wp14:editId="2B133010">
                <wp:extent cx="3767138" cy="1689786"/>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2903" cy="1696858"/>
                        </a:xfrm>
                        <a:prstGeom prst="rect">
                          <a:avLst/>
                        </a:prstGeom>
                      </pic:spPr>
                    </pic:pic>
                  </a:graphicData>
                </a:graphic>
              </wp:inline>
            </w:drawing>
          </w:r>
        </w:del>
      </w:moveTo>
      <w:moveToRangeEnd w:id="7106"/>
    </w:p>
    <w:p w14:paraId="291FF2FD" w14:textId="64474371" w:rsidR="003D5D15" w:rsidRDefault="003D5D15">
      <w:pPr>
        <w:rPr>
          <w:ins w:id="7109" w:author="Ashwani Prabhakar" w:date="2019-07-17T17:46:00Z"/>
        </w:rPr>
        <w:pPrChange w:id="7110" w:author="Ashwani Prabhakar" w:date="2019-07-17T17:50:00Z">
          <w:pPr>
            <w:pStyle w:val="ListParagraph"/>
          </w:pPr>
        </w:pPrChange>
      </w:pPr>
      <w:moveFromRangeStart w:id="7111" w:author="Ashwani Prabhakar" w:date="2019-07-17T17:40:00Z" w:name="move14277629"/>
    </w:p>
    <w:p w14:paraId="743DF2CC" w14:textId="47C3B45B" w:rsidR="008C53B3" w:rsidRPr="005A7E00" w:rsidDel="00F25067" w:rsidRDefault="008C53B3">
      <w:pPr>
        <w:pStyle w:val="Heading3"/>
        <w:rPr>
          <w:del w:id="7112" w:author="Ashwani Prabhakar" w:date="2019-07-26T17:39:00Z"/>
        </w:rPr>
        <w:pPrChange w:id="7113" w:author="Ashwani Prabhakar" w:date="2019-07-17T17:49:00Z">
          <w:pPr>
            <w:pStyle w:val="ListParagraph"/>
          </w:pPr>
        </w:pPrChange>
      </w:pPr>
      <w:moveFrom w:id="7114" w:author="Ashwani Prabhakar" w:date="2019-07-17T17:40:00Z">
        <w:del w:id="7115" w:author="Ashwani Prabhakar" w:date="2019-07-17T17:49:00Z">
          <w:r w:rsidRPr="005A7E00" w:rsidDel="00B953A8">
            <w:rPr>
              <w:noProof/>
              <w:lang w:eastAsia="en-AU"/>
            </w:rPr>
            <w:lastRenderedPageBreak/>
            <w:drawing>
              <wp:inline distT="0" distB="0" distL="0" distR="0" wp14:anchorId="3A4C7EC7" wp14:editId="7BA76189">
                <wp:extent cx="3767138" cy="1689786"/>
                <wp:effectExtent l="0" t="0" r="508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2903" cy="1696858"/>
                        </a:xfrm>
                        <a:prstGeom prst="rect">
                          <a:avLst/>
                        </a:prstGeom>
                      </pic:spPr>
                    </pic:pic>
                  </a:graphicData>
                </a:graphic>
              </wp:inline>
            </w:drawing>
          </w:r>
        </w:del>
      </w:moveFrom>
      <w:moveFromRangeEnd w:id="7111"/>
    </w:p>
    <w:p w14:paraId="07986F48" w14:textId="41B74463" w:rsidR="008C53B3" w:rsidRPr="005A7E00" w:rsidDel="00F25067" w:rsidRDefault="008C53B3">
      <w:pPr>
        <w:pStyle w:val="Heading3"/>
        <w:rPr>
          <w:del w:id="7116" w:author="Ashwani Prabhakar" w:date="2019-07-26T17:39:00Z"/>
        </w:rPr>
        <w:pPrChange w:id="7117" w:author="Jeremie Giraud" w:date="2019-07-30T08:51:00Z">
          <w:pPr/>
        </w:pPrChange>
      </w:pPr>
    </w:p>
    <w:p w14:paraId="7DF1C83D" w14:textId="77777777" w:rsidR="008C53B3" w:rsidRPr="005A7E00" w:rsidRDefault="008C53B3">
      <w:pPr>
        <w:pStyle w:val="Heading3"/>
        <w:rPr>
          <w:del w:id="7118" w:author="Jeremie Giraud" w:date="2019-07-29T21:34:00Z"/>
        </w:rPr>
        <w:pPrChange w:id="7119" w:author="Jeremie Giraud" w:date="2019-07-30T08:51:00Z">
          <w:pPr/>
        </w:pPrChange>
      </w:pPr>
    </w:p>
    <w:p w14:paraId="3F9BB702" w14:textId="71B7E808" w:rsidR="008C53B3" w:rsidRPr="002548FF" w:rsidRDefault="003651F2">
      <w:pPr>
        <w:pStyle w:val="Heading3"/>
        <w:pPrChange w:id="7120" w:author="Ashwani Prabhakar" w:date="2019-07-24T17:41:00Z">
          <w:pPr>
            <w:pStyle w:val="ListParagraph"/>
            <w:numPr>
              <w:numId w:val="6"/>
            </w:numPr>
            <w:ind w:hanging="360"/>
          </w:pPr>
        </w:pPrChange>
      </w:pPr>
      <w:bookmarkStart w:id="7121" w:name="_Toc15055957"/>
      <w:bookmarkStart w:id="7122" w:name="_Toc15299773"/>
      <w:bookmarkStart w:id="7123" w:name="_Toc15328609"/>
      <w:bookmarkStart w:id="7124" w:name="_Toc16161041"/>
      <w:ins w:id="7125" w:author="Ashwani Prabhakar" w:date="2019-07-25T15:42:00Z">
        <w:r w:rsidRPr="002548FF">
          <w:rPr>
            <w:rPrChange w:id="7126" w:author="Ashwani Prabhakar" w:date="2019-07-26T17:17:00Z">
              <w:rPr>
                <w:b/>
              </w:rPr>
            </w:rPrChange>
          </w:rPr>
          <w:t xml:space="preserve">Input </w:t>
        </w:r>
      </w:ins>
      <w:r w:rsidR="008C53B3" w:rsidRPr="002548FF">
        <w:t>Model Voxet</w:t>
      </w:r>
      <w:ins w:id="7127" w:author="Ashwani Prabhakar" w:date="2019-07-25T15:42:00Z">
        <w:r w:rsidRPr="002548FF">
          <w:rPr>
            <w:rPrChange w:id="7128" w:author="Ashwani Prabhakar" w:date="2019-07-26T17:17:00Z">
              <w:rPr>
                <w:b/>
              </w:rPr>
            </w:rPrChange>
          </w:rPr>
          <w:t xml:space="preserve"> </w:t>
        </w:r>
      </w:ins>
      <w:del w:id="7129" w:author="Ashwani Prabhakar" w:date="2019-07-25T15:42:00Z">
        <w:r w:rsidR="008C53B3" w:rsidRPr="002548FF" w:rsidDel="003651F2">
          <w:delText xml:space="preserve"> </w:delText>
        </w:r>
      </w:del>
      <w:ins w:id="7130" w:author="Ashwani Prabhakar" w:date="2019-07-17T17:44:00Z">
        <w:r w:rsidR="003D5D15" w:rsidRPr="002548FF">
          <w:t>File</w:t>
        </w:r>
      </w:ins>
      <w:bookmarkEnd w:id="7121"/>
      <w:bookmarkEnd w:id="7122"/>
      <w:bookmarkEnd w:id="7123"/>
      <w:bookmarkEnd w:id="7124"/>
      <w:del w:id="7131" w:author="Ashwani Prabhakar" w:date="2019-07-17T17:44:00Z">
        <w:r w:rsidR="008C53B3" w:rsidRPr="002548FF" w:rsidDel="003D5D15">
          <w:delText>(Input file)-</w:delText>
        </w:r>
      </w:del>
    </w:p>
    <w:p w14:paraId="397AA60B" w14:textId="77777777" w:rsidR="00F25067" w:rsidRDefault="00F25067">
      <w:pPr>
        <w:rPr>
          <w:ins w:id="7132" w:author="Ashwani Prabhakar" w:date="2019-07-26T17:40:00Z"/>
        </w:rPr>
        <w:pPrChange w:id="7133" w:author="Ashwani Prabhakar" w:date="2019-07-26T17:40:00Z">
          <w:pPr>
            <w:pStyle w:val="ListParagraph"/>
            <w:numPr>
              <w:ilvl w:val="1"/>
              <w:numId w:val="6"/>
            </w:numPr>
            <w:ind w:left="1440" w:hanging="360"/>
          </w:pPr>
        </w:pPrChange>
      </w:pPr>
    </w:p>
    <w:p w14:paraId="53C8A277" w14:textId="6ABAEDFF" w:rsidR="008C53B3" w:rsidRDefault="008C53B3">
      <w:pPr>
        <w:pStyle w:val="ListParagraph"/>
        <w:numPr>
          <w:ilvl w:val="0"/>
          <w:numId w:val="144"/>
        </w:numPr>
        <w:rPr>
          <w:ins w:id="7134" w:author="Ashwani Prabhakar" w:date="2019-07-26T17:40:00Z"/>
        </w:rPr>
        <w:pPrChange w:id="7135" w:author="Ashwani Prabhakar" w:date="2019-07-26T17:40:00Z">
          <w:pPr>
            <w:pStyle w:val="ListParagraph"/>
            <w:numPr>
              <w:ilvl w:val="1"/>
              <w:numId w:val="6"/>
            </w:numPr>
            <w:ind w:left="1440" w:hanging="360"/>
          </w:pPr>
        </w:pPrChange>
      </w:pPr>
      <w:r w:rsidRPr="00AD66B2">
        <w:t>The first row represents the number of cells</w:t>
      </w:r>
    </w:p>
    <w:p w14:paraId="204934A4" w14:textId="77777777" w:rsidR="00F25067" w:rsidRPr="00AD66B2" w:rsidRDefault="00F25067">
      <w:pPr>
        <w:pStyle w:val="ListParagraph"/>
        <w:pPrChange w:id="7136" w:author="Ashwani Prabhakar" w:date="2019-07-26T17:40:00Z">
          <w:pPr>
            <w:pStyle w:val="ListParagraph"/>
            <w:numPr>
              <w:ilvl w:val="1"/>
              <w:numId w:val="6"/>
            </w:numPr>
            <w:ind w:left="1440" w:hanging="360"/>
          </w:pPr>
        </w:pPrChange>
      </w:pPr>
    </w:p>
    <w:p w14:paraId="410FDD61" w14:textId="18CDF838" w:rsidR="00690CC5" w:rsidRDefault="00CC00B4">
      <w:pPr>
        <w:pStyle w:val="ListParagraph"/>
        <w:numPr>
          <w:ilvl w:val="0"/>
          <w:numId w:val="144"/>
        </w:numPr>
        <w:rPr>
          <w:ins w:id="7137" w:author="Jeremie Giraud" w:date="2019-07-19T17:22:00Z"/>
        </w:rPr>
        <w:pPrChange w:id="7138" w:author="Ashwani Prabhakar" w:date="2019-07-26T17:40:00Z">
          <w:pPr>
            <w:pStyle w:val="ListParagraph"/>
            <w:numPr>
              <w:ilvl w:val="1"/>
              <w:numId w:val="6"/>
            </w:numPr>
            <w:ind w:left="1440" w:hanging="360"/>
          </w:pPr>
        </w:pPrChange>
      </w:pPr>
      <w:commentRangeStart w:id="7139"/>
      <w:ins w:id="7140" w:author="Ashwani Prabhakar" w:date="2019-07-17T18:02:00Z">
        <w:r>
          <w:t xml:space="preserve">From second row onwards, </w:t>
        </w:r>
      </w:ins>
      <w:del w:id="7141" w:author="Ashwani Prabhakar" w:date="2019-07-17T18:02:00Z">
        <w:r w:rsidR="008C53B3" w:rsidRPr="00AD66B2" w:rsidDel="00CC00B4">
          <w:delText>T</w:delText>
        </w:r>
      </w:del>
      <w:ins w:id="7142" w:author="Ashwani Prabhakar" w:date="2019-07-17T18:02:00Z">
        <w:r>
          <w:t>t</w:t>
        </w:r>
      </w:ins>
      <w:r w:rsidR="008C53B3" w:rsidRPr="00AD66B2">
        <w:t xml:space="preserve">he columns represent </w:t>
      </w:r>
      <w:commentRangeStart w:id="7143"/>
      <w:commentRangeStart w:id="7144"/>
      <w:commentRangeStart w:id="7145"/>
      <w:r w:rsidR="008C53B3" w:rsidRPr="00AD66B2">
        <w:t>X1</w:t>
      </w:r>
      <w:ins w:id="7146" w:author="Ashwani Prabhakar" w:date="2019-07-17T18:02:00Z">
        <w:r>
          <w:t>_</w:t>
        </w:r>
        <w:del w:id="7147" w:author="Jeremie Giraud" w:date="2019-07-19T17:21:00Z">
          <w:r>
            <w:delText>data</w:delText>
          </w:r>
        </w:del>
      </w:ins>
      <w:ins w:id="7148" w:author="Jeremie Giraud" w:date="2019-07-19T17:21:00Z">
        <w:r w:rsidR="00E645A5">
          <w:t>cell</w:t>
        </w:r>
      </w:ins>
      <w:r w:rsidR="008C53B3" w:rsidRPr="00AD66B2">
        <w:t>, X2</w:t>
      </w:r>
      <w:ins w:id="7149" w:author="Ashwani Prabhakar" w:date="2019-07-17T18:02:00Z">
        <w:r>
          <w:t>_</w:t>
        </w:r>
      </w:ins>
      <w:ins w:id="7150" w:author="Jeremie Giraud" w:date="2019-07-19T17:21:00Z">
        <w:r w:rsidR="00E645A5">
          <w:t>cell</w:t>
        </w:r>
      </w:ins>
      <w:ins w:id="7151" w:author="Ashwani Prabhakar" w:date="2019-07-17T18:02:00Z">
        <w:del w:id="7152" w:author="Jeremie Giraud" w:date="2019-07-19T17:21:00Z">
          <w:r>
            <w:delText>data</w:delText>
          </w:r>
        </w:del>
      </w:ins>
      <w:r w:rsidR="008C53B3" w:rsidRPr="00AD66B2">
        <w:t>, Y1</w:t>
      </w:r>
      <w:ins w:id="7153" w:author="Ashwani Prabhakar" w:date="2019-07-17T18:02:00Z">
        <w:r>
          <w:t>_</w:t>
        </w:r>
      </w:ins>
      <w:ins w:id="7154" w:author="Jeremie Giraud" w:date="2019-07-19T17:21:00Z">
        <w:r w:rsidR="00E645A5">
          <w:t>cell</w:t>
        </w:r>
      </w:ins>
      <w:ins w:id="7155" w:author="Ashwani Prabhakar" w:date="2019-07-17T18:02:00Z">
        <w:del w:id="7156" w:author="Jeremie Giraud" w:date="2019-07-19T17:21:00Z">
          <w:r>
            <w:delText>data</w:delText>
          </w:r>
        </w:del>
      </w:ins>
      <w:r w:rsidR="008C53B3" w:rsidRPr="00AD66B2">
        <w:t>, Y2</w:t>
      </w:r>
      <w:ins w:id="7157" w:author="Ashwani Prabhakar" w:date="2019-07-17T18:03:00Z">
        <w:r>
          <w:t>_</w:t>
        </w:r>
      </w:ins>
      <w:ins w:id="7158" w:author="Jeremie Giraud" w:date="2019-07-19T17:21:00Z">
        <w:r w:rsidR="00E645A5">
          <w:t>cell</w:t>
        </w:r>
      </w:ins>
      <w:ins w:id="7159" w:author="Ashwani Prabhakar" w:date="2019-07-17T18:03:00Z">
        <w:del w:id="7160" w:author="Jeremie Giraud" w:date="2019-07-19T17:21:00Z">
          <w:r>
            <w:delText>data</w:delText>
          </w:r>
        </w:del>
      </w:ins>
      <w:r w:rsidR="008C53B3" w:rsidRPr="00AD66B2">
        <w:t>, Z1</w:t>
      </w:r>
      <w:ins w:id="7161" w:author="Ashwani Prabhakar" w:date="2019-07-17T18:03:00Z">
        <w:r>
          <w:t>_</w:t>
        </w:r>
      </w:ins>
      <w:ins w:id="7162" w:author="Jeremie Giraud" w:date="2019-07-19T17:21:00Z">
        <w:r w:rsidR="00E645A5">
          <w:t>cell</w:t>
        </w:r>
      </w:ins>
      <w:ins w:id="7163" w:author="Ashwani Prabhakar" w:date="2019-07-17T18:03:00Z">
        <w:del w:id="7164" w:author="Jeremie Giraud" w:date="2019-07-19T17:21:00Z">
          <w:r>
            <w:delText>data</w:delText>
          </w:r>
        </w:del>
      </w:ins>
      <w:r w:rsidR="008C53B3" w:rsidRPr="00AD66B2">
        <w:t>, Z2</w:t>
      </w:r>
      <w:ins w:id="7165" w:author="Ashwani Prabhakar" w:date="2019-07-17T18:03:00Z">
        <w:r>
          <w:t>_</w:t>
        </w:r>
      </w:ins>
      <w:ins w:id="7166" w:author="Jeremie Giraud" w:date="2019-07-19T17:21:00Z">
        <w:r w:rsidR="00E645A5">
          <w:t>cell</w:t>
        </w:r>
      </w:ins>
      <w:ins w:id="7167" w:author="Ashwani Prabhakar" w:date="2019-07-17T18:03:00Z">
        <w:del w:id="7168" w:author="Jeremie Giraud" w:date="2019-07-19T17:21:00Z">
          <w:r>
            <w:delText>data</w:delText>
          </w:r>
        </w:del>
      </w:ins>
      <w:r w:rsidR="008C53B3" w:rsidRPr="00AD66B2">
        <w:t>, density</w:t>
      </w:r>
      <w:commentRangeEnd w:id="7143"/>
      <w:r w:rsidR="008C53B3" w:rsidRPr="005A7E00">
        <w:commentReference w:id="7143"/>
      </w:r>
      <w:commentRangeEnd w:id="7144"/>
      <w:r w:rsidR="008C53B3" w:rsidRPr="005A7E00">
        <w:rPr>
          <w:rStyle w:val="CommentReference"/>
        </w:rPr>
        <w:commentReference w:id="7144"/>
      </w:r>
      <w:commentRangeEnd w:id="7145"/>
      <w:r w:rsidR="008C53B3" w:rsidRPr="005A7E00">
        <w:rPr>
          <w:rStyle w:val="CommentReference"/>
        </w:rPr>
        <w:commentReference w:id="7145"/>
      </w:r>
      <w:r w:rsidR="008C53B3" w:rsidRPr="005A7E00">
        <w:t xml:space="preserve"> contrast/magnetic susceptibility, value index_in_matrix_1, value index_in_matrix_2, value index_in_matrix_3 and </w:t>
      </w:r>
      <w:ins w:id="7169" w:author="Ashwani Prabhakar" w:date="2019-07-18T15:18:00Z">
        <w:r w:rsidR="004D0FA1">
          <w:t>c</w:t>
        </w:r>
      </w:ins>
      <w:del w:id="7170" w:author="Ashwani Prabhakar" w:date="2019-07-18T15:18:00Z">
        <w:r w:rsidR="008C53B3" w:rsidRPr="005A7E00" w:rsidDel="004D0FA1">
          <w:delText>C</w:delText>
        </w:r>
      </w:del>
      <w:r w:rsidR="008C53B3" w:rsidRPr="005A7E00">
        <w:t>ovariance value</w:t>
      </w:r>
      <w:ins w:id="7171" w:author="Ashwani Prabhakar" w:date="2019-07-25T15:42:00Z">
        <w:r w:rsidR="00A4663E">
          <w:t>/</w:t>
        </w:r>
      </w:ins>
      <w:ins w:id="7172" w:author="Ashwani Prabhakar" w:date="2019-07-25T15:43:00Z">
        <w:r w:rsidR="00A4663E">
          <w:t xml:space="preserve"> model term weighting (</w:t>
        </w:r>
      </w:ins>
      <m:oMath>
        <m:sSub>
          <m:sSubPr>
            <m:ctrlPr>
              <w:ins w:id="7173" w:author="Ashwani Prabhakar" w:date="2019-07-25T15:44:00Z">
                <w:rPr>
                  <w:rFonts w:ascii="Cambria Math" w:eastAsiaTheme="minorEastAsia" w:hAnsi="Cambria Math"/>
                  <w:b/>
                  <w:bCs/>
                  <w:i/>
                  <w:iCs/>
                </w:rPr>
              </w:ins>
            </m:ctrlPr>
          </m:sSubPr>
          <m:e>
            <m:r>
              <w:ins w:id="7174" w:author="Ashwani Prabhakar" w:date="2019-07-25T15:44:00Z">
                <m:rPr>
                  <m:sty m:val="bi"/>
                </m:rPr>
                <w:rPr>
                  <w:rFonts w:ascii="Cambria Math" w:hAnsi="Cambria Math"/>
                </w:rPr>
                <m:t>d</m:t>
              </w:ins>
            </m:r>
          </m:e>
          <m:sub>
            <m:r>
              <w:ins w:id="7175" w:author="Ashwani Prabhakar" w:date="2019-07-25T15:44:00Z">
                <m:rPr>
                  <m:sty m:val="bi"/>
                </m:rPr>
                <w:rPr>
                  <w:rFonts w:ascii="Cambria Math" w:hAnsi="Cambria Math"/>
                </w:rPr>
                <m:t>m</m:t>
              </w:ins>
            </m:r>
          </m:sub>
        </m:sSub>
      </m:oMath>
      <w:ins w:id="7176" w:author="Ashwani Prabhakar" w:date="2019-07-25T15:45:00Z">
        <w:r w:rsidR="00A4663E" w:rsidRPr="00F25067">
          <w:rPr>
            <w:rFonts w:eastAsiaTheme="minorEastAsia"/>
            <w:b/>
            <w:bCs/>
            <w:iCs/>
          </w:rPr>
          <w:t xml:space="preserve">), </w:t>
        </w:r>
      </w:ins>
      <w:ins w:id="7177" w:author="Ashwani Prabhakar" w:date="2019-07-17T18:03:00Z">
        <w:r>
          <w:rPr>
            <w:noProof/>
            <w:lang w:eastAsia="en-AU"/>
          </w:rPr>
          <w:t xml:space="preserve">repectively as shown in figure </w:t>
        </w:r>
      </w:ins>
      <w:ins w:id="7178" w:author="Ashwani Prabhakar" w:date="2019-07-17T18:04:00Z">
        <w:r>
          <w:rPr>
            <w:noProof/>
            <w:lang w:eastAsia="en-AU"/>
          </w:rPr>
          <w:t>6.8</w:t>
        </w:r>
        <w:r w:rsidRPr="00CC00B4">
          <w:rPr>
            <w:noProof/>
            <w:lang w:eastAsia="en-AU"/>
          </w:rPr>
          <w:t xml:space="preserve"> </w:t>
        </w:r>
      </w:ins>
      <w:ins w:id="7179" w:author="Jeremie Giraud" w:date="2019-07-19T17:22:00Z">
        <w:r w:rsidR="00690CC5">
          <w:rPr>
            <w:noProof/>
            <w:lang w:eastAsia="en-AU"/>
          </w:rPr>
          <w:t>below. Note that T</w:t>
        </w:r>
      </w:ins>
      <w:ins w:id="7180" w:author="Ashwani Prabhakar" w:date="2019-07-29T18:29:00Z">
        <w:r w:rsidR="000D0B93">
          <w:rPr>
            <w:noProof/>
            <w:lang w:eastAsia="en-AU"/>
          </w:rPr>
          <w:t>OMOFAST-x</w:t>
        </w:r>
      </w:ins>
      <w:ins w:id="7181" w:author="Jeremie Giraud" w:date="2019-07-19T17:22:00Z">
        <w:del w:id="7182" w:author="Ashwani Prabhakar" w:date="2019-07-29T18:29:00Z">
          <w:r w:rsidR="00690CC5" w:rsidDel="000D0B93">
            <w:rPr>
              <w:noProof/>
              <w:lang w:eastAsia="en-AU"/>
            </w:rPr>
            <w:delText>omofast</w:delText>
          </w:r>
        </w:del>
        <w:r w:rsidR="00690CC5">
          <w:rPr>
            <w:noProof/>
            <w:lang w:eastAsia="en-AU"/>
          </w:rPr>
          <w:t xml:space="preserve"> uses finite differences, and that X1</w:t>
        </w:r>
      </w:ins>
      <w:ins w:id="7183" w:author="Jeremie Giraud" w:date="2019-07-19T17:23:00Z">
        <w:r w:rsidR="00690CC5">
          <w:rPr>
            <w:noProof/>
            <w:lang w:eastAsia="en-AU"/>
          </w:rPr>
          <w:t>_cell</w:t>
        </w:r>
      </w:ins>
      <w:ins w:id="7184" w:author="Jeremie Giraud" w:date="2019-07-19T17:22:00Z">
        <w:r w:rsidR="00690CC5">
          <w:rPr>
            <w:noProof/>
            <w:lang w:eastAsia="en-AU"/>
          </w:rPr>
          <w:t>, X2</w:t>
        </w:r>
      </w:ins>
      <w:ins w:id="7185" w:author="Jeremie Giraud" w:date="2019-07-19T17:23:00Z">
        <w:r w:rsidR="00690CC5">
          <w:rPr>
            <w:noProof/>
            <w:lang w:eastAsia="en-AU"/>
          </w:rPr>
          <w:t>_cell</w:t>
        </w:r>
      </w:ins>
      <w:ins w:id="7186" w:author="Jeremie Giraud" w:date="2019-07-19T17:22:00Z">
        <w:r w:rsidR="00690CC5">
          <w:rPr>
            <w:noProof/>
            <w:lang w:eastAsia="en-AU"/>
          </w:rPr>
          <w:t>, Y1</w:t>
        </w:r>
      </w:ins>
      <w:ins w:id="7187" w:author="Jeremie Giraud" w:date="2019-07-19T17:23:00Z">
        <w:r w:rsidR="00690CC5">
          <w:rPr>
            <w:noProof/>
            <w:lang w:eastAsia="en-AU"/>
          </w:rPr>
          <w:t>_cell</w:t>
        </w:r>
      </w:ins>
      <w:ins w:id="7188" w:author="Jeremie Giraud" w:date="2019-07-19T17:22:00Z">
        <w:r w:rsidR="00690CC5">
          <w:rPr>
            <w:noProof/>
            <w:lang w:eastAsia="en-AU"/>
          </w:rPr>
          <w:t>, Y2</w:t>
        </w:r>
      </w:ins>
      <w:ins w:id="7189" w:author="Jeremie Giraud" w:date="2019-07-19T17:23:00Z">
        <w:r w:rsidR="00690CC5">
          <w:rPr>
            <w:noProof/>
            <w:lang w:eastAsia="en-AU"/>
          </w:rPr>
          <w:t>_cell</w:t>
        </w:r>
      </w:ins>
      <w:ins w:id="7190" w:author="Jeremie Giraud" w:date="2019-07-19T17:22:00Z">
        <w:r w:rsidR="00690CC5">
          <w:rPr>
            <w:noProof/>
            <w:lang w:eastAsia="en-AU"/>
          </w:rPr>
          <w:t>, Z1</w:t>
        </w:r>
      </w:ins>
      <w:ins w:id="7191" w:author="Jeremie Giraud" w:date="2019-07-19T17:23:00Z">
        <w:r w:rsidR="00690CC5">
          <w:rPr>
            <w:noProof/>
            <w:lang w:eastAsia="en-AU"/>
          </w:rPr>
          <w:t>_cell</w:t>
        </w:r>
      </w:ins>
      <w:ins w:id="7192" w:author="Jeremie Giraud" w:date="2019-07-19T17:22:00Z">
        <w:r w:rsidR="00690CC5">
          <w:rPr>
            <w:noProof/>
            <w:lang w:eastAsia="en-AU"/>
          </w:rPr>
          <w:t>, Z2</w:t>
        </w:r>
      </w:ins>
      <w:ins w:id="7193" w:author="Jeremie Giraud" w:date="2019-07-19T17:23:00Z">
        <w:r w:rsidR="00690CC5">
          <w:rPr>
            <w:noProof/>
            <w:lang w:eastAsia="en-AU"/>
          </w:rPr>
          <w:t xml:space="preserve">_cell represent to coordinates of the 6 faces of a </w:t>
        </w:r>
      </w:ins>
      <w:ins w:id="7194" w:author="Jeremie Giraud" w:date="2019-07-19T17:24:00Z">
        <w:r w:rsidR="00690CC5">
          <w:rPr>
            <w:noProof/>
            <w:lang w:eastAsia="en-AU"/>
          </w:rPr>
          <w:t>right rectangular prism</w:t>
        </w:r>
      </w:ins>
      <w:ins w:id="7195" w:author="Jeremie Giraud" w:date="2019-07-19T17:23:00Z">
        <w:r w:rsidR="00690CC5">
          <w:rPr>
            <w:noProof/>
            <w:lang w:eastAsia="en-AU"/>
          </w:rPr>
          <w:t xml:space="preserve">. </w:t>
        </w:r>
      </w:ins>
      <w:commentRangeEnd w:id="7139"/>
      <w:ins w:id="7196" w:author="Jeremie Giraud" w:date="2019-07-23T18:23:00Z">
        <w:r w:rsidR="009E37C9">
          <w:rPr>
            <w:rStyle w:val="CommentReference"/>
          </w:rPr>
          <w:commentReference w:id="7139"/>
        </w:r>
      </w:ins>
    </w:p>
    <w:p w14:paraId="765A1F95" w14:textId="77777777" w:rsidR="00690CC5" w:rsidRDefault="00690CC5">
      <w:pPr>
        <w:rPr>
          <w:ins w:id="7197" w:author="Jeremie Giraud" w:date="2019-07-19T17:22:00Z"/>
        </w:rPr>
        <w:pPrChange w:id="7198" w:author="Jeremie Giraud" w:date="2019-07-19T17:22:00Z">
          <w:pPr>
            <w:pStyle w:val="ListParagraph"/>
            <w:numPr>
              <w:ilvl w:val="1"/>
              <w:numId w:val="6"/>
            </w:numPr>
            <w:ind w:left="1440" w:hanging="360"/>
          </w:pPr>
        </w:pPrChange>
      </w:pPr>
    </w:p>
    <w:p w14:paraId="31722DB7" w14:textId="77777777" w:rsidR="00F25067" w:rsidRDefault="00690CC5" w:rsidP="000D0B93">
      <w:pPr>
        <w:jc w:val="center"/>
        <w:rPr>
          <w:ins w:id="7199" w:author="Ashwani Prabhakar" w:date="2019-07-26T17:41:00Z"/>
        </w:rPr>
      </w:pPr>
      <w:moveToRangeStart w:id="7200" w:author="Jeremie Giraud" w:date="2019-07-19T17:22:00Z" w:name="move14449365"/>
      <w:moveTo w:id="7201" w:author="Jeremie Giraud" w:date="2019-07-19T17:22:00Z">
        <w:r w:rsidRPr="005A7E00">
          <w:rPr>
            <w:noProof/>
            <w:lang w:eastAsia="en-AU"/>
          </w:rPr>
          <w:drawing>
            <wp:inline distT="0" distB="0" distL="0" distR="0" wp14:anchorId="1171D38E" wp14:editId="56CD9B51">
              <wp:extent cx="4291013" cy="126885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1177" cy="1274822"/>
                      </a:xfrm>
                      <a:prstGeom prst="rect">
                        <a:avLst/>
                      </a:prstGeom>
                    </pic:spPr>
                  </pic:pic>
                </a:graphicData>
              </a:graphic>
            </wp:inline>
          </w:drawing>
        </w:r>
      </w:moveTo>
      <w:moveToRangeEnd w:id="7200"/>
    </w:p>
    <w:p w14:paraId="530D87CB" w14:textId="7B1400C2" w:rsidR="008C53B3" w:rsidRPr="005A7E00" w:rsidRDefault="00F25067">
      <w:pPr>
        <w:pStyle w:val="Caption"/>
        <w:jc w:val="center"/>
        <w:pPrChange w:id="7202" w:author="Ashwani Prabhakar" w:date="2019-07-26T17:41:00Z">
          <w:pPr>
            <w:pStyle w:val="ListParagraph"/>
            <w:numPr>
              <w:ilvl w:val="1"/>
              <w:numId w:val="6"/>
            </w:numPr>
            <w:ind w:left="1440" w:hanging="360"/>
          </w:pPr>
        </w:pPrChange>
      </w:pPr>
      <w:bookmarkStart w:id="7203" w:name="_Toc15299712"/>
      <w:bookmarkStart w:id="7204" w:name="_Toc15328548"/>
      <w:bookmarkStart w:id="7205" w:name="_Toc15369135"/>
      <w:ins w:id="7206" w:author="Ashwani Prabhakar" w:date="2019-07-26T17:41:00Z">
        <w:r>
          <w:t xml:space="preserve">Figure </w:t>
        </w:r>
        <w:r>
          <w:fldChar w:fldCharType="begin"/>
        </w:r>
        <w:r>
          <w:instrText xml:space="preserve"> SEQ Figure \* ARABIC </w:instrText>
        </w:r>
      </w:ins>
      <w:r>
        <w:fldChar w:fldCharType="separate"/>
      </w:r>
      <w:ins w:id="7207" w:author="Jeremie Giraud" w:date="2019-08-08T12:43:00Z">
        <w:r w:rsidR="007D2A24">
          <w:rPr>
            <w:noProof/>
          </w:rPr>
          <w:t>22</w:t>
        </w:r>
      </w:ins>
      <w:ins w:id="7208" w:author="Ashwani Prabhakar" w:date="2019-07-26T17:41:00Z">
        <w:r>
          <w:fldChar w:fldCharType="end"/>
        </w:r>
      </w:ins>
      <w:ins w:id="7209" w:author="Jeremie Giraud" w:date="2019-07-26T17:58:00Z">
        <w:r w:rsidR="00486654">
          <w:t>.</w:t>
        </w:r>
        <w:r w:rsidR="00486654" w:rsidRPr="00486654">
          <w:t xml:space="preserve"> </w:t>
        </w:r>
        <w:r w:rsidR="00486654">
          <w:t xml:space="preserve">Example using the </w:t>
        </w:r>
      </w:ins>
      <w:ins w:id="7210" w:author="Jeremie Giraud" w:date="2019-07-26T17:59:00Z">
        <w:r w:rsidR="00486654">
          <w:t>first</w:t>
        </w:r>
      </w:ins>
      <w:ins w:id="7211" w:author="Jeremie Giraud" w:date="2019-07-26T17:58:00Z">
        <w:r w:rsidR="00486654">
          <w:t xml:space="preserve"> lines of a</w:t>
        </w:r>
      </w:ins>
      <w:ins w:id="7212" w:author="Jeremie Giraud" w:date="2019-07-26T17:59:00Z">
        <w:r w:rsidR="00486654">
          <w:t>n input model voxet file</w:t>
        </w:r>
      </w:ins>
      <w:ins w:id="7213" w:author="Jeremie Giraud" w:date="2019-07-26T17:58:00Z">
        <w:r w:rsidR="00486654">
          <w:t>.</w:t>
        </w:r>
        <w:bookmarkEnd w:id="7203"/>
        <w:bookmarkEnd w:id="7204"/>
        <w:bookmarkEnd w:id="7205"/>
        <w:r w:rsidR="00486654">
          <w:t xml:space="preserve"> </w:t>
        </w:r>
      </w:ins>
      <w:moveFromRangeStart w:id="7214" w:author="Jeremie Giraud" w:date="2019-07-19T17:22:00Z" w:name="move14449365"/>
      <w:moveFrom w:id="7215" w:author="Jeremie Giraud" w:date="2019-07-19T17:22:00Z">
        <w:ins w:id="7216" w:author="Ashwani Prabhakar" w:date="2019-07-17T18:01:00Z">
          <w:r w:rsidR="00CC00B4" w:rsidRPr="005A7E00">
            <w:rPr>
              <w:noProof/>
              <w:lang w:eastAsia="en-AU"/>
            </w:rPr>
            <w:drawing>
              <wp:inline distT="0" distB="0" distL="0" distR="0" wp14:anchorId="09D83BC4" wp14:editId="55CF8974">
                <wp:extent cx="4291013" cy="126885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1177" cy="1274822"/>
                        </a:xfrm>
                        <a:prstGeom prst="rect">
                          <a:avLst/>
                        </a:prstGeom>
                      </pic:spPr>
                    </pic:pic>
                  </a:graphicData>
                </a:graphic>
              </wp:inline>
            </w:drawing>
          </w:r>
        </w:ins>
      </w:moveFrom>
      <w:moveFromRangeEnd w:id="7214"/>
      <w:moveToRangeStart w:id="7217" w:author="Ashwani Prabhakar" w:date="2019-07-17T18:01:00Z" w:name="move14278913"/>
      <w:moveTo w:id="7218" w:author="Ashwani Prabhakar" w:date="2019-07-17T18:01:00Z">
        <w:del w:id="7219" w:author="Ashwani Prabhakar" w:date="2019-07-17T18:03:00Z">
          <w:r w:rsidR="00CC00B4" w:rsidRPr="005A7E00" w:rsidDel="00CC00B4">
            <w:rPr>
              <w:noProof/>
              <w:lang w:eastAsia="en-AU"/>
            </w:rPr>
            <w:drawing>
              <wp:inline distT="0" distB="0" distL="0" distR="0" wp14:anchorId="487AF3C2" wp14:editId="30D70E68">
                <wp:extent cx="4491038" cy="1328006"/>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1561" cy="1331118"/>
                        </a:xfrm>
                        <a:prstGeom prst="rect">
                          <a:avLst/>
                        </a:prstGeom>
                      </pic:spPr>
                    </pic:pic>
                  </a:graphicData>
                </a:graphic>
              </wp:inline>
            </w:drawing>
          </w:r>
        </w:del>
      </w:moveTo>
      <w:moveToRangeEnd w:id="7217"/>
    </w:p>
    <w:p w14:paraId="5AEFB386" w14:textId="02D05BDA" w:rsidR="00CC00B4" w:rsidRDefault="00CC00B4">
      <w:pPr>
        <w:pStyle w:val="ListParagraph"/>
        <w:numPr>
          <w:ilvl w:val="0"/>
          <w:numId w:val="144"/>
        </w:numPr>
        <w:rPr>
          <w:ins w:id="7220" w:author="Ashwani Prabhakar" w:date="2019-07-26T17:41:00Z"/>
        </w:rPr>
        <w:pPrChange w:id="7221" w:author="Ashwani Prabhakar" w:date="2019-07-26T17:41:00Z">
          <w:pPr>
            <w:pStyle w:val="ListParagraph"/>
          </w:pPr>
        </w:pPrChange>
      </w:pPr>
      <w:moveFromRangeStart w:id="7222" w:author="Ashwani Prabhakar" w:date="2019-07-17T18:01:00Z" w:name="move14278913"/>
      <w:ins w:id="7223" w:author="Ashwani Prabhakar" w:date="2019-07-17T18:04:00Z">
        <w:r>
          <w:t>Here, for a particular cell/ row</w:t>
        </w:r>
      </w:ins>
      <w:ins w:id="7224" w:author="Ashwani Prabhakar" w:date="2019-07-17T18:08:00Z">
        <w:r w:rsidR="00C06CB2">
          <w:t>,</w:t>
        </w:r>
      </w:ins>
      <w:ins w:id="7225" w:author="Ashwani Prabhakar" w:date="2019-07-17T18:04:00Z">
        <w:r>
          <w:t xml:space="preserve"> X1 and X2 represent the limit</w:t>
        </w:r>
      </w:ins>
      <w:ins w:id="7226" w:author="Ashwani Prabhakar" w:date="2019-07-17T18:05:00Z">
        <w:r>
          <w:t>s</w:t>
        </w:r>
      </w:ins>
      <w:ins w:id="7227" w:author="Ashwani Prabhakar" w:date="2019-07-17T18:04:00Z">
        <w:r>
          <w:t xml:space="preserve"> of the</w:t>
        </w:r>
      </w:ins>
      <w:ins w:id="7228" w:author="Ashwani Prabhakar" w:date="2019-07-17T18:05:00Z">
        <w:r>
          <w:t xml:space="preserve"> </w:t>
        </w:r>
      </w:ins>
      <w:ins w:id="7229" w:author="Ashwani Prabhakar" w:date="2019-07-17T18:10:00Z">
        <w:r w:rsidR="00C06CB2">
          <w:t>x-</w:t>
        </w:r>
      </w:ins>
      <w:ins w:id="7230" w:author="Ashwani Prabhakar" w:date="2019-07-17T18:05:00Z">
        <w:r>
          <w:t xml:space="preserve">axis data in which the </w:t>
        </w:r>
      </w:ins>
      <w:ins w:id="7231" w:author="Ashwani Prabhakar" w:date="2019-07-17T18:07:00Z">
        <w:r>
          <w:t>respective value</w:t>
        </w:r>
      </w:ins>
      <w:ins w:id="7232" w:author="Ashwani Prabhakar" w:date="2019-07-17T18:42:00Z">
        <w:r w:rsidR="00DD1E47">
          <w:t>s</w:t>
        </w:r>
      </w:ins>
      <w:ins w:id="7233" w:author="Ashwani Prabhakar" w:date="2019-07-17T18:08:00Z">
        <w:r w:rsidR="00C06CB2">
          <w:t xml:space="preserve"> for density/magnetic contrast</w:t>
        </w:r>
      </w:ins>
      <w:ins w:id="7234" w:author="Ashwani Prabhakar" w:date="2019-07-17T18:07:00Z">
        <w:r>
          <w:t xml:space="preserve"> ha</w:t>
        </w:r>
      </w:ins>
      <w:ins w:id="7235" w:author="Ashwani Prabhakar" w:date="2019-07-17T18:42:00Z">
        <w:r w:rsidR="00DD1E47">
          <w:t>ve</w:t>
        </w:r>
      </w:ins>
      <w:ins w:id="7236" w:author="Ashwani Prabhakar" w:date="2019-07-17T18:07:00Z">
        <w:r>
          <w:t xml:space="preserve"> been obtained. Th</w:t>
        </w:r>
      </w:ins>
      <w:ins w:id="7237" w:author="Ashwani Prabhakar" w:date="2019-07-17T18:42:00Z">
        <w:r w:rsidR="00DD1E47">
          <w:t>ose</w:t>
        </w:r>
      </w:ins>
      <w:ins w:id="7238" w:author="Ashwani Prabhakar" w:date="2019-07-17T18:07:00Z">
        <w:r>
          <w:t xml:space="preserve"> value</w:t>
        </w:r>
      </w:ins>
      <w:ins w:id="7239" w:author="Ashwani Prabhakar" w:date="2019-07-17T18:42:00Z">
        <w:r w:rsidR="00DD1E47">
          <w:t>s</w:t>
        </w:r>
      </w:ins>
      <w:ins w:id="7240" w:author="Ashwani Prabhakar" w:date="2019-07-17T18:07:00Z">
        <w:r>
          <w:t xml:space="preserve"> ha</w:t>
        </w:r>
      </w:ins>
      <w:ins w:id="7241" w:author="Ashwani Prabhakar" w:date="2019-07-17T18:42:00Z">
        <w:r w:rsidR="00DD1E47">
          <w:t>ve</w:t>
        </w:r>
      </w:ins>
      <w:ins w:id="7242" w:author="Ashwani Prabhakar" w:date="2019-07-17T18:07:00Z">
        <w:r>
          <w:t xml:space="preserve"> been mentioned in </w:t>
        </w:r>
      </w:ins>
      <w:ins w:id="7243" w:author="Ashwani Prabhakar" w:date="2019-07-17T18:42:00Z">
        <w:r w:rsidR="00DD1E47">
          <w:t xml:space="preserve">the </w:t>
        </w:r>
      </w:ins>
      <w:ins w:id="7244" w:author="Ashwani Prabhakar" w:date="2019-07-17T18:07:00Z">
        <w:r>
          <w:t>column 7</w:t>
        </w:r>
        <w:r w:rsidRPr="00F25067">
          <w:rPr>
            <w:vertAlign w:val="superscript"/>
            <w:rPrChange w:id="7245" w:author="Ashwani Prabhakar" w:date="2019-07-26T17:41:00Z">
              <w:rPr/>
            </w:rPrChange>
          </w:rPr>
          <w:t>th</w:t>
        </w:r>
        <w:r>
          <w:t xml:space="preserve"> </w:t>
        </w:r>
      </w:ins>
      <w:ins w:id="7246" w:author="Ashwani Prabhakar" w:date="2019-07-17T18:08:00Z">
        <w:r w:rsidR="00C06CB2">
          <w:t xml:space="preserve">of the respective input model file as shown in the figure 6.8. Similarly, Y1 and Y2 along with Z1 and Z2 represent the limit </w:t>
        </w:r>
      </w:ins>
      <w:ins w:id="7247" w:author="Ashwani Prabhakar" w:date="2019-07-17T18:09:00Z">
        <w:r w:rsidR="00C06CB2">
          <w:t>across y-axis and z-axis respectively.</w:t>
        </w:r>
      </w:ins>
      <w:ins w:id="7248" w:author="Ashwani Prabhakar" w:date="2019-07-17T18:10:00Z">
        <w:r w:rsidR="00C06CB2">
          <w:t xml:space="preserve"> </w:t>
        </w:r>
      </w:ins>
    </w:p>
    <w:p w14:paraId="0E605D7D" w14:textId="77777777" w:rsidR="00F25067" w:rsidRDefault="00F25067" w:rsidP="00F25067">
      <w:pPr>
        <w:pStyle w:val="ListParagraph"/>
        <w:rPr>
          <w:ins w:id="7249" w:author="Ashwani Prabhakar" w:date="2019-07-17T19:00:00Z"/>
        </w:rPr>
      </w:pPr>
    </w:p>
    <w:p w14:paraId="6B09D5C8" w14:textId="5575830B" w:rsidR="00E11CBD" w:rsidRDefault="00E11CBD">
      <w:pPr>
        <w:pStyle w:val="ListParagraph"/>
        <w:numPr>
          <w:ilvl w:val="0"/>
          <w:numId w:val="144"/>
        </w:numPr>
        <w:rPr>
          <w:ins w:id="7250" w:author="Ashwani Prabhakar" w:date="2019-07-17T18:04:00Z"/>
        </w:rPr>
        <w:pPrChange w:id="7251" w:author="Ashwani Prabhakar" w:date="2019-07-26T17:41:00Z">
          <w:pPr>
            <w:pStyle w:val="ListParagraph"/>
          </w:pPr>
        </w:pPrChange>
      </w:pPr>
      <w:ins w:id="7252" w:author="Ashwani Prabhakar" w:date="2019-07-17T19:00:00Z">
        <w:r>
          <w:t>These model voxet input files must be placed across the respective gravity/ magnetic input file the various sections of</w:t>
        </w:r>
      </w:ins>
      <w:ins w:id="7253" w:author="Ashwani Prabhakar" w:date="2019-07-17T19:02:00Z">
        <w:r>
          <w:t xml:space="preserve"> </w:t>
        </w:r>
      </w:ins>
      <w:ins w:id="7254" w:author="Ashwani Prabhakar" w:date="2019-07-17T19:01:00Z">
        <w:r>
          <w:t>the Parfile (Parameter File)</w:t>
        </w:r>
      </w:ins>
      <w:ins w:id="7255" w:author="Ashwani Prabhakar" w:date="2019-07-17T19:02:00Z">
        <w:r>
          <w:t xml:space="preserve"> such as prior model, starting model</w:t>
        </w:r>
      </w:ins>
      <w:ins w:id="7256" w:author="Ashwani Prabhakar" w:date="2019-07-17T19:03:00Z">
        <w:r>
          <w:t xml:space="preserve">, gravity/ magnetism parameters, etc according to the </w:t>
        </w:r>
      </w:ins>
      <w:ins w:id="7257" w:author="Ashwani Prabhakar" w:date="2019-07-25T15:41:00Z">
        <w:r w:rsidR="003651F2">
          <w:t>u</w:t>
        </w:r>
      </w:ins>
      <w:del w:id="7258" w:author="Ashwani Prabhakar" w:date="2019-07-25T15:41:00Z">
        <w:r w:rsidR="00B61C0A" w:rsidDel="003651F2">
          <w:delText>U</w:delText>
        </w:r>
      </w:del>
      <w:r w:rsidR="00B61C0A">
        <w:t>ser</w:t>
      </w:r>
      <w:ins w:id="7259" w:author="Ashwani Prabhakar" w:date="2019-07-17T19:04:00Z">
        <w:r>
          <w:t>’s requirement.</w:t>
        </w:r>
      </w:ins>
    </w:p>
    <w:p w14:paraId="047DA33B" w14:textId="77777777" w:rsidR="00AD173B" w:rsidRDefault="00AD173B" w:rsidP="008C53B3">
      <w:pPr>
        <w:rPr>
          <w:ins w:id="7260" w:author="Ashwani Prabhakar" w:date="2019-07-26T18:13:00Z"/>
        </w:rPr>
      </w:pPr>
    </w:p>
    <w:p w14:paraId="19A3F5D3" w14:textId="77777777" w:rsidR="00AD173B" w:rsidRDefault="00AD173B" w:rsidP="008C53B3">
      <w:pPr>
        <w:rPr>
          <w:ins w:id="7261" w:author="Ashwani Prabhakar" w:date="2019-07-26T18:13:00Z"/>
        </w:rPr>
      </w:pPr>
    </w:p>
    <w:p w14:paraId="491F6B69" w14:textId="40A8752C" w:rsidR="008C53B3" w:rsidRPr="005A7E00" w:rsidDel="00F25067" w:rsidRDefault="008C53B3">
      <w:pPr>
        <w:rPr>
          <w:del w:id="7262" w:author="Ashwani Prabhakar" w:date="2019-07-26T17:41:00Z"/>
        </w:rPr>
        <w:pPrChange w:id="7263" w:author="Ashwani Prabhakar" w:date="2019-07-26T17:41:00Z">
          <w:pPr>
            <w:pStyle w:val="ListParagraph"/>
          </w:pPr>
        </w:pPrChange>
      </w:pPr>
      <w:moveFrom w:id="7264" w:author="Ashwani Prabhakar" w:date="2019-07-17T18:01:00Z">
        <w:r w:rsidRPr="005A7E00" w:rsidDel="00CC00B4">
          <w:rPr>
            <w:noProof/>
            <w:lang w:eastAsia="en-AU"/>
          </w:rPr>
          <w:drawing>
            <wp:inline distT="0" distB="0" distL="0" distR="0" wp14:anchorId="10579237" wp14:editId="742A5CB9">
              <wp:extent cx="4491038" cy="1328006"/>
              <wp:effectExtent l="0" t="0" r="508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1561" cy="1331118"/>
                      </a:xfrm>
                      <a:prstGeom prst="rect">
                        <a:avLst/>
                      </a:prstGeom>
                    </pic:spPr>
                  </pic:pic>
                </a:graphicData>
              </a:graphic>
            </wp:inline>
          </w:drawing>
        </w:r>
      </w:moveFrom>
      <w:moveFromRangeEnd w:id="7222"/>
    </w:p>
    <w:p w14:paraId="55686DDD" w14:textId="77777777" w:rsidR="008C53B3" w:rsidRPr="005A7E00" w:rsidDel="00DD1E47" w:rsidRDefault="008C53B3" w:rsidP="008C53B3">
      <w:pPr>
        <w:rPr>
          <w:del w:id="7265" w:author="Ashwani Prabhakar" w:date="2019-07-17T18:44:00Z"/>
        </w:rPr>
      </w:pPr>
    </w:p>
    <w:p w14:paraId="224BA582" w14:textId="77777777" w:rsidR="008C53B3" w:rsidRPr="005A7E00" w:rsidDel="00DD1E47" w:rsidRDefault="008C53B3" w:rsidP="008C53B3">
      <w:pPr>
        <w:rPr>
          <w:del w:id="7266" w:author="Ashwani Prabhakar" w:date="2019-07-17T18:44:00Z"/>
        </w:rPr>
      </w:pPr>
    </w:p>
    <w:p w14:paraId="4B19271F" w14:textId="77777777" w:rsidR="008C53B3" w:rsidRPr="005A7E00" w:rsidDel="00DD1E47" w:rsidRDefault="008C53B3" w:rsidP="008C53B3">
      <w:pPr>
        <w:rPr>
          <w:del w:id="7267" w:author="Ashwani Prabhakar" w:date="2019-07-17T18:44:00Z"/>
        </w:rPr>
      </w:pPr>
    </w:p>
    <w:p w14:paraId="1EFEA143" w14:textId="77777777" w:rsidR="008C53B3" w:rsidRPr="00BF36F7" w:rsidRDefault="008C53B3" w:rsidP="008C53B3"/>
    <w:p w14:paraId="297D4861" w14:textId="6970D634" w:rsidR="008C53B3" w:rsidRPr="00EC61A3" w:rsidRDefault="00F25067">
      <w:pPr>
        <w:pStyle w:val="Heading3"/>
        <w:pPrChange w:id="7268" w:author="Ashwani Prabhakar" w:date="2019-07-24T17:42:00Z">
          <w:pPr>
            <w:pStyle w:val="ListParagraph"/>
            <w:numPr>
              <w:numId w:val="6"/>
            </w:numPr>
            <w:ind w:hanging="360"/>
          </w:pPr>
        </w:pPrChange>
      </w:pPr>
      <w:bookmarkStart w:id="7269" w:name="_Ref15053620"/>
      <w:bookmarkStart w:id="7270" w:name="_Toc15055958"/>
      <w:bookmarkStart w:id="7271" w:name="_Toc15299774"/>
      <w:bookmarkStart w:id="7272" w:name="_Toc15328610"/>
      <w:bookmarkStart w:id="7273" w:name="_Toc16161042"/>
      <w:ins w:id="7274" w:author="Ashwani Prabhakar" w:date="2019-07-26T17:41:00Z">
        <w:r>
          <w:t xml:space="preserve">Input </w:t>
        </w:r>
      </w:ins>
      <w:r w:rsidR="008C53B3" w:rsidRPr="00EC61A3">
        <w:t xml:space="preserve">Geological </w:t>
      </w:r>
      <w:ins w:id="7275" w:author="Ashwani Prabhakar" w:date="2019-07-17T18:43:00Z">
        <w:r w:rsidR="00DD1E47" w:rsidRPr="00EC61A3">
          <w:t>W</w:t>
        </w:r>
      </w:ins>
      <w:del w:id="7276" w:author="Ashwani Prabhakar" w:date="2019-07-17T18:43:00Z">
        <w:r w:rsidR="008C53B3" w:rsidRPr="00EC61A3" w:rsidDel="00DD1E47">
          <w:delText>w</w:delText>
        </w:r>
      </w:del>
      <w:r w:rsidR="008C53B3" w:rsidRPr="00EC61A3">
        <w:t>eights</w:t>
      </w:r>
      <w:ins w:id="7277" w:author="Ashwani Prabhakar" w:date="2019-07-26T17:41:00Z">
        <w:r>
          <w:t xml:space="preserve"> </w:t>
        </w:r>
      </w:ins>
      <w:del w:id="7278" w:author="Ashwani Prabhakar" w:date="2019-07-26T17:41:00Z">
        <w:r w:rsidR="008C53B3" w:rsidRPr="00EC61A3" w:rsidDel="00F25067">
          <w:delText xml:space="preserve"> </w:delText>
        </w:r>
      </w:del>
      <w:ins w:id="7279" w:author="Ashwani Prabhakar" w:date="2019-07-17T18:43:00Z">
        <w:r w:rsidR="00DD1E47" w:rsidRPr="00EC61A3">
          <w:t>File</w:t>
        </w:r>
      </w:ins>
      <w:bookmarkEnd w:id="7269"/>
      <w:bookmarkEnd w:id="7270"/>
      <w:bookmarkEnd w:id="7271"/>
      <w:bookmarkEnd w:id="7272"/>
      <w:bookmarkEnd w:id="7273"/>
      <w:del w:id="7280" w:author="Ashwani Prabhakar" w:date="2019-07-17T18:43:00Z">
        <w:r w:rsidR="008C53B3" w:rsidRPr="00EC61A3" w:rsidDel="00DD1E47">
          <w:delText>(input file)</w:delText>
        </w:r>
      </w:del>
    </w:p>
    <w:p w14:paraId="58595445" w14:textId="7CC9CCB7" w:rsidR="007824DA" w:rsidRDefault="007824DA">
      <w:pPr>
        <w:pStyle w:val="ListParagraph"/>
        <w:ind w:left="2520"/>
        <w:rPr>
          <w:ins w:id="7281" w:author="Ashwani Prabhakar" w:date="2019-07-26T17:42:00Z"/>
        </w:rPr>
        <w:pPrChange w:id="7282" w:author="Ashwani Prabhakar" w:date="2019-07-26T17:42:00Z">
          <w:pPr>
            <w:pStyle w:val="ListParagraph"/>
            <w:numPr>
              <w:ilvl w:val="1"/>
              <w:numId w:val="6"/>
            </w:numPr>
            <w:ind w:left="1440" w:hanging="360"/>
          </w:pPr>
        </w:pPrChange>
      </w:pPr>
    </w:p>
    <w:p w14:paraId="464E7E31" w14:textId="5F0FB282" w:rsidR="008C53B3" w:rsidRDefault="008C53B3">
      <w:pPr>
        <w:pStyle w:val="ListParagraph"/>
        <w:numPr>
          <w:ilvl w:val="0"/>
          <w:numId w:val="145"/>
        </w:numPr>
        <w:rPr>
          <w:ins w:id="7283" w:author="Ashwani Prabhakar" w:date="2019-07-26T17:42:00Z"/>
        </w:rPr>
        <w:pPrChange w:id="7284" w:author="Ashwani Prabhakar" w:date="2019-07-26T17:42:00Z">
          <w:pPr>
            <w:pStyle w:val="ListParagraph"/>
            <w:numPr>
              <w:ilvl w:val="1"/>
              <w:numId w:val="6"/>
            </w:numPr>
            <w:ind w:left="1440" w:hanging="360"/>
          </w:pPr>
        </w:pPrChange>
      </w:pPr>
      <w:r w:rsidRPr="00AD66B2">
        <w:t xml:space="preserve">The first row represents the </w:t>
      </w:r>
      <w:ins w:id="7285" w:author="Ashwani Prabhakar" w:date="2019-07-17T18:44:00Z">
        <w:r w:rsidR="00DD1E47">
          <w:t xml:space="preserve">dimension of the model i.e. number of cell </w:t>
        </w:r>
      </w:ins>
      <w:del w:id="7286" w:author="Ashwani Prabhakar" w:date="2019-07-17T18:44:00Z">
        <w:r w:rsidRPr="00AD66B2" w:rsidDel="00DD1E47">
          <w:delText>model dimension</w:delText>
        </w:r>
      </w:del>
      <w:r w:rsidRPr="00AD66B2">
        <w:t xml:space="preserve"> and number of lithology</w:t>
      </w:r>
      <w:ins w:id="7287" w:author="Ashwani Prabhakar" w:date="2019-07-17T18:44:00Z">
        <w:r w:rsidR="00DD1E47">
          <w:t xml:space="preserve"> respectively.</w:t>
        </w:r>
      </w:ins>
    </w:p>
    <w:p w14:paraId="053C6889" w14:textId="77777777" w:rsidR="007824DA" w:rsidRPr="00AD66B2" w:rsidRDefault="007824DA">
      <w:pPr>
        <w:pStyle w:val="ListParagraph"/>
        <w:pPrChange w:id="7288" w:author="Ashwani Prabhakar" w:date="2019-07-26T17:42:00Z">
          <w:pPr>
            <w:pStyle w:val="ListParagraph"/>
            <w:numPr>
              <w:ilvl w:val="1"/>
              <w:numId w:val="6"/>
            </w:numPr>
            <w:ind w:left="1440" w:hanging="360"/>
          </w:pPr>
        </w:pPrChange>
      </w:pPr>
    </w:p>
    <w:p w14:paraId="7140F82C" w14:textId="3AA5EF83" w:rsidR="007824DA" w:rsidRDefault="00DD1E47">
      <w:pPr>
        <w:pStyle w:val="ListParagraph"/>
        <w:numPr>
          <w:ilvl w:val="0"/>
          <w:numId w:val="145"/>
        </w:numPr>
        <w:rPr>
          <w:ins w:id="7289" w:author="Ashwani Prabhakar" w:date="2019-07-26T17:42:00Z"/>
        </w:rPr>
        <w:pPrChange w:id="7290" w:author="Ashwani Prabhakar" w:date="2019-07-26T17:42:00Z">
          <w:pPr>
            <w:pStyle w:val="ListParagraph"/>
            <w:numPr>
              <w:ilvl w:val="1"/>
              <w:numId w:val="6"/>
            </w:numPr>
            <w:ind w:left="1440" w:hanging="360"/>
          </w:pPr>
        </w:pPrChange>
      </w:pPr>
      <w:ins w:id="7291" w:author="Ashwani Prabhakar" w:date="2019-07-17T18:45:00Z">
        <w:r>
          <w:t xml:space="preserve">From second row onwards, </w:t>
        </w:r>
      </w:ins>
      <w:del w:id="7292" w:author="Ashwani Prabhakar" w:date="2019-07-17T18:45:00Z">
        <w:r w:rsidR="008C53B3" w:rsidRPr="00AD66B2" w:rsidDel="00DD1E47">
          <w:delText>T</w:delText>
        </w:r>
      </w:del>
      <w:ins w:id="7293" w:author="Ashwani Prabhakar" w:date="2019-07-17T18:45:00Z">
        <w:r>
          <w:t>t</w:t>
        </w:r>
      </w:ins>
      <w:r w:rsidR="008C53B3" w:rsidRPr="00AD66B2">
        <w:t>he four columns represent</w:t>
      </w:r>
      <w:del w:id="7294" w:author="Ashwani Prabhakar" w:date="2019-07-17T18:58:00Z">
        <w:r w:rsidR="008C53B3" w:rsidRPr="00AD66B2" w:rsidDel="00E11CBD">
          <w:delText xml:space="preserve"> </w:delText>
        </w:r>
      </w:del>
      <w:del w:id="7295" w:author="Ashwani Prabhakar" w:date="2019-07-17T18:57:00Z">
        <w:r w:rsidR="008C53B3" w:rsidRPr="00AD66B2" w:rsidDel="00E11CBD">
          <w:delText>litho</w:delText>
        </w:r>
      </w:del>
      <w:del w:id="7296" w:author="Ashwani Prabhakar" w:date="2019-07-17T18:48:00Z">
        <w:r w:rsidR="008C53B3" w:rsidRPr="00AD66B2" w:rsidDel="00DD1E47">
          <w:delText>_1_</w:delText>
        </w:r>
      </w:del>
      <w:del w:id="7297" w:author="Ashwani Prabhakar" w:date="2019-07-17T18:57:00Z">
        <w:r w:rsidR="008C53B3" w:rsidRPr="00AD66B2" w:rsidDel="00E11CBD">
          <w:delText>weight</w:delText>
        </w:r>
      </w:del>
      <w:ins w:id="7298" w:author="Ashwani Prabhakar" w:date="2019-07-18T14:14:00Z">
        <w:r w:rsidR="00217125">
          <w:t xml:space="preserve"> </w:t>
        </w:r>
      </w:ins>
      <w:del w:id="7299" w:author="Ashwani Prabhakar" w:date="2019-07-18T14:14:00Z">
        <w:r w:rsidR="008C53B3" w:rsidRPr="00AD66B2" w:rsidDel="00217125">
          <w:delText xml:space="preserve">, </w:delText>
        </w:r>
      </w:del>
      <w:ins w:id="7300" w:author="Ashwani Prabhakar" w:date="2019-07-17T18:58:00Z">
        <w:r w:rsidR="00E11CBD">
          <w:t>geological weights for 1</w:t>
        </w:r>
        <w:r w:rsidR="00E11CBD" w:rsidRPr="007824DA">
          <w:rPr>
            <w:vertAlign w:val="superscript"/>
            <w:rPrChange w:id="7301" w:author="Ashwani Prabhakar" w:date="2019-07-26T17:42:00Z">
              <w:rPr/>
            </w:rPrChange>
          </w:rPr>
          <w:t>st</w:t>
        </w:r>
        <w:r w:rsidR="00E11CBD">
          <w:t xml:space="preserve"> lithology, 2</w:t>
        </w:r>
        <w:r w:rsidR="00E11CBD" w:rsidRPr="007824DA">
          <w:rPr>
            <w:vertAlign w:val="superscript"/>
            <w:rPrChange w:id="7302" w:author="Ashwani Prabhakar" w:date="2019-07-26T17:42:00Z">
              <w:rPr/>
            </w:rPrChange>
          </w:rPr>
          <w:t>nd</w:t>
        </w:r>
        <w:r w:rsidR="00E11CBD">
          <w:t xml:space="preserve"> </w:t>
        </w:r>
      </w:ins>
      <w:ins w:id="7303" w:author="Ashwani Prabhakar" w:date="2019-07-17T18:59:00Z">
        <w:r w:rsidR="00E11CBD">
          <w:t>lithology, 3</w:t>
        </w:r>
        <w:r w:rsidR="00E11CBD" w:rsidRPr="007824DA">
          <w:rPr>
            <w:vertAlign w:val="superscript"/>
            <w:rPrChange w:id="7304" w:author="Ashwani Prabhakar" w:date="2019-07-26T17:42:00Z">
              <w:rPr/>
            </w:rPrChange>
          </w:rPr>
          <w:t>rd</w:t>
        </w:r>
        <w:r w:rsidR="00E11CBD">
          <w:t xml:space="preserve"> lithology and 4</w:t>
        </w:r>
        <w:r w:rsidR="00E11CBD" w:rsidRPr="007824DA">
          <w:rPr>
            <w:vertAlign w:val="superscript"/>
            <w:rPrChange w:id="7305" w:author="Ashwani Prabhakar" w:date="2019-07-26T17:42:00Z">
              <w:rPr/>
            </w:rPrChange>
          </w:rPr>
          <w:t>th</w:t>
        </w:r>
        <w:r w:rsidR="00E11CBD">
          <w:t xml:space="preserve"> lithology respectively as sho</w:t>
        </w:r>
        <w:r w:rsidR="007824DA">
          <w:t xml:space="preserve">wn in </w:t>
        </w:r>
      </w:ins>
      <w:ins w:id="7306" w:author="Ashwani Prabhakar" w:date="2019-07-26T17:42:00Z">
        <w:r w:rsidR="007824DA">
          <w:t xml:space="preserve">the </w:t>
        </w:r>
      </w:ins>
      <w:ins w:id="7307" w:author="Ashwani Prabhakar" w:date="2019-07-26T17:43:00Z">
        <w:r w:rsidR="007824DA">
          <w:fldChar w:fldCharType="begin"/>
        </w:r>
        <w:r w:rsidR="007824DA">
          <w:instrText xml:space="preserve"> REF _Ref15055396 \h </w:instrText>
        </w:r>
      </w:ins>
      <w:r w:rsidR="007824DA">
        <w:fldChar w:fldCharType="separate"/>
      </w:r>
      <w:ins w:id="7308" w:author="Jeremie Giraud" w:date="2019-08-08T12:43:00Z">
        <w:r w:rsidR="007D2A24">
          <w:t xml:space="preserve">Figure </w:t>
        </w:r>
        <w:r w:rsidR="007D2A24">
          <w:rPr>
            <w:noProof/>
          </w:rPr>
          <w:t>23</w:t>
        </w:r>
      </w:ins>
      <w:ins w:id="7309" w:author="Ashwani Prabhakar" w:date="2019-07-26T17:43:00Z">
        <w:r w:rsidR="007824DA">
          <w:fldChar w:fldCharType="end"/>
        </w:r>
        <w:r w:rsidR="007824DA">
          <w:t>.</w:t>
        </w:r>
      </w:ins>
    </w:p>
    <w:p w14:paraId="4C4BE62E" w14:textId="4EA02890" w:rsidR="008C53B3" w:rsidRDefault="008C53B3">
      <w:pPr>
        <w:pStyle w:val="ListParagraph"/>
        <w:rPr>
          <w:ins w:id="7310" w:author="Ashwani Prabhakar" w:date="2019-07-17T18:45:00Z"/>
        </w:rPr>
        <w:pPrChange w:id="7311" w:author="Ashwani Prabhakar" w:date="2019-07-26T17:42:00Z">
          <w:pPr>
            <w:pStyle w:val="ListParagraph"/>
            <w:numPr>
              <w:ilvl w:val="1"/>
              <w:numId w:val="6"/>
            </w:numPr>
            <w:ind w:left="1440" w:hanging="360"/>
          </w:pPr>
        </w:pPrChange>
      </w:pPr>
      <w:del w:id="7312" w:author="Ashwani Prabhakar" w:date="2019-07-17T18:58:00Z">
        <w:r w:rsidRPr="00AD66B2" w:rsidDel="00E11CBD">
          <w:delText>lith</w:delText>
        </w:r>
      </w:del>
      <w:del w:id="7313" w:author="Ashwani Prabhakar" w:date="2019-07-17T18:59:00Z">
        <w:r w:rsidRPr="00AD66B2" w:rsidDel="00E11CBD">
          <w:delText>o_2_weight, litho_3_weight and litho_4_weight respectively as shown</w:delText>
        </w:r>
      </w:del>
    </w:p>
    <w:p w14:paraId="46B94960" w14:textId="1E40758F" w:rsidR="007824DA" w:rsidRDefault="00DD1E47">
      <w:pPr>
        <w:jc w:val="center"/>
        <w:rPr>
          <w:ins w:id="7314" w:author="Ashwani Prabhakar" w:date="2019-07-26T17:42:00Z"/>
        </w:rPr>
        <w:pPrChange w:id="7315" w:author="Ashwani Prabhakar" w:date="2019-07-29T18:29:00Z">
          <w:pPr>
            <w:pStyle w:val="ListParagraph"/>
            <w:ind w:left="2520"/>
            <w:jc w:val="center"/>
          </w:pPr>
        </w:pPrChange>
      </w:pPr>
      <w:ins w:id="7316" w:author="Ashwani Prabhakar" w:date="2019-07-17T18:45:00Z">
        <w:r w:rsidRPr="005A7E00">
          <w:rPr>
            <w:noProof/>
            <w:lang w:eastAsia="en-AU"/>
          </w:rPr>
          <w:lastRenderedPageBreak/>
          <w:drawing>
            <wp:inline distT="0" distB="0" distL="0" distR="0" wp14:anchorId="371D4F91" wp14:editId="41350AF4">
              <wp:extent cx="3191870" cy="2002221"/>
              <wp:effectExtent l="0" t="0" r="889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3194717" cy="2004007"/>
                      </a:xfrm>
                      <a:prstGeom prst="rect">
                        <a:avLst/>
                      </a:prstGeom>
                    </pic:spPr>
                  </pic:pic>
                </a:graphicData>
              </a:graphic>
            </wp:inline>
          </w:drawing>
        </w:r>
      </w:ins>
    </w:p>
    <w:p w14:paraId="1485C363" w14:textId="4B35E0B2" w:rsidR="00DD1E47" w:rsidRDefault="007824DA">
      <w:pPr>
        <w:pStyle w:val="Caption"/>
        <w:jc w:val="center"/>
        <w:rPr>
          <w:ins w:id="7317" w:author="Ashwani Prabhakar" w:date="2019-07-17T19:05:00Z"/>
        </w:rPr>
        <w:pPrChange w:id="7318" w:author="Ashwani Prabhakar" w:date="2019-07-26T17:42:00Z">
          <w:pPr>
            <w:pStyle w:val="ListParagraph"/>
            <w:numPr>
              <w:ilvl w:val="1"/>
              <w:numId w:val="6"/>
            </w:numPr>
            <w:ind w:left="1440" w:hanging="360"/>
          </w:pPr>
        </w:pPrChange>
      </w:pPr>
      <w:bookmarkStart w:id="7319" w:name="_Ref15055396"/>
      <w:bookmarkStart w:id="7320" w:name="_Toc15299713"/>
      <w:bookmarkStart w:id="7321" w:name="_Toc15328549"/>
      <w:bookmarkStart w:id="7322" w:name="_Toc15369136"/>
      <w:ins w:id="7323" w:author="Ashwani Prabhakar" w:date="2019-07-26T17:42:00Z">
        <w:r>
          <w:t xml:space="preserve">Figure </w:t>
        </w:r>
        <w:r>
          <w:fldChar w:fldCharType="begin"/>
        </w:r>
        <w:r>
          <w:instrText xml:space="preserve"> SEQ Figure \* ARABIC </w:instrText>
        </w:r>
      </w:ins>
      <w:r>
        <w:fldChar w:fldCharType="separate"/>
      </w:r>
      <w:ins w:id="7324" w:author="Jeremie Giraud" w:date="2019-08-08T12:43:00Z">
        <w:r w:rsidR="007D2A24">
          <w:rPr>
            <w:noProof/>
          </w:rPr>
          <w:t>23</w:t>
        </w:r>
      </w:ins>
      <w:ins w:id="7325" w:author="Ashwani Prabhakar" w:date="2019-07-26T17:42:00Z">
        <w:r>
          <w:fldChar w:fldCharType="end"/>
        </w:r>
      </w:ins>
      <w:bookmarkEnd w:id="7319"/>
      <w:ins w:id="7326" w:author="Jeremie Giraud" w:date="2019-07-26T17:58:00Z">
        <w:r w:rsidR="00486654">
          <w:t xml:space="preserve">. Example using the </w:t>
        </w:r>
      </w:ins>
      <w:ins w:id="7327" w:author="Jeremie Giraud" w:date="2019-07-26T17:59:00Z">
        <w:r w:rsidR="00486654">
          <w:t>first</w:t>
        </w:r>
      </w:ins>
      <w:ins w:id="7328" w:author="Jeremie Giraud" w:date="2019-07-26T17:58:00Z">
        <w:r w:rsidR="00486654">
          <w:t xml:space="preserve"> lines of a geological weight input file.</w:t>
        </w:r>
        <w:bookmarkEnd w:id="7320"/>
        <w:bookmarkEnd w:id="7321"/>
        <w:bookmarkEnd w:id="7322"/>
        <w:r w:rsidR="00486654">
          <w:t xml:space="preserve"> </w:t>
        </w:r>
      </w:ins>
    </w:p>
    <w:p w14:paraId="737F9E13" w14:textId="2B327580" w:rsidR="00591089" w:rsidRDefault="007824DA">
      <w:pPr>
        <w:pStyle w:val="ListParagraph"/>
        <w:ind w:left="2520"/>
        <w:rPr>
          <w:ins w:id="7329" w:author="Ashwani Prabhakar" w:date="2019-07-17T21:27:00Z"/>
        </w:rPr>
        <w:pPrChange w:id="7330" w:author="Ashwani Prabhakar" w:date="2019-07-17T18:45:00Z">
          <w:pPr>
            <w:pStyle w:val="ListParagraph"/>
            <w:numPr>
              <w:ilvl w:val="1"/>
              <w:numId w:val="6"/>
            </w:numPr>
            <w:ind w:left="1440" w:hanging="360"/>
          </w:pPr>
        </w:pPrChange>
      </w:pPr>
      <w:ins w:id="7331" w:author="Ashwani Prabhakar" w:date="2019-07-17T20:45:00Z">
        <w:r>
          <w:tab/>
        </w:r>
      </w:ins>
    </w:p>
    <w:p w14:paraId="0B5A834D" w14:textId="787C6A53" w:rsidR="007824DA" w:rsidRDefault="00A45647">
      <w:pPr>
        <w:pStyle w:val="ListParagraph"/>
        <w:numPr>
          <w:ilvl w:val="0"/>
          <w:numId w:val="145"/>
        </w:numPr>
        <w:rPr>
          <w:ins w:id="7332" w:author="Ashwani Prabhakar" w:date="2019-07-26T17:43:00Z"/>
        </w:rPr>
        <w:pPrChange w:id="7333" w:author="Ashwani Prabhakar" w:date="2019-07-26T17:43:00Z">
          <w:pPr>
            <w:pStyle w:val="ListParagraph"/>
            <w:numPr>
              <w:ilvl w:val="1"/>
              <w:numId w:val="6"/>
            </w:numPr>
            <w:ind w:left="1440" w:hanging="360"/>
          </w:pPr>
        </w:pPrChange>
      </w:pPr>
      <w:ins w:id="7334" w:author="Ashwani Prabhakar" w:date="2019-07-17T21:27:00Z">
        <w:r w:rsidRPr="007824DA">
          <w:t xml:space="preserve">Example </w:t>
        </w:r>
      </w:ins>
      <w:ins w:id="7335" w:author="Ashwani Prabhakar" w:date="2019-07-26T17:43:00Z">
        <w:r w:rsidR="007824DA">
          <w:t xml:space="preserve">for </w:t>
        </w:r>
      </w:ins>
      <w:ins w:id="7336" w:author="Ashwani Prabhakar" w:date="2019-07-17T21:27:00Z">
        <w:r w:rsidRPr="007824DA">
          <w:t xml:space="preserve">input file of Geological Weight in the Parfile </w:t>
        </w:r>
      </w:ins>
      <w:ins w:id="7337" w:author="Ashwani Prabhakar" w:date="2019-07-17T21:28:00Z">
        <w:r w:rsidRPr="007824DA">
          <w:t>(Parameter File)</w:t>
        </w:r>
      </w:ins>
      <w:ins w:id="7338" w:author="Ashwani Prabhakar" w:date="2019-07-18T11:33:00Z">
        <w:r w:rsidR="00D32FB6" w:rsidRPr="007824DA">
          <w:t xml:space="preserve"> is shown below </w:t>
        </w:r>
        <w:r w:rsidR="007824DA" w:rsidRPr="007824DA">
          <w:t>in the</w:t>
        </w:r>
      </w:ins>
      <w:ins w:id="7339" w:author="Ashwani Prabhakar" w:date="2019-07-26T17:44:00Z">
        <w:r w:rsidR="007824DA">
          <w:t xml:space="preserve"> </w:t>
        </w:r>
        <w:r w:rsidR="007824DA">
          <w:fldChar w:fldCharType="begin"/>
        </w:r>
        <w:r w:rsidR="007824DA">
          <w:instrText xml:space="preserve"> REF _Ref15055472 \h </w:instrText>
        </w:r>
      </w:ins>
      <w:r w:rsidR="007824DA">
        <w:fldChar w:fldCharType="separate"/>
      </w:r>
      <w:ins w:id="7340" w:author="Jeremie Giraud" w:date="2019-08-08T12:43:00Z">
        <w:r w:rsidR="007D2A24">
          <w:t xml:space="preserve">Figure </w:t>
        </w:r>
        <w:r w:rsidR="007D2A24">
          <w:rPr>
            <w:noProof/>
          </w:rPr>
          <w:t>24</w:t>
        </w:r>
      </w:ins>
      <w:ins w:id="7341" w:author="Ashwani Prabhakar" w:date="2019-07-26T17:44:00Z">
        <w:r w:rsidR="007824DA">
          <w:fldChar w:fldCharType="end"/>
        </w:r>
        <w:r w:rsidR="007824DA">
          <w:t>.</w:t>
        </w:r>
      </w:ins>
    </w:p>
    <w:p w14:paraId="54A9230C" w14:textId="77777777" w:rsidR="007824DA" w:rsidRDefault="007824DA">
      <w:pPr>
        <w:ind w:left="2520"/>
        <w:rPr>
          <w:ins w:id="7342" w:author="Ashwani Prabhakar" w:date="2019-07-26T17:43:00Z"/>
        </w:rPr>
        <w:pPrChange w:id="7343" w:author="Ashwani Prabhakar" w:date="2019-07-18T11:34:00Z">
          <w:pPr>
            <w:pStyle w:val="ListParagraph"/>
            <w:numPr>
              <w:ilvl w:val="1"/>
              <w:numId w:val="6"/>
            </w:numPr>
            <w:ind w:left="1440" w:hanging="360"/>
          </w:pPr>
        </w:pPrChange>
      </w:pPr>
    </w:p>
    <w:p w14:paraId="606B33EA" w14:textId="52FC8E5D" w:rsidR="007824DA" w:rsidRDefault="00510B9E">
      <w:pPr>
        <w:jc w:val="center"/>
        <w:rPr>
          <w:ins w:id="7344" w:author="Ashwani Prabhakar" w:date="2019-07-26T17:44:00Z"/>
        </w:rPr>
        <w:pPrChange w:id="7345" w:author="Ashwani Prabhakar" w:date="2019-07-29T18:29:00Z">
          <w:pPr>
            <w:ind w:left="2520"/>
          </w:pPr>
        </w:pPrChange>
      </w:pPr>
      <w:commentRangeStart w:id="7346"/>
      <w:ins w:id="7347" w:author="Ashwani Prabhakar" w:date="2019-07-18T11:55:00Z">
        <w:r w:rsidRPr="00510B9E">
          <w:rPr>
            <w:noProof/>
            <w:lang w:eastAsia="en-AU"/>
          </w:rPr>
          <w:drawing>
            <wp:inline distT="0" distB="0" distL="0" distR="0" wp14:anchorId="2679A9F4" wp14:editId="43BA4FBB">
              <wp:extent cx="4391025" cy="1033145"/>
              <wp:effectExtent l="0" t="0" r="9525" b="0"/>
              <wp:docPr id="43" name="Picture 43" descr="C:\TOMOFASTx\documentation\input for geological 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OMOFASTx\documentation\input for geological weight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9746" cy="1035197"/>
                      </a:xfrm>
                      <a:prstGeom prst="rect">
                        <a:avLst/>
                      </a:prstGeom>
                      <a:noFill/>
                      <a:ln>
                        <a:noFill/>
                      </a:ln>
                    </pic:spPr>
                  </pic:pic>
                </a:graphicData>
              </a:graphic>
            </wp:inline>
          </w:drawing>
        </w:r>
      </w:ins>
      <w:commentRangeEnd w:id="7346"/>
    </w:p>
    <w:p w14:paraId="1F8B600F" w14:textId="781C7DCD" w:rsidR="007824DA" w:rsidRDefault="007824DA">
      <w:pPr>
        <w:pStyle w:val="Caption"/>
        <w:jc w:val="center"/>
        <w:rPr>
          <w:ins w:id="7348" w:author="Ashwani Prabhakar" w:date="2019-07-26T17:44:00Z"/>
        </w:rPr>
        <w:pPrChange w:id="7349" w:author="Ashwani Prabhakar" w:date="2019-07-26T17:44:00Z">
          <w:pPr>
            <w:pStyle w:val="Caption"/>
          </w:pPr>
        </w:pPrChange>
      </w:pPr>
      <w:bookmarkStart w:id="7350" w:name="_Ref15055472"/>
      <w:bookmarkStart w:id="7351" w:name="_Toc15299714"/>
      <w:bookmarkStart w:id="7352" w:name="_Toc15328550"/>
      <w:bookmarkStart w:id="7353" w:name="_Toc15369137"/>
      <w:ins w:id="7354" w:author="Ashwani Prabhakar" w:date="2019-07-26T17:44:00Z">
        <w:r>
          <w:t xml:space="preserve">Figure </w:t>
        </w:r>
        <w:r>
          <w:fldChar w:fldCharType="begin"/>
        </w:r>
        <w:r>
          <w:instrText xml:space="preserve"> SEQ Figure \* ARABIC </w:instrText>
        </w:r>
      </w:ins>
      <w:r>
        <w:fldChar w:fldCharType="separate"/>
      </w:r>
      <w:ins w:id="7355" w:author="Jeremie Giraud" w:date="2019-08-08T12:43:00Z">
        <w:r w:rsidR="007D2A24">
          <w:rPr>
            <w:noProof/>
          </w:rPr>
          <w:t>24</w:t>
        </w:r>
      </w:ins>
      <w:ins w:id="7356" w:author="Ashwani Prabhakar" w:date="2019-07-26T17:44:00Z">
        <w:r>
          <w:fldChar w:fldCharType="end"/>
        </w:r>
      </w:ins>
      <w:bookmarkEnd w:id="7350"/>
      <w:ins w:id="7357" w:author="Jeremie Giraud" w:date="2019-07-26T17:58:00Z">
        <w:r w:rsidR="00486654">
          <w:t>. Clustering constraint section of parameter file.</w:t>
        </w:r>
        <w:bookmarkEnd w:id="7351"/>
        <w:bookmarkEnd w:id="7352"/>
        <w:bookmarkEnd w:id="7353"/>
        <w:r w:rsidR="00486654">
          <w:t xml:space="preserve"> </w:t>
        </w:r>
      </w:ins>
    </w:p>
    <w:p w14:paraId="07AD2202" w14:textId="386011F8" w:rsidR="00950560" w:rsidRPr="007824DA" w:rsidRDefault="00690CC5">
      <w:pPr>
        <w:ind w:left="2520"/>
        <w:rPr>
          <w:ins w:id="7358" w:author="Ashwani Prabhakar" w:date="2019-07-17T19:05:00Z"/>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Change w:id="7359" w:author="Ashwani Prabhakar" w:date="2019-07-26T17:44:00Z">
            <w:rPr>
              <w:ins w:id="7360" w:author="Ashwani Prabhakar" w:date="2019-07-17T19:05:00Z"/>
            </w:rPr>
          </w:rPrChange>
        </w:rPr>
        <w:pPrChange w:id="7361" w:author="Ashwani Prabhakar" w:date="2019-07-26T17:44:00Z">
          <w:pPr>
            <w:pStyle w:val="ListParagraph"/>
            <w:numPr>
              <w:ilvl w:val="1"/>
              <w:numId w:val="6"/>
            </w:numPr>
            <w:ind w:left="1440" w:hanging="360"/>
          </w:pPr>
        </w:pPrChange>
      </w:pPr>
      <w:r>
        <w:rPr>
          <w:rStyle w:val="CommentReference"/>
        </w:rPr>
        <w:commentReference w:id="7346"/>
      </w:r>
      <w:del w:id="7362" w:author="Ashwani Prabhakar" w:date="2019-07-26T17:44:00Z">
        <w:r w:rsidR="00420D94" w:rsidDel="007824DA">
          <w:rPr>
            <w:rStyle w:val="CommentReference"/>
          </w:rPr>
          <w:commentReference w:id="7363"/>
        </w:r>
      </w:del>
    </w:p>
    <w:p w14:paraId="5CE046E3" w14:textId="0E1772D3" w:rsidR="00591089" w:rsidRDefault="00591089">
      <w:pPr>
        <w:pStyle w:val="Heading2"/>
        <w:rPr>
          <w:ins w:id="7364" w:author="Ashwani Prabhakar" w:date="2019-07-26T17:45:00Z"/>
        </w:rPr>
        <w:pPrChange w:id="7365" w:author="Ashwani Prabhakar" w:date="2019-07-26T17:44:00Z">
          <w:pPr>
            <w:pStyle w:val="ListParagraph"/>
            <w:numPr>
              <w:ilvl w:val="1"/>
              <w:numId w:val="6"/>
            </w:numPr>
            <w:ind w:left="1440" w:hanging="360"/>
          </w:pPr>
        </w:pPrChange>
      </w:pPr>
      <w:bookmarkStart w:id="7366" w:name="_Toc15055959"/>
      <w:bookmarkStart w:id="7367" w:name="_Toc15299775"/>
      <w:bookmarkStart w:id="7368" w:name="_Toc15328611"/>
      <w:bookmarkStart w:id="7369" w:name="_Toc16161043"/>
      <w:ins w:id="7370" w:author="Ashwani Prabhakar" w:date="2019-07-17T19:05:00Z">
        <w:r w:rsidRPr="007824DA">
          <w:t>Terminal Input</w:t>
        </w:r>
      </w:ins>
      <w:bookmarkEnd w:id="7366"/>
      <w:bookmarkEnd w:id="7367"/>
      <w:bookmarkEnd w:id="7368"/>
      <w:bookmarkEnd w:id="7369"/>
    </w:p>
    <w:p w14:paraId="349CCEC9" w14:textId="77777777" w:rsidR="007824DA" w:rsidRPr="007824DA" w:rsidRDefault="007824DA">
      <w:pPr>
        <w:rPr>
          <w:ins w:id="7371" w:author="Ashwani Prabhakar" w:date="2019-07-17T19:19:00Z"/>
        </w:rPr>
        <w:pPrChange w:id="7372" w:author="Ashwani Prabhakar" w:date="2019-07-26T17:45:00Z">
          <w:pPr>
            <w:pStyle w:val="ListParagraph"/>
            <w:numPr>
              <w:ilvl w:val="1"/>
              <w:numId w:val="6"/>
            </w:numPr>
            <w:ind w:left="1440" w:hanging="360"/>
          </w:pPr>
        </w:pPrChange>
      </w:pPr>
    </w:p>
    <w:p w14:paraId="13C70E77" w14:textId="645AA698" w:rsidR="007824DA" w:rsidRDefault="00F33E91">
      <w:pPr>
        <w:pStyle w:val="ListParagraph"/>
        <w:numPr>
          <w:ilvl w:val="0"/>
          <w:numId w:val="146"/>
        </w:numPr>
        <w:rPr>
          <w:ins w:id="7373" w:author="Ashwani Prabhakar" w:date="2019-07-26T17:45:00Z"/>
        </w:rPr>
        <w:pPrChange w:id="7374" w:author="Ashwani Prabhakar" w:date="2019-07-26T17:48:00Z">
          <w:pPr>
            <w:pStyle w:val="ListParagraph"/>
            <w:numPr>
              <w:ilvl w:val="1"/>
              <w:numId w:val="6"/>
            </w:numPr>
            <w:ind w:left="1440" w:hanging="360"/>
          </w:pPr>
        </w:pPrChange>
      </w:pPr>
      <w:ins w:id="7375" w:author="Ashwani Prabhakar" w:date="2019-07-17T19:19:00Z">
        <w:r w:rsidRPr="007824DA">
          <w:t xml:space="preserve">In order to run TOMOFAST-x, </w:t>
        </w:r>
      </w:ins>
      <w:ins w:id="7376" w:author="Ashwani Prabhakar" w:date="2019-07-26T17:45:00Z">
        <w:r w:rsidR="007824DA">
          <w:t>u</w:t>
        </w:r>
      </w:ins>
      <w:del w:id="7377" w:author="Ashwani Prabhakar" w:date="2019-07-26T17:45:00Z">
        <w:r w:rsidR="00B61C0A" w:rsidRPr="007824DA" w:rsidDel="007824DA">
          <w:delText>U</w:delText>
        </w:r>
      </w:del>
      <w:r w:rsidR="00B61C0A" w:rsidRPr="007824DA">
        <w:t>ser</w:t>
      </w:r>
      <w:ins w:id="7378" w:author="Ashwani Prabhakar" w:date="2019-07-17T19:19:00Z">
        <w:r w:rsidRPr="007824DA">
          <w:t xml:space="preserve"> needs a terminal input</w:t>
        </w:r>
      </w:ins>
      <w:ins w:id="7379" w:author="Jeremie Giraud" w:date="2019-07-23T18:23:00Z">
        <w:r w:rsidR="009E37C9" w:rsidRPr="007824DA">
          <w:t xml:space="preserve"> using command line under linux operating systems or using the Windows Linux Subsystem</w:t>
        </w:r>
      </w:ins>
      <w:ins w:id="7380" w:author="Ashwani Prabhakar" w:date="2019-07-17T19:19:00Z">
        <w:r w:rsidRPr="007824DA">
          <w:t>. A</w:t>
        </w:r>
      </w:ins>
      <w:ins w:id="7381" w:author="Ashwani Prabhakar" w:date="2019-07-17T19:20:00Z">
        <w:r w:rsidRPr="007824DA">
          <w:t>fter following the section</w:t>
        </w:r>
      </w:ins>
      <w:ins w:id="7382" w:author="Ashwani Prabhakar" w:date="2019-07-17T19:22:00Z">
        <w:r w:rsidRPr="007824DA">
          <w:t xml:space="preserve">s </w:t>
        </w:r>
      </w:ins>
      <w:ins w:id="7383" w:author="Ashwani Prabhakar" w:date="2019-07-17T19:20:00Z">
        <w:r w:rsidRPr="007824DA">
          <w:t>of Basic Requirements</w:t>
        </w:r>
      </w:ins>
      <w:ins w:id="7384" w:author="Ashwani Prabhakar" w:date="2019-07-17T19:23:00Z">
        <w:r w:rsidRPr="007824DA">
          <w:t xml:space="preserve"> and </w:t>
        </w:r>
      </w:ins>
      <w:ins w:id="7385" w:author="Ashwani Prabhakar" w:date="2019-07-17T19:20:00Z">
        <w:r w:rsidRPr="007824DA">
          <w:t>Ins</w:t>
        </w:r>
      </w:ins>
      <w:ins w:id="7386" w:author="Ashwani Prabhakar" w:date="2019-07-17T19:22:00Z">
        <w:r w:rsidRPr="007824DA">
          <w:t>tallation</w:t>
        </w:r>
      </w:ins>
      <w:ins w:id="7387" w:author="Ashwani Prabhakar" w:date="2019-07-17T19:23:00Z">
        <w:r w:rsidRPr="007824DA">
          <w:t xml:space="preserve">, </w:t>
        </w:r>
      </w:ins>
      <w:ins w:id="7388" w:author="Ashwani Prabhakar" w:date="2019-07-26T17:46:00Z">
        <w:r w:rsidR="007824DA">
          <w:t>u</w:t>
        </w:r>
      </w:ins>
      <w:del w:id="7389" w:author="Ashwani Prabhakar" w:date="2019-07-26T17:46:00Z">
        <w:r w:rsidR="00B61C0A" w:rsidRPr="007824DA" w:rsidDel="007824DA">
          <w:delText>U</w:delText>
        </w:r>
      </w:del>
      <w:r w:rsidR="00B61C0A" w:rsidRPr="007824DA">
        <w:t>ser</w:t>
      </w:r>
      <w:ins w:id="7390" w:author="Ashwani Prabhakar" w:date="2019-07-17T19:23:00Z">
        <w:r w:rsidRPr="007824DA">
          <w:t xml:space="preserve"> need to provide required inputs to the Parfile (Parameter Files). After </w:t>
        </w:r>
      </w:ins>
      <w:ins w:id="7391" w:author="Ashwani Prabhakar" w:date="2019-07-17T19:27:00Z">
        <w:r w:rsidRPr="007824DA">
          <w:t>that</w:t>
        </w:r>
      </w:ins>
      <w:ins w:id="7392" w:author="Ashwani Prabhakar" w:date="2019-07-17T19:31:00Z">
        <w:r w:rsidR="00F779B5" w:rsidRPr="007824DA">
          <w:t>,</w:t>
        </w:r>
      </w:ins>
      <w:ins w:id="7393" w:author="Ashwani Prabhakar" w:date="2019-07-17T19:27:00Z">
        <w:r w:rsidRPr="007824DA">
          <w:t xml:space="preserve"> </w:t>
        </w:r>
      </w:ins>
      <w:ins w:id="7394" w:author="Ashwani Prabhakar" w:date="2019-07-26T17:46:00Z">
        <w:r w:rsidR="007824DA">
          <w:t>u</w:t>
        </w:r>
      </w:ins>
      <w:del w:id="7395" w:author="Ashwani Prabhakar" w:date="2019-07-26T17:46:00Z">
        <w:r w:rsidR="00B61C0A" w:rsidRPr="007824DA" w:rsidDel="007824DA">
          <w:delText>U</w:delText>
        </w:r>
      </w:del>
      <w:r w:rsidR="00B61C0A" w:rsidRPr="007824DA">
        <w:t>ser</w:t>
      </w:r>
      <w:ins w:id="7396" w:author="Ashwani Prabhakar" w:date="2019-07-17T19:27:00Z">
        <w:r w:rsidRPr="007824DA">
          <w:t xml:space="preserve"> need</w:t>
        </w:r>
      </w:ins>
      <w:ins w:id="7397" w:author="Jeremie Giraud" w:date="2019-07-23T18:24:00Z">
        <w:r w:rsidR="009E37C9" w:rsidRPr="007824DA">
          <w:t>s</w:t>
        </w:r>
      </w:ins>
      <w:ins w:id="7398" w:author="Ashwani Prabhakar" w:date="2019-07-17T19:27:00Z">
        <w:r w:rsidRPr="007824DA">
          <w:t xml:space="preserve"> </w:t>
        </w:r>
      </w:ins>
      <w:ins w:id="7399" w:author="Ashwani Prabhakar" w:date="2019-07-17T19:44:00Z">
        <w:r w:rsidR="00F614B2" w:rsidRPr="007824DA">
          <w:t xml:space="preserve">to </w:t>
        </w:r>
      </w:ins>
      <w:ins w:id="7400" w:author="Ashwani Prabhakar" w:date="2019-07-17T19:31:00Z">
        <w:r w:rsidR="00F779B5" w:rsidRPr="007824DA">
          <w:t xml:space="preserve">change the </w:t>
        </w:r>
      </w:ins>
      <w:ins w:id="7401" w:author="Ashwani Prabhakar" w:date="2019-07-17T19:42:00Z">
        <w:r w:rsidR="00F614B2" w:rsidRPr="007824DA">
          <w:t>directory</w:t>
        </w:r>
      </w:ins>
      <w:ins w:id="7402" w:author="Ashwani Prabhakar" w:date="2019-07-17T21:14:00Z">
        <w:r w:rsidR="00044D21" w:rsidRPr="007824DA">
          <w:t xml:space="preserve"> to the folder where </w:t>
        </w:r>
      </w:ins>
      <w:ins w:id="7403" w:author="Ashwani Prabhakar" w:date="2019-07-17T21:20:00Z">
        <w:r w:rsidR="00044D21" w:rsidRPr="007824DA">
          <w:t>the</w:t>
        </w:r>
      </w:ins>
      <w:ins w:id="7404" w:author="Ashwani Prabhakar" w:date="2019-07-17T21:14:00Z">
        <w:r w:rsidR="00044D21" w:rsidRPr="007824DA">
          <w:t xml:space="preserve"> executable tomofast3D exists and run the same as shown below</w:t>
        </w:r>
      </w:ins>
      <w:ins w:id="7405" w:author="Ashwani Prabhakar" w:date="2019-07-17T21:16:00Z">
        <w:r w:rsidR="00044D21" w:rsidRPr="007824DA">
          <w:t xml:space="preserve"> </w:t>
        </w:r>
      </w:ins>
      <w:ins w:id="7406" w:author="Ashwani Prabhakar" w:date="2019-07-17T21:23:00Z">
        <w:del w:id="7407" w:author="Jeremie Giraud" w:date="2019-07-23T18:25:00Z">
          <w:r w:rsidR="00D32FB6" w:rsidRPr="007824DA">
            <w:delText xml:space="preserve">in the </w:delText>
          </w:r>
        </w:del>
      </w:ins>
      <w:ins w:id="7408" w:author="Jeremie Giraud" w:date="2019-07-23T18:25:00Z">
        <w:r w:rsidR="009E37C9" w:rsidRPr="007824DA">
          <w:t xml:space="preserve">in </w:t>
        </w:r>
      </w:ins>
      <w:ins w:id="7409" w:author="Ashwani Prabhakar" w:date="2019-07-26T17:47:00Z">
        <w:r w:rsidR="007824DA">
          <w:t xml:space="preserve">the </w:t>
        </w:r>
        <w:r w:rsidR="007824DA">
          <w:fldChar w:fldCharType="begin"/>
        </w:r>
        <w:r w:rsidR="007824DA">
          <w:instrText xml:space="preserve"> REF _Ref15055659 \h </w:instrText>
        </w:r>
      </w:ins>
      <w:r w:rsidR="007824DA">
        <w:fldChar w:fldCharType="separate"/>
      </w:r>
      <w:ins w:id="7410" w:author="Jeremie Giraud" w:date="2019-08-08T12:43:00Z">
        <w:r w:rsidR="007D2A24">
          <w:t xml:space="preserve">Figure </w:t>
        </w:r>
        <w:r w:rsidR="007D2A24">
          <w:rPr>
            <w:noProof/>
          </w:rPr>
          <w:t>25</w:t>
        </w:r>
      </w:ins>
      <w:ins w:id="7411" w:author="Ashwani Prabhakar" w:date="2019-07-26T17:47:00Z">
        <w:r w:rsidR="007824DA">
          <w:fldChar w:fldCharType="end"/>
        </w:r>
        <w:r w:rsidR="007824DA">
          <w:t xml:space="preserve"> and </w:t>
        </w:r>
        <w:r w:rsidR="007824DA">
          <w:fldChar w:fldCharType="begin"/>
        </w:r>
        <w:r w:rsidR="007824DA">
          <w:instrText xml:space="preserve"> REF _Ref15055672 \h </w:instrText>
        </w:r>
      </w:ins>
      <w:r w:rsidR="007824DA">
        <w:fldChar w:fldCharType="separate"/>
      </w:r>
      <w:ins w:id="7412" w:author="Jeremie Giraud" w:date="2019-08-08T12:43:00Z">
        <w:r w:rsidR="007D2A24">
          <w:t xml:space="preserve">Figure </w:t>
        </w:r>
        <w:r w:rsidR="007D2A24">
          <w:rPr>
            <w:noProof/>
          </w:rPr>
          <w:t>26</w:t>
        </w:r>
      </w:ins>
      <w:ins w:id="7413" w:author="Ashwani Prabhakar" w:date="2019-07-26T17:47:00Z">
        <w:r w:rsidR="007824DA">
          <w:fldChar w:fldCharType="end"/>
        </w:r>
      </w:ins>
      <w:ins w:id="7414" w:author="Jeremie Giraud" w:date="2019-07-23T18:25:00Z">
        <w:del w:id="7415" w:author="Ashwani Prabhakar" w:date="2019-07-26T17:47:00Z">
          <w:r w:rsidR="009E37C9" w:rsidRPr="007824DA" w:rsidDel="007824DA">
            <w:delText>s61 and 6.12</w:delText>
          </w:r>
        </w:del>
        <w:r w:rsidR="009E37C9" w:rsidRPr="007824DA">
          <w:t>.</w:t>
        </w:r>
      </w:ins>
    </w:p>
    <w:p w14:paraId="7BA3ABC6" w14:textId="77777777" w:rsidR="007824DA" w:rsidRDefault="007824DA">
      <w:pPr>
        <w:rPr>
          <w:ins w:id="7416" w:author="Ashwani Prabhakar" w:date="2019-07-26T17:45:00Z"/>
        </w:rPr>
        <w:pPrChange w:id="7417" w:author="Ashwani Prabhakar" w:date="2019-07-26T17:45:00Z">
          <w:pPr>
            <w:pStyle w:val="ListParagraph"/>
            <w:numPr>
              <w:ilvl w:val="1"/>
              <w:numId w:val="6"/>
            </w:numPr>
            <w:ind w:left="1440" w:hanging="360"/>
          </w:pPr>
        </w:pPrChange>
      </w:pPr>
    </w:p>
    <w:p w14:paraId="086589A4" w14:textId="77777777" w:rsidR="007824DA" w:rsidRDefault="00044D21">
      <w:pPr>
        <w:jc w:val="center"/>
        <w:rPr>
          <w:ins w:id="7418" w:author="Ashwani Prabhakar" w:date="2019-07-26T17:46:00Z"/>
        </w:rPr>
        <w:pPrChange w:id="7419" w:author="Ashwani Prabhakar" w:date="2019-07-29T18:29:00Z">
          <w:pPr/>
        </w:pPrChange>
      </w:pPr>
      <w:ins w:id="7420" w:author="Ashwani Prabhakar" w:date="2019-07-17T21:18:00Z">
        <w:r w:rsidRPr="00044D21">
          <w:rPr>
            <w:noProof/>
            <w:lang w:eastAsia="en-AU"/>
          </w:rPr>
          <w:drawing>
            <wp:inline distT="0" distB="0" distL="0" distR="0" wp14:anchorId="3574F16C" wp14:editId="0B24C38A">
              <wp:extent cx="4614298" cy="238125"/>
              <wp:effectExtent l="0" t="0" r="0" b="0"/>
              <wp:docPr id="31" name="Picture 31" descr="C:\TOMOFASTx\documentation\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OMOFASTx\documentation\director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0058" cy="249259"/>
                      </a:xfrm>
                      <a:prstGeom prst="rect">
                        <a:avLst/>
                      </a:prstGeom>
                      <a:noFill/>
                      <a:ln>
                        <a:noFill/>
                      </a:ln>
                    </pic:spPr>
                  </pic:pic>
                </a:graphicData>
              </a:graphic>
            </wp:inline>
          </w:drawing>
        </w:r>
      </w:ins>
    </w:p>
    <w:p w14:paraId="755DD8C6" w14:textId="45BF888D" w:rsidR="007824DA" w:rsidRDefault="007824DA">
      <w:pPr>
        <w:pStyle w:val="Caption"/>
        <w:jc w:val="center"/>
        <w:rPr>
          <w:ins w:id="7421" w:author="Ashwani Prabhakar" w:date="2019-07-26T17:46:00Z"/>
        </w:rPr>
        <w:pPrChange w:id="7422" w:author="Ashwani Prabhakar" w:date="2019-07-26T17:46:00Z">
          <w:pPr>
            <w:pStyle w:val="Caption"/>
          </w:pPr>
        </w:pPrChange>
      </w:pPr>
      <w:bookmarkStart w:id="7423" w:name="_Ref15055659"/>
      <w:bookmarkStart w:id="7424" w:name="_Toc15299715"/>
      <w:bookmarkStart w:id="7425" w:name="_Toc15328551"/>
      <w:bookmarkStart w:id="7426" w:name="_Toc15369138"/>
      <w:ins w:id="7427" w:author="Ashwani Prabhakar" w:date="2019-07-26T17:46:00Z">
        <w:r>
          <w:t xml:space="preserve">Figure </w:t>
        </w:r>
        <w:r>
          <w:fldChar w:fldCharType="begin"/>
        </w:r>
        <w:r>
          <w:instrText xml:space="preserve"> SEQ Figure \* ARABIC </w:instrText>
        </w:r>
      </w:ins>
      <w:r>
        <w:fldChar w:fldCharType="separate"/>
      </w:r>
      <w:ins w:id="7428" w:author="Jeremie Giraud" w:date="2019-08-08T12:43:00Z">
        <w:r w:rsidR="007D2A24">
          <w:rPr>
            <w:noProof/>
          </w:rPr>
          <w:t>25</w:t>
        </w:r>
      </w:ins>
      <w:ins w:id="7429" w:author="Ashwani Prabhakar" w:date="2019-07-26T17:46:00Z">
        <w:r>
          <w:fldChar w:fldCharType="end"/>
        </w:r>
      </w:ins>
      <w:bookmarkEnd w:id="7423"/>
      <w:ins w:id="7430" w:author="Jeremie Giraud" w:date="2019-07-26T17:57:00Z">
        <w:r w:rsidR="00486654">
          <w:t>. Example of terminal.</w:t>
        </w:r>
        <w:bookmarkEnd w:id="7424"/>
        <w:bookmarkEnd w:id="7425"/>
        <w:bookmarkEnd w:id="7426"/>
        <w:r w:rsidR="00486654">
          <w:t xml:space="preserve"> </w:t>
        </w:r>
      </w:ins>
    </w:p>
    <w:p w14:paraId="7CD9907C" w14:textId="3FF5D8E6" w:rsidR="00044D21" w:rsidRDefault="00044D21">
      <w:pPr>
        <w:rPr>
          <w:ins w:id="7431" w:author="Ashwani Prabhakar" w:date="2019-07-17T21:18:00Z"/>
        </w:rPr>
        <w:pPrChange w:id="7432" w:author="Ashwani Prabhakar" w:date="2019-07-26T17:46:00Z">
          <w:pPr>
            <w:pStyle w:val="ListParagraph"/>
            <w:numPr>
              <w:ilvl w:val="1"/>
              <w:numId w:val="6"/>
            </w:numPr>
            <w:ind w:left="1440" w:hanging="360"/>
          </w:pPr>
        </w:pPrChange>
      </w:pPr>
    </w:p>
    <w:p w14:paraId="5EB8AA9E" w14:textId="634940E1" w:rsidR="007824DA" w:rsidRDefault="00044D21">
      <w:pPr>
        <w:pStyle w:val="ListParagraph"/>
        <w:numPr>
          <w:ilvl w:val="0"/>
          <w:numId w:val="146"/>
        </w:numPr>
        <w:rPr>
          <w:ins w:id="7433" w:author="Ashwani Prabhakar" w:date="2019-07-26T17:46:00Z"/>
        </w:rPr>
        <w:pPrChange w:id="7434" w:author="Ashwani Prabhakar" w:date="2019-07-26T17:46:00Z">
          <w:pPr>
            <w:pStyle w:val="ListParagraph"/>
            <w:numPr>
              <w:ilvl w:val="1"/>
              <w:numId w:val="6"/>
            </w:numPr>
            <w:ind w:left="1440" w:hanging="360"/>
          </w:pPr>
        </w:pPrChange>
      </w:pPr>
      <w:ins w:id="7435" w:author="Ashwani Prabhakar" w:date="2019-07-17T21:21:00Z">
        <w:r>
          <w:t>Input Command Line</w:t>
        </w:r>
      </w:ins>
      <w:ins w:id="7436" w:author="Ashwani Prabhakar" w:date="2019-07-26T17:48:00Z">
        <w:r w:rsidR="00110D13">
          <w:t xml:space="preserve"> - </w:t>
        </w:r>
      </w:ins>
      <w:ins w:id="7437" w:author="Ashwani Prabhakar" w:date="2019-07-17T21:18:00Z">
        <w:r>
          <w:t xml:space="preserve">After changing directory in the terminal, run the </w:t>
        </w:r>
      </w:ins>
      <w:ins w:id="7438" w:author="Ashwani Prabhakar" w:date="2019-07-17T21:19:00Z">
        <w:r>
          <w:t>following</w:t>
        </w:r>
      </w:ins>
      <w:ins w:id="7439" w:author="Ashwani Prabhakar" w:date="2019-07-17T21:18:00Z">
        <w:r>
          <w:t xml:space="preserve"> </w:t>
        </w:r>
      </w:ins>
      <w:ins w:id="7440" w:author="Ashwani Prabhakar" w:date="2019-07-17T21:19:00Z">
        <w:r w:rsidR="00110D13">
          <w:t xml:space="preserve">Input Command </w:t>
        </w:r>
      </w:ins>
      <w:ins w:id="7441" w:author="Ashwani Prabhakar" w:date="2019-07-26T17:48:00Z">
        <w:r w:rsidR="00110D13">
          <w:t>L</w:t>
        </w:r>
      </w:ins>
      <w:ins w:id="7442" w:author="Ashwani Prabhakar" w:date="2019-07-17T21:19:00Z">
        <w:r>
          <w:t>ine</w:t>
        </w:r>
      </w:ins>
      <w:ins w:id="7443" w:author="Ashwani Prabhakar" w:date="2019-07-17T21:20:00Z">
        <w:r>
          <w:t xml:space="preserve"> </w:t>
        </w:r>
      </w:ins>
      <w:ins w:id="7444" w:author="Ashwani Prabhakar" w:date="2019-07-17T21:21:00Z">
        <w:r>
          <w:t xml:space="preserve">as shown below </w:t>
        </w:r>
      </w:ins>
      <w:ins w:id="7445" w:author="Ashwani Prabhakar" w:date="2019-07-17T21:23:00Z">
        <w:r w:rsidR="00950560">
          <w:t xml:space="preserve">in the </w:t>
        </w:r>
      </w:ins>
      <w:ins w:id="7446" w:author="Ashwani Prabhakar" w:date="2019-07-26T17:48:00Z">
        <w:r w:rsidR="00110D13">
          <w:fldChar w:fldCharType="begin"/>
        </w:r>
        <w:r w:rsidR="00110D13">
          <w:instrText xml:space="preserve"> REF _Ref15055672 \h </w:instrText>
        </w:r>
      </w:ins>
      <w:r w:rsidR="00110D13">
        <w:fldChar w:fldCharType="separate"/>
      </w:r>
      <w:ins w:id="7447" w:author="Jeremie Giraud" w:date="2019-08-08T12:43:00Z">
        <w:r w:rsidR="007D2A24">
          <w:t xml:space="preserve">Figure </w:t>
        </w:r>
        <w:r w:rsidR="007D2A24">
          <w:rPr>
            <w:noProof/>
          </w:rPr>
          <w:t>26</w:t>
        </w:r>
      </w:ins>
      <w:ins w:id="7448" w:author="Ashwani Prabhakar" w:date="2019-07-26T17:48:00Z">
        <w:r w:rsidR="00110D13">
          <w:fldChar w:fldCharType="end"/>
        </w:r>
      </w:ins>
      <w:ins w:id="7449" w:author="Ashwani Prabhakar" w:date="2019-07-26T17:49:00Z">
        <w:r w:rsidR="00110D13">
          <w:t>.</w:t>
        </w:r>
      </w:ins>
    </w:p>
    <w:p w14:paraId="5823F29E" w14:textId="77777777" w:rsidR="007824DA" w:rsidRDefault="00044D21" w:rsidP="000D0B93">
      <w:pPr>
        <w:jc w:val="center"/>
        <w:rPr>
          <w:ins w:id="7450" w:author="Ashwani Prabhakar" w:date="2019-07-26T17:47:00Z"/>
        </w:rPr>
      </w:pPr>
      <w:ins w:id="7451" w:author="Ashwani Prabhakar" w:date="2019-07-17T21:22:00Z">
        <w:r w:rsidRPr="005A7E00">
          <w:rPr>
            <w:noProof/>
            <w:lang w:eastAsia="en-AU"/>
          </w:rPr>
          <w:lastRenderedPageBreak/>
          <w:drawing>
            <wp:inline distT="0" distB="0" distL="0" distR="0" wp14:anchorId="333C3757" wp14:editId="194A375F">
              <wp:extent cx="4676775" cy="447675"/>
              <wp:effectExtent l="0" t="0" r="9525" b="952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704" cy="447955"/>
                      </a:xfrm>
                      <a:prstGeom prst="rect">
                        <a:avLst/>
                      </a:prstGeom>
                    </pic:spPr>
                  </pic:pic>
                </a:graphicData>
              </a:graphic>
            </wp:inline>
          </w:drawing>
        </w:r>
      </w:ins>
    </w:p>
    <w:p w14:paraId="40D9BA1B" w14:textId="4129D497" w:rsidR="007824DA" w:rsidRDefault="007824DA">
      <w:pPr>
        <w:pStyle w:val="Caption"/>
        <w:jc w:val="center"/>
        <w:rPr>
          <w:ins w:id="7452" w:author="Ashwani Prabhakar" w:date="2019-07-26T17:47:00Z"/>
        </w:rPr>
        <w:pPrChange w:id="7453" w:author="Ashwani Prabhakar" w:date="2019-07-26T17:47:00Z">
          <w:pPr>
            <w:pStyle w:val="Caption"/>
          </w:pPr>
        </w:pPrChange>
      </w:pPr>
      <w:bookmarkStart w:id="7454" w:name="_Ref15055672"/>
      <w:bookmarkStart w:id="7455" w:name="_Toc15299716"/>
      <w:bookmarkStart w:id="7456" w:name="_Toc15328552"/>
      <w:bookmarkStart w:id="7457" w:name="_Toc15369139"/>
      <w:ins w:id="7458" w:author="Ashwani Prabhakar" w:date="2019-07-26T17:47:00Z">
        <w:r>
          <w:t xml:space="preserve">Figure </w:t>
        </w:r>
        <w:r>
          <w:fldChar w:fldCharType="begin"/>
        </w:r>
        <w:r>
          <w:instrText xml:space="preserve"> SEQ Figure \* ARABIC </w:instrText>
        </w:r>
      </w:ins>
      <w:r>
        <w:fldChar w:fldCharType="separate"/>
      </w:r>
      <w:ins w:id="7459" w:author="Jeremie Giraud" w:date="2019-08-08T12:43:00Z">
        <w:r w:rsidR="007D2A24">
          <w:rPr>
            <w:noProof/>
          </w:rPr>
          <w:t>26</w:t>
        </w:r>
      </w:ins>
      <w:ins w:id="7460" w:author="Ashwani Prabhakar" w:date="2019-07-26T17:47:00Z">
        <w:r>
          <w:fldChar w:fldCharType="end"/>
        </w:r>
      </w:ins>
      <w:bookmarkEnd w:id="7454"/>
      <w:ins w:id="7461" w:author="Jeremie Giraud" w:date="2019-07-26T17:57:00Z">
        <w:r w:rsidR="00486654">
          <w:t>.</w:t>
        </w:r>
        <w:r w:rsidR="00486654" w:rsidRPr="00486654">
          <w:t xml:space="preserve"> </w:t>
        </w:r>
        <w:r w:rsidR="00486654">
          <w:t>Command line to execute T</w:t>
        </w:r>
      </w:ins>
      <w:ins w:id="7462" w:author="Ashwani Prabhakar" w:date="2019-07-26T18:13:00Z">
        <w:r w:rsidR="00AD173B">
          <w:t>OMOFAST-x</w:t>
        </w:r>
      </w:ins>
      <w:ins w:id="7463" w:author="Jeremie Giraud" w:date="2019-07-26T17:57:00Z">
        <w:del w:id="7464" w:author="Ashwani Prabhakar" w:date="2019-07-26T18:13:00Z">
          <w:r w:rsidR="00486654" w:rsidDel="00AD173B">
            <w:delText>omofast</w:delText>
          </w:r>
        </w:del>
        <w:r w:rsidR="00486654">
          <w:t>.</w:t>
        </w:r>
      </w:ins>
      <w:bookmarkEnd w:id="7455"/>
      <w:bookmarkEnd w:id="7456"/>
      <w:bookmarkEnd w:id="7457"/>
    </w:p>
    <w:p w14:paraId="0EA2D842" w14:textId="64F72624" w:rsidR="00110D13" w:rsidRDefault="00110D13">
      <w:pPr>
        <w:rPr>
          <w:ins w:id="7465" w:author="Ashwani Prabhakar" w:date="2019-07-26T17:49:00Z"/>
        </w:rPr>
        <w:pPrChange w:id="7466" w:author="Ashwani Prabhakar" w:date="2019-07-26T17:49:00Z">
          <w:pPr>
            <w:pStyle w:val="ListParagraph"/>
            <w:numPr>
              <w:ilvl w:val="1"/>
              <w:numId w:val="6"/>
            </w:numPr>
            <w:ind w:left="1440" w:hanging="360"/>
          </w:pPr>
        </w:pPrChange>
      </w:pPr>
    </w:p>
    <w:p w14:paraId="03E3569C" w14:textId="2F0E35B5" w:rsidR="00A45647" w:rsidRDefault="00A45647">
      <w:pPr>
        <w:pStyle w:val="ListParagraph"/>
        <w:numPr>
          <w:ilvl w:val="0"/>
          <w:numId w:val="146"/>
        </w:numPr>
        <w:rPr>
          <w:ins w:id="7467" w:author="Ashwani Prabhakar" w:date="2019-07-17T21:16:00Z"/>
        </w:rPr>
        <w:pPrChange w:id="7468" w:author="Ashwani Prabhakar" w:date="2019-07-26T17:49:00Z">
          <w:pPr>
            <w:pStyle w:val="ListParagraph"/>
            <w:numPr>
              <w:ilvl w:val="1"/>
              <w:numId w:val="6"/>
            </w:numPr>
            <w:ind w:left="1440" w:hanging="360"/>
          </w:pPr>
        </w:pPrChange>
      </w:pPr>
      <w:ins w:id="7469" w:author="Ashwani Prabhakar" w:date="2019-07-17T21:24:00Z">
        <w:r>
          <w:t>Explanation of the Input Command Line</w:t>
        </w:r>
      </w:ins>
      <w:ins w:id="7470" w:author="Ashwani Prabhakar" w:date="2019-07-26T17:50:00Z">
        <w:r w:rsidR="00110D13">
          <w:t xml:space="preserve"> is shown below in the </w:t>
        </w:r>
        <w:r w:rsidR="00110D13">
          <w:fldChar w:fldCharType="begin"/>
        </w:r>
        <w:r w:rsidR="00110D13">
          <w:instrText xml:space="preserve"> REF _Ref15055841 \h </w:instrText>
        </w:r>
      </w:ins>
      <w:r w:rsidR="00110D13">
        <w:fldChar w:fldCharType="separate"/>
      </w:r>
      <w:ins w:id="7471" w:author="Jeremie Giraud" w:date="2019-08-08T12:43:00Z">
        <w:r w:rsidR="007D2A24">
          <w:t xml:space="preserve">Figure </w:t>
        </w:r>
        <w:r w:rsidR="007D2A24">
          <w:rPr>
            <w:noProof/>
          </w:rPr>
          <w:t>27</w:t>
        </w:r>
      </w:ins>
      <w:ins w:id="7472" w:author="Ashwani Prabhakar" w:date="2019-07-26T17:50:00Z">
        <w:r w:rsidR="00110D13">
          <w:fldChar w:fldCharType="end"/>
        </w:r>
        <w:r w:rsidR="00110D13">
          <w:t>.</w:t>
        </w:r>
      </w:ins>
    </w:p>
    <w:p w14:paraId="6D854CC1" w14:textId="508764C5" w:rsidR="00044D21" w:rsidRPr="00A45647" w:rsidRDefault="00A45647">
      <w:pPr>
        <w:ind w:left="720" w:firstLine="720"/>
        <w:rPr>
          <w:b/>
          <w:rPrChange w:id="7473" w:author="Ashwani Prabhakar" w:date="2019-07-17T21:26:00Z">
            <w:rPr/>
          </w:rPrChange>
        </w:rPr>
        <w:pPrChange w:id="7474" w:author="Ashwani Prabhakar" w:date="2019-07-26T17:49:00Z">
          <w:pPr>
            <w:pStyle w:val="ListParagraph"/>
            <w:numPr>
              <w:ilvl w:val="1"/>
              <w:numId w:val="6"/>
            </w:numPr>
            <w:ind w:left="1440" w:hanging="360"/>
          </w:pPr>
        </w:pPrChange>
      </w:pPr>
      <w:ins w:id="7475" w:author="Ashwani Prabhakar" w:date="2019-07-17T21:26:00Z">
        <w:r w:rsidRPr="00A45647">
          <w:rPr>
            <w:b/>
            <w:rPrChange w:id="7476" w:author="Ashwani Prabhakar" w:date="2019-07-17T21:26:00Z">
              <w:rPr/>
            </w:rPrChange>
          </w:rPr>
          <w:t>mpirun -n 1 ./tomofast3D -j ./Parfile_mansf_slice.txt | tee out.txt</w:t>
        </w:r>
        <w:r w:rsidRPr="00A45647">
          <w:rPr>
            <w:b/>
            <w:rPrChange w:id="7477" w:author="Ashwani Prabhakar" w:date="2019-07-17T21:26:00Z">
              <w:rPr/>
            </w:rPrChange>
          </w:rPr>
          <w:commentReference w:id="7478"/>
        </w:r>
      </w:ins>
    </w:p>
    <w:p w14:paraId="3776812B" w14:textId="50DC5BCA" w:rsidR="00110D13" w:rsidRDefault="00D75F62" w:rsidP="000D0B93">
      <w:pPr>
        <w:jc w:val="center"/>
        <w:rPr>
          <w:ins w:id="7479" w:author="Ashwani Prabhakar" w:date="2019-07-26T17:50:00Z"/>
        </w:rPr>
      </w:pPr>
      <w:ins w:id="7480" w:author="Ashwani Prabhakar" w:date="2019-07-29T16:51:00Z">
        <w:r>
          <w:rPr>
            <w:noProof/>
            <w:lang w:eastAsia="en-AU"/>
          </w:rPr>
          <w:drawing>
            <wp:inline distT="0" distB="0" distL="0" distR="0" wp14:anchorId="30BA37AA" wp14:editId="4FB9DAAC">
              <wp:extent cx="5731510" cy="1195705"/>
              <wp:effectExtent l="0" t="0" r="2540" b="4445"/>
              <wp:docPr id="668150720" name="Picture 6681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95705"/>
                      </a:xfrm>
                      <a:prstGeom prst="rect">
                        <a:avLst/>
                      </a:prstGeom>
                    </pic:spPr>
                  </pic:pic>
                </a:graphicData>
              </a:graphic>
            </wp:inline>
          </w:drawing>
        </w:r>
      </w:ins>
    </w:p>
    <w:p w14:paraId="6FE8ACA3" w14:textId="0C5D92D7" w:rsidR="00110D13" w:rsidRDefault="00110D13">
      <w:pPr>
        <w:pStyle w:val="Caption"/>
        <w:jc w:val="center"/>
        <w:rPr>
          <w:ins w:id="7481" w:author="Ashwani Prabhakar" w:date="2019-07-26T17:50:00Z"/>
        </w:rPr>
        <w:pPrChange w:id="7482" w:author="Ashwani Prabhakar" w:date="2019-07-26T17:50:00Z">
          <w:pPr>
            <w:pStyle w:val="Caption"/>
          </w:pPr>
        </w:pPrChange>
      </w:pPr>
      <w:bookmarkStart w:id="7483" w:name="_Ref15055841"/>
      <w:bookmarkStart w:id="7484" w:name="_Toc15299717"/>
      <w:bookmarkStart w:id="7485" w:name="_Toc15328553"/>
      <w:bookmarkStart w:id="7486" w:name="_Toc15369140"/>
      <w:commentRangeStart w:id="7487"/>
      <w:ins w:id="7488" w:author="Ashwani Prabhakar" w:date="2019-07-26T17:50:00Z">
        <w:r>
          <w:t xml:space="preserve">Figure </w:t>
        </w:r>
        <w:r>
          <w:fldChar w:fldCharType="begin"/>
        </w:r>
        <w:r>
          <w:instrText xml:space="preserve"> SEQ Figure \* ARABIC </w:instrText>
        </w:r>
      </w:ins>
      <w:r>
        <w:fldChar w:fldCharType="separate"/>
      </w:r>
      <w:ins w:id="7489" w:author="Jeremie Giraud" w:date="2019-08-08T12:43:00Z">
        <w:r w:rsidR="007D2A24">
          <w:rPr>
            <w:noProof/>
          </w:rPr>
          <w:t>27</w:t>
        </w:r>
      </w:ins>
      <w:ins w:id="7490" w:author="Ashwani Prabhakar" w:date="2019-07-26T17:50:00Z">
        <w:r>
          <w:fldChar w:fldCharType="end"/>
        </w:r>
      </w:ins>
      <w:bookmarkEnd w:id="7483"/>
      <w:commentRangeEnd w:id="7487"/>
      <w:r w:rsidR="00486654">
        <w:rPr>
          <w:rStyle w:val="CommentReference"/>
          <w:i w:val="0"/>
          <w:iCs w:val="0"/>
          <w:color w:val="auto"/>
        </w:rPr>
        <w:commentReference w:id="7487"/>
      </w:r>
      <w:ins w:id="7491" w:author="Jeremie Giraud" w:date="2019-07-26T17:56:00Z">
        <w:r w:rsidR="00486654">
          <w:t>.</w:t>
        </w:r>
      </w:ins>
      <w:ins w:id="7492" w:author="Jeremie Giraud" w:date="2019-07-26T17:57:00Z">
        <w:r w:rsidR="00486654">
          <w:t xml:space="preserve"> Details of the command line to execute T</w:t>
        </w:r>
      </w:ins>
      <w:ins w:id="7493" w:author="Ashwani Prabhakar" w:date="2019-07-26T18:41:00Z">
        <w:r w:rsidR="00B1261A">
          <w:t>OMOFAST-x</w:t>
        </w:r>
      </w:ins>
      <w:ins w:id="7494" w:author="Jeremie Giraud" w:date="2019-07-26T17:57:00Z">
        <w:del w:id="7495" w:author="Ashwani Prabhakar" w:date="2019-07-26T18:41:00Z">
          <w:r w:rsidR="00486654" w:rsidDel="00B1261A">
            <w:delText>omofast</w:delText>
          </w:r>
        </w:del>
        <w:r w:rsidR="00486654">
          <w:t>.</w:t>
        </w:r>
      </w:ins>
      <w:bookmarkEnd w:id="7484"/>
      <w:bookmarkEnd w:id="7485"/>
      <w:bookmarkEnd w:id="7486"/>
    </w:p>
    <w:p w14:paraId="16CA5E63" w14:textId="77777777" w:rsidR="008C53B3" w:rsidRPr="005A7E00" w:rsidRDefault="008C53B3">
      <w:pPr>
        <w:jc w:val="center"/>
        <w:pPrChange w:id="7496" w:author="Ashwani Prabhakar" w:date="2019-07-26T17:49:00Z">
          <w:pPr>
            <w:pStyle w:val="ListParagraph"/>
          </w:pPr>
        </w:pPrChange>
      </w:pPr>
      <w:commentRangeStart w:id="7497"/>
      <w:del w:id="7498" w:author="Ashwani Prabhakar" w:date="2019-07-17T18:44:00Z">
        <w:r w:rsidRPr="005A7E00" w:rsidDel="00DD1E47">
          <w:rPr>
            <w:noProof/>
            <w:lang w:eastAsia="en-AU"/>
          </w:rPr>
          <w:drawing>
            <wp:inline distT="0" distB="0" distL="0" distR="0" wp14:anchorId="79D4691A" wp14:editId="4F873F84">
              <wp:extent cx="3638550" cy="2282418"/>
              <wp:effectExtent l="0" t="0" r="0" b="381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3638550" cy="2282418"/>
                      </a:xfrm>
                      <a:prstGeom prst="rect">
                        <a:avLst/>
                      </a:prstGeom>
                    </pic:spPr>
                  </pic:pic>
                </a:graphicData>
              </a:graphic>
            </wp:inline>
          </w:drawing>
        </w:r>
      </w:del>
      <w:commentRangeEnd w:id="7497"/>
      <w:r w:rsidRPr="005A7E00">
        <w:rPr>
          <w:rStyle w:val="CommentReference"/>
        </w:rPr>
        <w:commentReference w:id="7497"/>
      </w:r>
    </w:p>
    <w:p w14:paraId="6C93B01D" w14:textId="77777777" w:rsidR="008C53B3" w:rsidRDefault="008C53B3" w:rsidP="008C53B3">
      <w:pPr>
        <w:rPr>
          <w:ins w:id="7499" w:author="Ashwani Prabhakar" w:date="2019-07-26T17:50:00Z"/>
        </w:rPr>
      </w:pPr>
    </w:p>
    <w:p w14:paraId="43496723" w14:textId="422A15D8" w:rsidR="00A92613" w:rsidRDefault="00A92613" w:rsidP="008C53B3">
      <w:pPr>
        <w:rPr>
          <w:ins w:id="7500" w:author="Ashwani Prabhakar" w:date="2019-07-26T17:50:00Z"/>
        </w:rPr>
      </w:pPr>
    </w:p>
    <w:p w14:paraId="6394CFB7" w14:textId="1489BB69" w:rsidR="00A92613" w:rsidRDefault="00A92613" w:rsidP="008C53B3">
      <w:pPr>
        <w:rPr>
          <w:ins w:id="7501" w:author="Ashwani Prabhakar" w:date="2019-07-26T17:50:00Z"/>
        </w:rPr>
      </w:pPr>
    </w:p>
    <w:p w14:paraId="02E76BBD" w14:textId="73BA98AB" w:rsidR="00A92613" w:rsidRDefault="00A92613" w:rsidP="008C53B3">
      <w:pPr>
        <w:rPr>
          <w:ins w:id="7502" w:author="Ashwani Prabhakar" w:date="2019-07-26T17:50:00Z"/>
        </w:rPr>
      </w:pPr>
    </w:p>
    <w:p w14:paraId="587FDF4A" w14:textId="647632AE" w:rsidR="00A92613" w:rsidRDefault="00A92613" w:rsidP="008C53B3">
      <w:pPr>
        <w:rPr>
          <w:ins w:id="7503" w:author="Ashwani Prabhakar" w:date="2019-07-26T17:50:00Z"/>
        </w:rPr>
      </w:pPr>
    </w:p>
    <w:p w14:paraId="25832EA8" w14:textId="766DAC38" w:rsidR="00A92613" w:rsidRDefault="00A92613" w:rsidP="008C53B3">
      <w:pPr>
        <w:rPr>
          <w:ins w:id="7504" w:author="Ashwani Prabhakar" w:date="2019-07-26T17:50:00Z"/>
        </w:rPr>
      </w:pPr>
    </w:p>
    <w:p w14:paraId="6874E364" w14:textId="51E44CC0" w:rsidR="00A92613" w:rsidRDefault="00A92613" w:rsidP="008C53B3">
      <w:pPr>
        <w:rPr>
          <w:ins w:id="7505" w:author="Ashwani Prabhakar" w:date="2019-07-26T17:50:00Z"/>
        </w:rPr>
      </w:pPr>
    </w:p>
    <w:p w14:paraId="3E61439B" w14:textId="7679F4C3" w:rsidR="00A92613" w:rsidRDefault="00A92613" w:rsidP="008C53B3">
      <w:pPr>
        <w:rPr>
          <w:ins w:id="7506" w:author="Ashwani Prabhakar" w:date="2019-07-26T17:50:00Z"/>
        </w:rPr>
      </w:pPr>
    </w:p>
    <w:p w14:paraId="3FAFC5AA" w14:textId="025C5B7A" w:rsidR="00A92613" w:rsidRDefault="00A92613" w:rsidP="008C53B3">
      <w:pPr>
        <w:rPr>
          <w:ins w:id="7507" w:author="Ashwani Prabhakar" w:date="2019-07-26T17:50:00Z"/>
        </w:rPr>
      </w:pPr>
    </w:p>
    <w:p w14:paraId="2C2E0002" w14:textId="0F8974CE" w:rsidR="00A92613" w:rsidRDefault="00A92613" w:rsidP="008C53B3">
      <w:pPr>
        <w:rPr>
          <w:ins w:id="7508" w:author="Ashwani Prabhakar" w:date="2019-07-26T18:41:00Z"/>
        </w:rPr>
      </w:pPr>
    </w:p>
    <w:p w14:paraId="2752B411" w14:textId="0B176549" w:rsidR="007B5F94" w:rsidRDefault="007B5F94" w:rsidP="008C53B3">
      <w:pPr>
        <w:rPr>
          <w:ins w:id="7509" w:author="Ashwani Prabhakar" w:date="2019-07-26T18:41:00Z"/>
        </w:rPr>
      </w:pPr>
    </w:p>
    <w:p w14:paraId="1B955CF1" w14:textId="77777777" w:rsidR="007B5F94" w:rsidRDefault="007B5F94" w:rsidP="008C53B3">
      <w:pPr>
        <w:rPr>
          <w:ins w:id="7510" w:author="Ashwani Prabhakar" w:date="2019-07-26T17:51:00Z"/>
        </w:rPr>
      </w:pPr>
    </w:p>
    <w:p w14:paraId="6371C247" w14:textId="2950C323" w:rsidR="00A92613" w:rsidRDefault="00A92613" w:rsidP="008C53B3">
      <w:pPr>
        <w:rPr>
          <w:ins w:id="7511" w:author="Ashwani Prabhakar" w:date="2019-07-26T17:51:00Z"/>
        </w:rPr>
      </w:pPr>
    </w:p>
    <w:p w14:paraId="1A5AD9E7" w14:textId="77777777" w:rsidR="00A92613" w:rsidRPr="005A7E00" w:rsidRDefault="00A92613" w:rsidP="008C53B3"/>
    <w:p w14:paraId="66DDD107" w14:textId="77777777" w:rsidR="00843F86" w:rsidRDefault="00843F86">
      <w:pPr>
        <w:rPr>
          <w:ins w:id="7512" w:author="Jeremie Giraud" w:date="2019-07-29T21:34:00Z"/>
          <w:rFonts w:asciiTheme="majorHAnsi" w:eastAsiaTheme="majorEastAsia" w:hAnsiTheme="majorHAnsi" w:cstheme="majorBidi"/>
          <w:color w:val="2E74B5" w:themeColor="accent1" w:themeShade="BF"/>
          <w:sz w:val="32"/>
          <w:szCs w:val="32"/>
          <w:lang w:eastAsia="en-AU"/>
        </w:rPr>
      </w:pPr>
      <w:bookmarkStart w:id="7513" w:name="_Toc15055960"/>
      <w:bookmarkStart w:id="7514" w:name="_Toc15299776"/>
      <w:ins w:id="7515" w:author="Jeremie Giraud" w:date="2019-07-29T21:34:00Z">
        <w:r>
          <w:rPr>
            <w:lang w:eastAsia="en-AU"/>
          </w:rPr>
          <w:br w:type="page"/>
        </w:r>
      </w:ins>
    </w:p>
    <w:p w14:paraId="4106AC77" w14:textId="6393FECF" w:rsidR="00DB37A7" w:rsidRDefault="00E26106">
      <w:pPr>
        <w:pStyle w:val="Heading1"/>
        <w:rPr>
          <w:ins w:id="7516" w:author="Ashwani Prabhakar" w:date="2019-07-18T12:00:00Z"/>
          <w:lang w:eastAsia="en-AU"/>
        </w:rPr>
        <w:pPrChange w:id="7517" w:author="Ashwani Prabhakar" w:date="2019-07-24T17:55:00Z">
          <w:pPr>
            <w:shd w:val="clear" w:color="auto" w:fill="FFFFFF"/>
            <w:spacing w:before="100" w:beforeAutospacing="1" w:after="375" w:line="240" w:lineRule="auto"/>
          </w:pPr>
        </w:pPrChange>
      </w:pPr>
      <w:bookmarkStart w:id="7518" w:name="_Toc15328612"/>
      <w:bookmarkStart w:id="7519" w:name="_Toc16161044"/>
      <w:ins w:id="7520" w:author="Ashwani Prabhakar" w:date="2019-07-18T11:48:00Z">
        <w:r>
          <w:rPr>
            <w:lang w:eastAsia="en-AU"/>
          </w:rPr>
          <w:lastRenderedPageBreak/>
          <w:t>O</w:t>
        </w:r>
      </w:ins>
      <w:ins w:id="7521" w:author="Ashwani Prabhakar" w:date="2019-07-26T20:31:00Z">
        <w:r>
          <w:rPr>
            <w:lang w:eastAsia="en-AU"/>
          </w:rPr>
          <w:t>UTPUT FOR</w:t>
        </w:r>
      </w:ins>
      <w:ins w:id="7522" w:author="Ashwani Prabhakar" w:date="2019-07-18T11:48:00Z">
        <w:r w:rsidR="00510B9E" w:rsidRPr="000D4EC8">
          <w:rPr>
            <w:lang w:eastAsia="en-AU"/>
          </w:rPr>
          <w:t xml:space="preserve"> TOMOFAST-x</w:t>
        </w:r>
      </w:ins>
      <w:bookmarkEnd w:id="7513"/>
      <w:bookmarkEnd w:id="7514"/>
      <w:bookmarkEnd w:id="7518"/>
      <w:bookmarkEnd w:id="7519"/>
    </w:p>
    <w:p w14:paraId="7319FE5D" w14:textId="77777777" w:rsidR="00A92613" w:rsidRDefault="00A92613">
      <w:pPr>
        <w:rPr>
          <w:ins w:id="7523" w:author="Ashwani Prabhakar" w:date="2019-07-26T17:51:00Z"/>
          <w:lang w:eastAsia="en-AU"/>
        </w:rPr>
        <w:pPrChange w:id="7524" w:author="Ashwani Prabhakar" w:date="2019-07-26T17:51:00Z">
          <w:pPr>
            <w:shd w:val="clear" w:color="auto" w:fill="FFFFFF"/>
            <w:spacing w:before="100" w:beforeAutospacing="1" w:after="375" w:line="240" w:lineRule="auto"/>
          </w:pPr>
        </w:pPrChange>
      </w:pPr>
    </w:p>
    <w:p w14:paraId="08BCDFDD" w14:textId="1253A882" w:rsidR="00950560" w:rsidRDefault="00A92613">
      <w:pPr>
        <w:rPr>
          <w:ins w:id="7525" w:author="Ashwani Prabhakar" w:date="2019-07-18T12:18:00Z"/>
          <w:lang w:eastAsia="en-AU"/>
        </w:rPr>
        <w:pPrChange w:id="7526" w:author="Ashwani Prabhakar" w:date="2019-07-26T17:51:00Z">
          <w:pPr>
            <w:shd w:val="clear" w:color="auto" w:fill="FFFFFF"/>
            <w:spacing w:before="100" w:beforeAutospacing="1" w:after="375" w:line="240" w:lineRule="auto"/>
          </w:pPr>
        </w:pPrChange>
      </w:pPr>
      <w:ins w:id="7527" w:author="Ashwani Prabhakar" w:date="2019-07-26T17:51:00Z">
        <w:r>
          <w:rPr>
            <w:lang w:eastAsia="en-AU"/>
          </w:rPr>
          <w:t>In this section, we have tried to describe about the output for TOMOFAST-x.</w:t>
        </w:r>
        <w:del w:id="7528" w:author="Jeremie Giraud" w:date="2019-07-29T21:26:00Z">
          <w:r>
            <w:rPr>
              <w:lang w:eastAsia="en-AU"/>
            </w:rPr>
            <w:delText xml:space="preserve"> </w:delText>
          </w:r>
        </w:del>
      </w:ins>
      <w:ins w:id="7529" w:author="Ashwani Prabhakar" w:date="2019-07-18T12:00:00Z">
        <w:del w:id="7530" w:author="Jeremie Giraud" w:date="2019-07-29T21:26:00Z">
          <w:r w:rsidR="00DB37A7">
            <w:rPr>
              <w:lang w:eastAsia="en-AU"/>
            </w:rPr>
            <w:delText>User</w:delText>
          </w:r>
        </w:del>
        <w:del w:id="7531" w:author="Jeremie Giraud" w:date="2019-08-08T12:25:00Z">
          <w:r w:rsidR="00DB37A7" w:rsidDel="009A5B53">
            <w:rPr>
              <w:lang w:eastAsia="en-AU"/>
            </w:rPr>
            <w:delText xml:space="preserve"> </w:delText>
          </w:r>
        </w:del>
      </w:ins>
      <w:ins w:id="7532" w:author="Jeremie Giraud" w:date="2019-08-08T12:25:00Z">
        <w:r w:rsidR="009A5B53">
          <w:rPr>
            <w:lang w:eastAsia="en-AU"/>
          </w:rPr>
          <w:t xml:space="preserve">User </w:t>
        </w:r>
      </w:ins>
      <w:ins w:id="7533" w:author="Ashwani Prabhakar" w:date="2019-07-18T12:00:00Z">
        <w:r w:rsidR="00DB37A7">
          <w:rPr>
            <w:lang w:eastAsia="en-AU"/>
          </w:rPr>
          <w:t>can get the output of the respe</w:t>
        </w:r>
      </w:ins>
      <w:ins w:id="7534" w:author="Ashwani Prabhakar" w:date="2019-07-18T12:06:00Z">
        <w:r w:rsidR="00DB37A7">
          <w:rPr>
            <w:lang w:eastAsia="en-AU"/>
          </w:rPr>
          <w:t xml:space="preserve">ctive inversion </w:t>
        </w:r>
      </w:ins>
      <w:ins w:id="7535" w:author="Ashwani Prabhakar" w:date="2019-07-18T12:08:00Z">
        <w:r w:rsidR="00DB37A7">
          <w:rPr>
            <w:lang w:eastAsia="en-AU"/>
          </w:rPr>
          <w:t xml:space="preserve">at the respective location present in the Parfile (Parameter File) as shown in the </w:t>
        </w:r>
      </w:ins>
      <w:ins w:id="7536" w:author="Ashwani Prabhakar" w:date="2019-07-26T17:52:00Z">
        <w:r>
          <w:rPr>
            <w:lang w:eastAsia="en-AU"/>
          </w:rPr>
          <w:fldChar w:fldCharType="begin"/>
        </w:r>
        <w:r>
          <w:rPr>
            <w:lang w:eastAsia="en-AU"/>
          </w:rPr>
          <w:instrText xml:space="preserve"> REF _Ref15055967 \h </w:instrText>
        </w:r>
      </w:ins>
      <w:r>
        <w:rPr>
          <w:lang w:eastAsia="en-AU"/>
        </w:rPr>
      </w:r>
      <w:r>
        <w:rPr>
          <w:lang w:eastAsia="en-AU"/>
        </w:rPr>
        <w:fldChar w:fldCharType="separate"/>
      </w:r>
      <w:ins w:id="7537" w:author="Jeremie Giraud" w:date="2019-08-08T12:43:00Z">
        <w:r w:rsidR="007D2A24">
          <w:t xml:space="preserve">Figure </w:t>
        </w:r>
        <w:r w:rsidR="007D2A24">
          <w:rPr>
            <w:noProof/>
          </w:rPr>
          <w:t>28</w:t>
        </w:r>
      </w:ins>
      <w:ins w:id="7538" w:author="Ashwani Prabhakar" w:date="2019-07-26T17:52:00Z">
        <w:r>
          <w:rPr>
            <w:lang w:eastAsia="en-AU"/>
          </w:rPr>
          <w:fldChar w:fldCharType="end"/>
        </w:r>
        <w:r>
          <w:rPr>
            <w:lang w:eastAsia="en-AU"/>
          </w:rPr>
          <w:t>.</w:t>
        </w:r>
      </w:ins>
    </w:p>
    <w:p w14:paraId="0E900731" w14:textId="7C4BF32C" w:rsidR="00A92613" w:rsidRDefault="00950560" w:rsidP="000D0B93">
      <w:pPr>
        <w:jc w:val="center"/>
        <w:rPr>
          <w:ins w:id="7539" w:author="Ashwani Prabhakar" w:date="2019-07-26T17:52:00Z"/>
        </w:rPr>
      </w:pPr>
      <w:ins w:id="7540" w:author="Ashwani Prabhakar" w:date="2019-07-18T12:17:00Z">
        <w:r>
          <w:rPr>
            <w:noProof/>
            <w:lang w:eastAsia="en-AU"/>
          </w:rPr>
          <w:drawing>
            <wp:inline distT="0" distB="0" distL="0" distR="0" wp14:anchorId="5B35197E" wp14:editId="31190758">
              <wp:extent cx="4343400" cy="3003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300355"/>
                      </a:xfrm>
                      <a:prstGeom prst="rect">
                        <a:avLst/>
                      </a:prstGeom>
                      <a:noFill/>
                      <a:ln>
                        <a:noFill/>
                      </a:ln>
                    </pic:spPr>
                  </pic:pic>
                </a:graphicData>
              </a:graphic>
            </wp:inline>
          </w:drawing>
        </w:r>
      </w:ins>
    </w:p>
    <w:p w14:paraId="09D5B507" w14:textId="20E3D379" w:rsidR="003D28AD" w:rsidRDefault="00A92613">
      <w:pPr>
        <w:pStyle w:val="Caption"/>
        <w:jc w:val="center"/>
        <w:rPr>
          <w:ins w:id="7541" w:author="Ashwani Prabhakar" w:date="2019-07-26T17:52:00Z"/>
        </w:rPr>
        <w:pPrChange w:id="7542" w:author="Ashwani Prabhakar" w:date="2019-07-26T17:52:00Z">
          <w:pPr>
            <w:shd w:val="clear" w:color="auto" w:fill="FFFFFF"/>
            <w:spacing w:before="100" w:beforeAutospacing="1" w:after="375" w:line="240" w:lineRule="auto"/>
          </w:pPr>
        </w:pPrChange>
      </w:pPr>
      <w:bookmarkStart w:id="7543" w:name="_Toc15299718"/>
      <w:bookmarkStart w:id="7544" w:name="_Ref15055967"/>
      <w:bookmarkStart w:id="7545" w:name="_Toc15328554"/>
      <w:bookmarkStart w:id="7546" w:name="_Toc15369141"/>
      <w:ins w:id="7547" w:author="Ashwani Prabhakar" w:date="2019-07-26T17:52:00Z">
        <w:r>
          <w:t xml:space="preserve">Figure </w:t>
        </w:r>
        <w:r>
          <w:fldChar w:fldCharType="begin"/>
        </w:r>
        <w:r>
          <w:instrText xml:space="preserve"> SEQ Figure \* ARABIC </w:instrText>
        </w:r>
      </w:ins>
      <w:r>
        <w:fldChar w:fldCharType="separate"/>
      </w:r>
      <w:ins w:id="7548" w:author="Jeremie Giraud" w:date="2019-08-08T12:43:00Z">
        <w:r w:rsidR="007D2A24">
          <w:rPr>
            <w:noProof/>
          </w:rPr>
          <w:t>28</w:t>
        </w:r>
      </w:ins>
      <w:bookmarkEnd w:id="7543"/>
      <w:ins w:id="7549" w:author="Ashwani Prabhakar" w:date="2019-07-26T17:52:00Z">
        <w:r>
          <w:fldChar w:fldCharType="end"/>
        </w:r>
      </w:ins>
      <w:bookmarkEnd w:id="7544"/>
      <w:ins w:id="7550" w:author="Ashwani Prabhakar" w:date="2019-07-29T17:51:00Z">
        <w:r w:rsidR="00D66DF0">
          <w:t xml:space="preserve"> Path to the Output Folder</w:t>
        </w:r>
      </w:ins>
      <w:bookmarkEnd w:id="7545"/>
      <w:bookmarkEnd w:id="7546"/>
    </w:p>
    <w:p w14:paraId="3CBC8898" w14:textId="77777777" w:rsidR="00A92613" w:rsidRPr="00A92613" w:rsidRDefault="00A92613">
      <w:pPr>
        <w:rPr>
          <w:ins w:id="7551" w:author="Ashwani Prabhakar" w:date="2019-07-18T13:26:00Z"/>
          <w:rPrChange w:id="7552" w:author="Ashwani Prabhakar" w:date="2019-07-26T17:52:00Z">
            <w:rPr>
              <w:ins w:id="7553" w:author="Ashwani Prabhakar" w:date="2019-07-18T13:26:00Z"/>
              <w:lang w:eastAsia="en-AU"/>
            </w:rPr>
          </w:rPrChange>
        </w:rPr>
        <w:pPrChange w:id="7554" w:author="Ashwani Prabhakar" w:date="2019-07-26T17:52:00Z">
          <w:pPr>
            <w:shd w:val="clear" w:color="auto" w:fill="FFFFFF"/>
            <w:spacing w:before="100" w:beforeAutospacing="1" w:after="375" w:line="240" w:lineRule="auto"/>
          </w:pPr>
        </w:pPrChange>
      </w:pPr>
    </w:p>
    <w:p w14:paraId="137F0523" w14:textId="28DC46E0" w:rsidR="004F2250" w:rsidRDefault="009A0188">
      <w:pPr>
        <w:pStyle w:val="Heading2"/>
        <w:rPr>
          <w:ins w:id="7555" w:author="Ashwani Prabhakar" w:date="2019-07-18T14:08:00Z"/>
          <w:rFonts w:eastAsia="Times New Roman"/>
          <w:lang w:eastAsia="en-AU"/>
        </w:rPr>
        <w:pPrChange w:id="7556" w:author="Ashwani Prabhakar" w:date="2019-07-24T17:56:00Z">
          <w:pPr>
            <w:shd w:val="clear" w:color="auto" w:fill="FFFFFF"/>
            <w:spacing w:before="100" w:beforeAutospacing="1" w:after="375" w:line="240" w:lineRule="auto"/>
          </w:pPr>
        </w:pPrChange>
      </w:pPr>
      <w:ins w:id="7557" w:author="Jeremie Giraud" w:date="2019-07-23T18:27:00Z">
        <w:del w:id="7558" w:author="Ashwani Prabhakar" w:date="2019-07-24T17:55:00Z">
          <w:r w:rsidDel="000D4EC8">
            <w:rPr>
              <w:rFonts w:eastAsia="Times New Roman"/>
              <w:lang w:eastAsia="en-AU"/>
            </w:rPr>
            <w:delText xml:space="preserve">. </w:delText>
          </w:r>
        </w:del>
      </w:ins>
      <w:bookmarkStart w:id="7559" w:name="_Toc15055961"/>
      <w:bookmarkStart w:id="7560" w:name="_Toc15299777"/>
      <w:bookmarkStart w:id="7561" w:name="_Toc15328613"/>
      <w:bookmarkStart w:id="7562" w:name="_Toc16161045"/>
      <w:ins w:id="7563" w:author="Ashwani Prabhakar" w:date="2019-07-18T13:28:00Z">
        <w:r w:rsidR="003D28AD">
          <w:rPr>
            <w:rFonts w:eastAsia="Times New Roman"/>
            <w:lang w:eastAsia="en-AU"/>
          </w:rPr>
          <w:t>Types</w:t>
        </w:r>
      </w:ins>
      <w:ins w:id="7564" w:author="Ashwani Prabhakar" w:date="2019-07-26T17:52:00Z">
        <w:r w:rsidR="00A92613">
          <w:rPr>
            <w:rFonts w:eastAsia="Times New Roman"/>
            <w:lang w:eastAsia="en-AU"/>
          </w:rPr>
          <w:t xml:space="preserve"> </w:t>
        </w:r>
      </w:ins>
      <w:ins w:id="7565" w:author="Ashwani Prabhakar" w:date="2019-07-26T17:54:00Z">
        <w:r w:rsidR="00A92613">
          <w:rPr>
            <w:rFonts w:eastAsia="Times New Roman"/>
            <w:lang w:eastAsia="en-AU"/>
          </w:rPr>
          <w:t xml:space="preserve">of </w:t>
        </w:r>
      </w:ins>
      <w:ins w:id="7566" w:author="Ashwani Prabhakar" w:date="2019-07-18T13:34:00Z">
        <w:r w:rsidR="003D28AD">
          <w:rPr>
            <w:rFonts w:eastAsia="Times New Roman"/>
            <w:lang w:eastAsia="en-AU"/>
          </w:rPr>
          <w:t>Output Files</w:t>
        </w:r>
        <w:bookmarkStart w:id="7567" w:name="_Toc15055962"/>
        <w:bookmarkEnd w:id="7559"/>
        <w:bookmarkEnd w:id="7560"/>
        <w:bookmarkEnd w:id="7561"/>
        <w:bookmarkEnd w:id="7562"/>
        <w:r w:rsidR="003D28AD">
          <w:rPr>
            <w:rFonts w:eastAsia="Times New Roman"/>
            <w:lang w:eastAsia="en-AU"/>
          </w:rPr>
          <w:t xml:space="preserve"> </w:t>
        </w:r>
      </w:ins>
      <w:bookmarkEnd w:id="7567"/>
    </w:p>
    <w:p w14:paraId="3CCBF8AF" w14:textId="77777777" w:rsidR="00A92613" w:rsidRDefault="00A92613">
      <w:pPr>
        <w:rPr>
          <w:ins w:id="7568" w:author="Ashwani Prabhakar" w:date="2019-07-26T17:53:00Z"/>
          <w:lang w:eastAsia="en-AU"/>
        </w:rPr>
        <w:pPrChange w:id="7569" w:author="Ashwani Prabhakar" w:date="2019-07-26T17:53:00Z">
          <w:pPr>
            <w:shd w:val="clear" w:color="auto" w:fill="FFFFFF"/>
            <w:spacing w:before="100" w:beforeAutospacing="1" w:after="375" w:line="240" w:lineRule="auto"/>
          </w:pPr>
        </w:pPrChange>
      </w:pPr>
    </w:p>
    <w:p w14:paraId="1D9E8D0F" w14:textId="1C8C7E38" w:rsidR="004F2250" w:rsidRDefault="004F2250">
      <w:pPr>
        <w:pStyle w:val="ListParagraph"/>
        <w:numPr>
          <w:ilvl w:val="0"/>
          <w:numId w:val="147"/>
        </w:numPr>
        <w:rPr>
          <w:ins w:id="7570" w:author="Ashwani Prabhakar" w:date="2019-07-26T18:13:00Z"/>
          <w:lang w:eastAsia="en-AU"/>
        </w:rPr>
        <w:pPrChange w:id="7571" w:author="Ashwani Prabhakar" w:date="2019-07-26T17:53:00Z">
          <w:pPr>
            <w:shd w:val="clear" w:color="auto" w:fill="FFFFFF"/>
            <w:spacing w:before="100" w:beforeAutospacing="1" w:after="375" w:line="240" w:lineRule="auto"/>
          </w:pPr>
        </w:pPrChange>
      </w:pPr>
      <w:ins w:id="7572" w:author="Ashwani Prabhakar" w:date="2019-07-18T14:08:00Z">
        <w:r>
          <w:rPr>
            <w:lang w:eastAsia="en-AU"/>
          </w:rPr>
          <w:t xml:space="preserve">In this section, </w:t>
        </w:r>
      </w:ins>
      <w:ins w:id="7573" w:author="Ashwani Prabhakar" w:date="2019-07-26T17:53:00Z">
        <w:r w:rsidR="00A92613">
          <w:rPr>
            <w:lang w:eastAsia="en-AU"/>
          </w:rPr>
          <w:t>u</w:t>
        </w:r>
      </w:ins>
      <w:del w:id="7574" w:author="Ashwani Prabhakar" w:date="2019-07-26T17:53:00Z">
        <w:r w:rsidR="00B61C0A" w:rsidDel="00A92613">
          <w:rPr>
            <w:lang w:eastAsia="en-AU"/>
          </w:rPr>
          <w:delText>U</w:delText>
        </w:r>
      </w:del>
      <w:r w:rsidR="00B61C0A">
        <w:rPr>
          <w:lang w:eastAsia="en-AU"/>
        </w:rPr>
        <w:t>ser</w:t>
      </w:r>
      <w:ins w:id="7575" w:author="Ashwani Prabhakar" w:date="2019-07-18T14:08:00Z">
        <w:r>
          <w:rPr>
            <w:lang w:eastAsia="en-AU"/>
          </w:rPr>
          <w:t xml:space="preserve"> can have a look on the Sample</w:t>
        </w:r>
      </w:ins>
      <w:ins w:id="7576" w:author="Ashwani Prabhakar" w:date="2019-07-18T14:10:00Z">
        <w:r>
          <w:rPr>
            <w:lang w:eastAsia="en-AU"/>
          </w:rPr>
          <w:t>s of</w:t>
        </w:r>
      </w:ins>
      <w:ins w:id="7577" w:author="Ashwani Prabhakar" w:date="2019-07-18T14:08:00Z">
        <w:r>
          <w:rPr>
            <w:lang w:eastAsia="en-AU"/>
          </w:rPr>
          <w:t xml:space="preserve"> Output File</w:t>
        </w:r>
      </w:ins>
      <w:ins w:id="7578" w:author="Ashwani Prabhakar" w:date="2019-07-18T14:10:00Z">
        <w:r>
          <w:rPr>
            <w:lang w:eastAsia="en-AU"/>
          </w:rPr>
          <w:t xml:space="preserve">s of the TOMOFAST-x as shown below in the </w:t>
        </w:r>
      </w:ins>
      <w:ins w:id="7579" w:author="Ashwani Prabhakar" w:date="2019-07-26T17:54:00Z">
        <w:r w:rsidR="00A92613">
          <w:rPr>
            <w:lang w:eastAsia="en-AU"/>
          </w:rPr>
          <w:fldChar w:fldCharType="begin"/>
        </w:r>
        <w:r w:rsidR="00A92613">
          <w:rPr>
            <w:lang w:eastAsia="en-AU"/>
          </w:rPr>
          <w:instrText xml:space="preserve"> REF _Ref15056067 \h </w:instrText>
        </w:r>
      </w:ins>
      <w:r w:rsidR="00A92613">
        <w:rPr>
          <w:lang w:eastAsia="en-AU"/>
        </w:rPr>
      </w:r>
      <w:r w:rsidR="00A92613">
        <w:rPr>
          <w:lang w:eastAsia="en-AU"/>
        </w:rPr>
        <w:fldChar w:fldCharType="separate"/>
      </w:r>
      <w:ins w:id="7580" w:author="Jeremie Giraud" w:date="2019-08-08T12:43:00Z">
        <w:r w:rsidR="007D2A24">
          <w:t xml:space="preserve">Figure </w:t>
        </w:r>
        <w:r w:rsidR="007D2A24">
          <w:rPr>
            <w:noProof/>
          </w:rPr>
          <w:t>29</w:t>
        </w:r>
      </w:ins>
      <w:ins w:id="7581" w:author="Ashwani Prabhakar" w:date="2019-07-26T17:54:00Z">
        <w:r w:rsidR="00A92613">
          <w:rPr>
            <w:lang w:eastAsia="en-AU"/>
          </w:rPr>
          <w:fldChar w:fldCharType="end"/>
        </w:r>
      </w:ins>
      <w:commentRangeStart w:id="7582"/>
      <w:ins w:id="7583" w:author="Ashwani Prabhakar" w:date="2019-07-18T14:12:00Z">
        <w:r w:rsidR="00217125">
          <w:rPr>
            <w:lang w:eastAsia="en-AU"/>
          </w:rPr>
          <w:t>.</w:t>
        </w:r>
      </w:ins>
      <w:commentRangeEnd w:id="7582"/>
      <w:r w:rsidR="009A0188">
        <w:rPr>
          <w:rStyle w:val="CommentReference"/>
        </w:rPr>
        <w:commentReference w:id="7582"/>
      </w:r>
    </w:p>
    <w:p w14:paraId="4B11F666" w14:textId="77777777" w:rsidR="00BF12E7" w:rsidRDefault="00BF12E7">
      <w:pPr>
        <w:pStyle w:val="ListParagraph"/>
        <w:rPr>
          <w:ins w:id="7584" w:author="Ashwani Prabhakar" w:date="2019-07-18T14:12:00Z"/>
          <w:lang w:eastAsia="en-AU"/>
        </w:rPr>
        <w:pPrChange w:id="7585" w:author="Ashwani Prabhakar" w:date="2019-07-26T18:13:00Z">
          <w:pPr>
            <w:shd w:val="clear" w:color="auto" w:fill="FFFFFF"/>
            <w:spacing w:before="100" w:beforeAutospacing="1" w:after="375" w:line="240" w:lineRule="auto"/>
          </w:pPr>
        </w:pPrChange>
      </w:pPr>
    </w:p>
    <w:p w14:paraId="02599BC8" w14:textId="33870732" w:rsidR="00217125" w:rsidRPr="00A92613" w:rsidRDefault="00217125">
      <w:pPr>
        <w:pStyle w:val="ListParagraph"/>
        <w:numPr>
          <w:ilvl w:val="0"/>
          <w:numId w:val="147"/>
        </w:numPr>
        <w:rPr>
          <w:ins w:id="7586" w:author="Ashwani Prabhakar" w:date="2019-07-18T14:08:00Z"/>
          <w:lang w:eastAsia="en-AU"/>
        </w:rPr>
        <w:pPrChange w:id="7587" w:author="Ashwani Prabhakar" w:date="2019-07-26T17:53:00Z">
          <w:pPr>
            <w:shd w:val="clear" w:color="auto" w:fill="FFFFFF"/>
            <w:spacing w:before="100" w:beforeAutospacing="1" w:after="375" w:line="240" w:lineRule="auto"/>
          </w:pPr>
        </w:pPrChange>
      </w:pPr>
      <w:ins w:id="7588" w:author="Ashwani Prabhakar" w:date="2019-07-18T14:12:00Z">
        <w:del w:id="7589" w:author="Jeremie Giraud" w:date="2019-08-08T12:19:00Z">
          <w:r w:rsidDel="009A5B53">
            <w:rPr>
              <w:lang w:eastAsia="en-AU"/>
            </w:rPr>
            <w:delText>User</w:delText>
          </w:r>
        </w:del>
        <w:del w:id="7590" w:author="Jeremie Giraud" w:date="2019-08-08T12:25:00Z">
          <w:r w:rsidDel="009A5B53">
            <w:rPr>
              <w:lang w:eastAsia="en-AU"/>
            </w:rPr>
            <w:delText xml:space="preserve"> </w:delText>
          </w:r>
        </w:del>
      </w:ins>
      <w:ins w:id="7591" w:author="Jeremie Giraud" w:date="2019-08-08T12:25:00Z">
        <w:r w:rsidR="009A5B53">
          <w:rPr>
            <w:lang w:eastAsia="en-AU"/>
          </w:rPr>
          <w:t xml:space="preserve">User </w:t>
        </w:r>
      </w:ins>
      <w:ins w:id="7592" w:author="Ashwani Prabhakar" w:date="2019-07-18T14:12:00Z">
        <w:r>
          <w:rPr>
            <w:lang w:eastAsia="en-AU"/>
          </w:rPr>
          <w:t xml:space="preserve">needs to follow the </w:t>
        </w:r>
        <w:r w:rsidRPr="00A92613">
          <w:rPr>
            <w:b/>
            <w:lang w:eastAsia="en-AU"/>
            <w:rPrChange w:id="7593" w:author="Ashwani Prabhakar" w:date="2019-07-26T17:53:00Z">
              <w:rPr>
                <w:rFonts w:eastAsia="Times New Roman" w:cstheme="minorHAnsi"/>
                <w:color w:val="101010"/>
                <w:lang w:eastAsia="en-AU"/>
              </w:rPr>
            </w:rPrChange>
          </w:rPr>
          <w:t>Voxet folder</w:t>
        </w:r>
        <w:r>
          <w:rPr>
            <w:lang w:eastAsia="en-AU"/>
          </w:rPr>
          <w:t xml:space="preserve"> which </w:t>
        </w:r>
      </w:ins>
      <w:ins w:id="7594" w:author="Ashwani Prabhakar" w:date="2019-07-18T14:13:00Z">
        <w:r>
          <w:rPr>
            <w:lang w:eastAsia="en-AU"/>
          </w:rPr>
          <w:t xml:space="preserve">appears in the output folder in order to get these output </w:t>
        </w:r>
      </w:ins>
      <w:ins w:id="7595" w:author="Ashwani Prabhakar" w:date="2019-07-18T14:14:00Z">
        <w:r>
          <w:rPr>
            <w:lang w:eastAsia="en-AU"/>
          </w:rPr>
          <w:t xml:space="preserve">voxet </w:t>
        </w:r>
      </w:ins>
      <w:ins w:id="7596" w:author="Ashwani Prabhakar" w:date="2019-07-18T14:13:00Z">
        <w:r>
          <w:rPr>
            <w:lang w:eastAsia="en-AU"/>
          </w:rPr>
          <w:t>files.</w:t>
        </w:r>
      </w:ins>
    </w:p>
    <w:p w14:paraId="23C4C7E9" w14:textId="77777777" w:rsidR="00A92613" w:rsidRDefault="004F2250">
      <w:pPr>
        <w:jc w:val="center"/>
        <w:rPr>
          <w:ins w:id="7597" w:author="Ashwani Prabhakar" w:date="2019-07-26T17:53:00Z"/>
        </w:rPr>
        <w:pPrChange w:id="7598" w:author="Ashwani Prabhakar" w:date="2019-07-29T18:29:00Z">
          <w:pPr>
            <w:shd w:val="clear" w:color="auto" w:fill="FFFFFF"/>
            <w:spacing w:before="100" w:beforeAutospacing="1" w:after="375" w:line="240" w:lineRule="auto"/>
            <w:ind w:left="720" w:firstLine="720"/>
          </w:pPr>
        </w:pPrChange>
      </w:pPr>
      <w:ins w:id="7599" w:author="Ashwani Prabhakar" w:date="2019-07-18T14:02:00Z">
        <w:r>
          <w:rPr>
            <w:noProof/>
            <w:lang w:eastAsia="en-AU"/>
          </w:rPr>
          <w:drawing>
            <wp:inline distT="0" distB="0" distL="0" distR="0" wp14:anchorId="1DDFCFFE" wp14:editId="60FC1271">
              <wp:extent cx="4862513" cy="20655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3500" cy="2070170"/>
                      </a:xfrm>
                      <a:prstGeom prst="rect">
                        <a:avLst/>
                      </a:prstGeom>
                    </pic:spPr>
                  </pic:pic>
                </a:graphicData>
              </a:graphic>
            </wp:inline>
          </w:drawing>
        </w:r>
      </w:ins>
    </w:p>
    <w:p w14:paraId="07B66CC4" w14:textId="03BA3DCD" w:rsidR="004F2250" w:rsidRDefault="00A92613">
      <w:pPr>
        <w:pStyle w:val="Caption"/>
        <w:jc w:val="center"/>
        <w:rPr>
          <w:ins w:id="7600" w:author="Ashwani Prabhakar" w:date="2019-07-18T14:08:00Z"/>
          <w:rFonts w:eastAsia="Times New Roman" w:cstheme="minorHAnsi"/>
          <w:color w:val="101010"/>
          <w:lang w:eastAsia="en-AU"/>
        </w:rPr>
        <w:pPrChange w:id="7601" w:author="Ashwani Prabhakar" w:date="2019-07-26T17:54:00Z">
          <w:pPr>
            <w:shd w:val="clear" w:color="auto" w:fill="FFFFFF"/>
            <w:spacing w:before="100" w:beforeAutospacing="1" w:after="375" w:line="240" w:lineRule="auto"/>
          </w:pPr>
        </w:pPrChange>
      </w:pPr>
      <w:bookmarkStart w:id="7602" w:name="_Toc15299719"/>
      <w:bookmarkStart w:id="7603" w:name="_Ref15056067"/>
      <w:bookmarkStart w:id="7604" w:name="_Toc15328555"/>
      <w:bookmarkStart w:id="7605" w:name="_Toc15369142"/>
      <w:ins w:id="7606" w:author="Ashwani Prabhakar" w:date="2019-07-26T17:53:00Z">
        <w:r>
          <w:t xml:space="preserve">Figure </w:t>
        </w:r>
        <w:r>
          <w:fldChar w:fldCharType="begin"/>
        </w:r>
        <w:r>
          <w:instrText xml:space="preserve"> SEQ Figure \* ARABIC </w:instrText>
        </w:r>
      </w:ins>
      <w:r>
        <w:fldChar w:fldCharType="separate"/>
      </w:r>
      <w:ins w:id="7607" w:author="Jeremie Giraud" w:date="2019-08-08T12:43:00Z">
        <w:r w:rsidR="007D2A24">
          <w:rPr>
            <w:noProof/>
          </w:rPr>
          <w:t>29</w:t>
        </w:r>
      </w:ins>
      <w:bookmarkEnd w:id="7602"/>
      <w:ins w:id="7608" w:author="Ashwani Prabhakar" w:date="2019-07-26T17:53:00Z">
        <w:r>
          <w:fldChar w:fldCharType="end"/>
        </w:r>
      </w:ins>
      <w:bookmarkEnd w:id="7603"/>
      <w:ins w:id="7609" w:author="Ashwani Prabhakar" w:date="2019-07-29T17:51:00Z">
        <w:r w:rsidR="00D66DF0">
          <w:t xml:space="preserve"> Types of Output Files</w:t>
        </w:r>
      </w:ins>
      <w:bookmarkEnd w:id="7604"/>
      <w:bookmarkEnd w:id="7605"/>
    </w:p>
    <w:p w14:paraId="32B9DC12" w14:textId="77777777" w:rsidR="00A92613" w:rsidRDefault="00A92613">
      <w:pPr>
        <w:shd w:val="clear" w:color="auto" w:fill="FFFFFF"/>
        <w:spacing w:before="100" w:beforeAutospacing="1" w:after="375" w:line="240" w:lineRule="auto"/>
        <w:ind w:left="720" w:firstLine="720"/>
        <w:rPr>
          <w:ins w:id="7610" w:author="Ashwani Prabhakar" w:date="2019-07-26T17:55:00Z"/>
          <w:rFonts w:eastAsia="Times New Roman" w:cstheme="minorHAnsi"/>
          <w:color w:val="101010"/>
          <w:lang w:eastAsia="en-AU"/>
        </w:rPr>
        <w:pPrChange w:id="7611" w:author="Ashwani Prabhakar" w:date="2019-07-18T13:33:00Z">
          <w:pPr>
            <w:shd w:val="clear" w:color="auto" w:fill="FFFFFF"/>
            <w:spacing w:before="100" w:beforeAutospacing="1" w:after="375" w:line="240" w:lineRule="auto"/>
          </w:pPr>
        </w:pPrChange>
      </w:pPr>
    </w:p>
    <w:p w14:paraId="194C2491" w14:textId="77777777" w:rsidR="00A92613" w:rsidRDefault="00A92613">
      <w:pPr>
        <w:shd w:val="clear" w:color="auto" w:fill="FFFFFF"/>
        <w:spacing w:before="100" w:beforeAutospacing="1" w:after="375" w:line="240" w:lineRule="auto"/>
        <w:ind w:left="720" w:firstLine="720"/>
        <w:rPr>
          <w:ins w:id="7612" w:author="Ashwani Prabhakar" w:date="2019-07-26T17:55:00Z"/>
          <w:rFonts w:eastAsia="Times New Roman" w:cstheme="minorHAnsi"/>
          <w:color w:val="101010"/>
          <w:lang w:eastAsia="en-AU"/>
        </w:rPr>
        <w:pPrChange w:id="7613" w:author="Ashwani Prabhakar" w:date="2019-07-18T13:33:00Z">
          <w:pPr>
            <w:shd w:val="clear" w:color="auto" w:fill="FFFFFF"/>
            <w:spacing w:before="100" w:beforeAutospacing="1" w:after="375" w:line="240" w:lineRule="auto"/>
          </w:pPr>
        </w:pPrChange>
      </w:pPr>
    </w:p>
    <w:p w14:paraId="0AC3951B" w14:textId="77777777" w:rsidR="00A92613" w:rsidRDefault="00A92613">
      <w:pPr>
        <w:shd w:val="clear" w:color="auto" w:fill="FFFFFF"/>
        <w:spacing w:before="100" w:beforeAutospacing="1" w:after="375" w:line="240" w:lineRule="auto"/>
        <w:ind w:left="720" w:firstLine="720"/>
        <w:rPr>
          <w:ins w:id="7614" w:author="Ashwani Prabhakar" w:date="2019-07-26T17:55:00Z"/>
          <w:rFonts w:eastAsia="Times New Roman" w:cstheme="minorHAnsi"/>
          <w:color w:val="101010"/>
          <w:lang w:eastAsia="en-AU"/>
        </w:rPr>
        <w:pPrChange w:id="7615" w:author="Ashwani Prabhakar" w:date="2019-07-18T13:33:00Z">
          <w:pPr>
            <w:shd w:val="clear" w:color="auto" w:fill="FFFFFF"/>
            <w:spacing w:before="100" w:beforeAutospacing="1" w:after="375" w:line="240" w:lineRule="auto"/>
          </w:pPr>
        </w:pPrChange>
      </w:pPr>
    </w:p>
    <w:p w14:paraId="24E86120" w14:textId="77777777" w:rsidR="00A92613" w:rsidRDefault="00A92613">
      <w:pPr>
        <w:shd w:val="clear" w:color="auto" w:fill="FFFFFF"/>
        <w:spacing w:before="100" w:beforeAutospacing="1" w:after="375" w:line="240" w:lineRule="auto"/>
        <w:ind w:left="720" w:firstLine="720"/>
        <w:rPr>
          <w:ins w:id="7616" w:author="Ashwani Prabhakar" w:date="2019-07-26T17:55:00Z"/>
          <w:rFonts w:eastAsia="Times New Roman" w:cstheme="minorHAnsi"/>
          <w:color w:val="101010"/>
          <w:lang w:eastAsia="en-AU"/>
        </w:rPr>
        <w:pPrChange w:id="7617" w:author="Ashwani Prabhakar" w:date="2019-07-18T13:33:00Z">
          <w:pPr>
            <w:shd w:val="clear" w:color="auto" w:fill="FFFFFF"/>
            <w:spacing w:before="100" w:beforeAutospacing="1" w:after="375" w:line="240" w:lineRule="auto"/>
          </w:pPr>
        </w:pPrChange>
      </w:pPr>
    </w:p>
    <w:p w14:paraId="2579D6A2" w14:textId="77777777" w:rsidR="00723E61" w:rsidRDefault="004F2250">
      <w:pPr>
        <w:shd w:val="clear" w:color="auto" w:fill="FFFFFF"/>
        <w:spacing w:before="100" w:beforeAutospacing="1" w:after="375" w:line="240" w:lineRule="auto"/>
        <w:ind w:left="720" w:firstLine="720"/>
        <w:rPr>
          <w:ins w:id="7618" w:author="Ashwani Prabhakar" w:date="2019-07-18T15:04:00Z"/>
          <w:rFonts w:eastAsia="Times New Roman" w:cstheme="minorHAnsi"/>
          <w:color w:val="101010"/>
          <w:lang w:eastAsia="en-AU"/>
        </w:rPr>
        <w:pPrChange w:id="7619" w:author="Ashwani Prabhakar" w:date="2019-07-18T13:33:00Z">
          <w:pPr>
            <w:shd w:val="clear" w:color="auto" w:fill="FFFFFF"/>
            <w:spacing w:before="100" w:beforeAutospacing="1" w:after="375" w:line="240" w:lineRule="auto"/>
          </w:pPr>
        </w:pPrChange>
      </w:pPr>
      <w:ins w:id="7620" w:author="Ashwani Prabhakar" w:date="2019-07-18T14:08:00Z">
        <w:r>
          <w:rPr>
            <w:rFonts w:eastAsia="Times New Roman" w:cstheme="minorHAnsi"/>
            <w:color w:val="101010"/>
            <w:lang w:eastAsia="en-AU"/>
          </w:rPr>
          <w:tab/>
        </w:r>
      </w:ins>
    </w:p>
    <w:p w14:paraId="78D8328E" w14:textId="7075FAAD" w:rsidR="008C53B3" w:rsidRPr="00950560" w:rsidRDefault="00A92613">
      <w:pPr>
        <w:pStyle w:val="Heading2"/>
        <w:rPr>
          <w:rFonts w:eastAsia="Times New Roman"/>
          <w:lang w:eastAsia="en-AU"/>
          <w:rPrChange w:id="7621" w:author="Ashwani Prabhakar" w:date="2019-07-18T12:18:00Z">
            <w:rPr>
              <w:lang w:eastAsia="en-AU"/>
            </w:rPr>
          </w:rPrChange>
        </w:rPr>
        <w:pPrChange w:id="7622" w:author="Ashwani Prabhakar" w:date="2019-07-26T17:54:00Z">
          <w:pPr>
            <w:shd w:val="clear" w:color="auto" w:fill="FFFFFF"/>
            <w:spacing w:before="100" w:beforeAutospacing="1" w:after="375" w:line="240" w:lineRule="auto"/>
          </w:pPr>
        </w:pPrChange>
      </w:pPr>
      <w:bookmarkStart w:id="7623" w:name="_Toc15299778"/>
      <w:bookmarkStart w:id="7624" w:name="_Toc15328614"/>
      <w:bookmarkStart w:id="7625" w:name="_Toc16161046"/>
      <w:ins w:id="7626" w:author="Ashwani Prabhakar" w:date="2019-07-26T17:54:00Z">
        <w:r>
          <w:rPr>
            <w:rFonts w:eastAsia="Times New Roman"/>
            <w:lang w:eastAsia="en-AU"/>
          </w:rPr>
          <w:lastRenderedPageBreak/>
          <w:t>Sample Output Files</w:t>
        </w:r>
      </w:ins>
      <w:bookmarkEnd w:id="7623"/>
      <w:bookmarkEnd w:id="7624"/>
      <w:bookmarkEnd w:id="7625"/>
      <w:ins w:id="7627" w:author="Ashwani Prabhakar" w:date="2019-07-18T14:08:00Z">
        <w:r w:rsidR="004F2250">
          <w:rPr>
            <w:rFonts w:eastAsia="Times New Roman"/>
            <w:lang w:eastAsia="en-AU"/>
          </w:rPr>
          <w:tab/>
        </w:r>
      </w:ins>
      <w:ins w:id="7628" w:author="Ashwani Prabhakar" w:date="2019-07-18T15:04:00Z">
        <w:r w:rsidR="00723E61">
          <w:rPr>
            <w:rFonts w:eastAsia="Times New Roman"/>
            <w:lang w:eastAsia="en-AU"/>
          </w:rPr>
          <w:tab/>
        </w:r>
        <w:r w:rsidR="00723E61">
          <w:rPr>
            <w:rFonts w:eastAsia="Times New Roman"/>
            <w:lang w:eastAsia="en-AU"/>
          </w:rPr>
          <w:tab/>
        </w:r>
        <w:r w:rsidR="00723E61">
          <w:rPr>
            <w:rFonts w:eastAsia="Times New Roman"/>
            <w:lang w:eastAsia="en-AU"/>
          </w:rPr>
          <w:tab/>
        </w:r>
        <w:r w:rsidR="00723E61">
          <w:rPr>
            <w:rFonts w:eastAsia="Times New Roman"/>
            <w:lang w:eastAsia="en-AU"/>
          </w:rPr>
          <w:tab/>
        </w:r>
      </w:ins>
      <w:del w:id="7629" w:author="Ashwani Prabhakar" w:date="2019-07-18T11:37:00Z">
        <w:r w:rsidR="008C53B3" w:rsidRPr="00950560" w:rsidDel="00D32FB6">
          <w:rPr>
            <w:rFonts w:eastAsia="Times New Roman"/>
            <w:lang w:eastAsia="en-AU"/>
            <w:rPrChange w:id="7630" w:author="Ashwani Prabhakar" w:date="2019-07-18T12:18:00Z">
              <w:rPr>
                <w:lang w:eastAsia="en-AU"/>
              </w:rPr>
            </w:rPrChange>
          </w:rPr>
          <w:delText>For output –</w:delText>
        </w:r>
      </w:del>
    </w:p>
    <w:p w14:paraId="3675B86A" w14:textId="77777777" w:rsidR="00A92613" w:rsidRDefault="00A92613">
      <w:pPr>
        <w:rPr>
          <w:ins w:id="7631" w:author="Ashwani Prabhakar" w:date="2019-07-26T17:55:00Z"/>
        </w:rPr>
        <w:pPrChange w:id="7632" w:author="Ashwani Prabhakar" w:date="2019-07-26T17:55:00Z">
          <w:pPr>
            <w:pStyle w:val="ListParagraph"/>
            <w:numPr>
              <w:numId w:val="6"/>
            </w:numPr>
            <w:ind w:hanging="360"/>
          </w:pPr>
        </w:pPrChange>
      </w:pPr>
    </w:p>
    <w:p w14:paraId="55009731" w14:textId="77777777" w:rsidR="00A92613" w:rsidRDefault="00A92613">
      <w:pPr>
        <w:pStyle w:val="ListParagraph"/>
        <w:numPr>
          <w:ilvl w:val="0"/>
          <w:numId w:val="148"/>
        </w:numPr>
        <w:rPr>
          <w:ins w:id="7633" w:author="Ashwani Prabhakar" w:date="2019-07-26T17:55:00Z"/>
        </w:rPr>
        <w:pPrChange w:id="7634" w:author="Ashwani Prabhakar" w:date="2019-07-26T17:55:00Z">
          <w:pPr>
            <w:pStyle w:val="ListParagraph"/>
            <w:numPr>
              <w:numId w:val="6"/>
            </w:numPr>
            <w:ind w:hanging="360"/>
          </w:pPr>
        </w:pPrChange>
      </w:pPr>
      <w:ins w:id="7635" w:author="Ashwani Prabhakar" w:date="2019-07-26T17:55:00Z">
        <w:r>
          <w:t>In this section, a group of sample output files have been explained.</w:t>
        </w:r>
      </w:ins>
      <w:ins w:id="7636" w:author="Ashwani Prabhakar" w:date="2019-07-18T13:39:00Z">
        <w:r w:rsidR="004355DD">
          <w:tab/>
        </w:r>
      </w:ins>
    </w:p>
    <w:p w14:paraId="41059193" w14:textId="3184F6E6" w:rsidR="00723E61" w:rsidRDefault="004355DD">
      <w:pPr>
        <w:pStyle w:val="ListParagraph"/>
        <w:rPr>
          <w:ins w:id="7637" w:author="Ashwani Prabhakar" w:date="2019-07-18T15:04:00Z"/>
        </w:rPr>
        <w:pPrChange w:id="7638" w:author="Ashwani Prabhakar" w:date="2019-07-26T17:55:00Z">
          <w:pPr>
            <w:pStyle w:val="ListParagraph"/>
            <w:numPr>
              <w:numId w:val="6"/>
            </w:numPr>
            <w:ind w:hanging="360"/>
          </w:pPr>
        </w:pPrChange>
      </w:pPr>
      <w:ins w:id="7639" w:author="Ashwani Prabhakar" w:date="2019-07-18T13:39:00Z">
        <w:r>
          <w:tab/>
        </w:r>
      </w:ins>
    </w:p>
    <w:p w14:paraId="4C4E8ADA" w14:textId="54D1DC18" w:rsidR="004F2250" w:rsidRDefault="004F2250">
      <w:pPr>
        <w:pStyle w:val="Heading3"/>
        <w:rPr>
          <w:ins w:id="7640" w:author="Ashwani Prabhakar" w:date="2019-07-26T17:56:00Z"/>
        </w:rPr>
        <w:pPrChange w:id="7641" w:author="Ashwani Prabhakar" w:date="2019-07-24T17:56:00Z">
          <w:pPr>
            <w:pStyle w:val="ListParagraph"/>
            <w:numPr>
              <w:numId w:val="6"/>
            </w:numPr>
            <w:ind w:hanging="360"/>
          </w:pPr>
        </w:pPrChange>
      </w:pPr>
      <w:bookmarkStart w:id="7642" w:name="_Toc15055963"/>
      <w:bookmarkStart w:id="7643" w:name="_Toc15299779"/>
      <w:bookmarkStart w:id="7644" w:name="_Toc15328615"/>
      <w:bookmarkStart w:id="7645" w:name="_Toc16161047"/>
      <w:ins w:id="7646" w:author="Ashwani Prabhakar" w:date="2019-07-18T13:39:00Z">
        <w:r w:rsidRPr="000D4EC8">
          <w:t>Cluste</w:t>
        </w:r>
      </w:ins>
      <w:ins w:id="7647" w:author="Ashwani Prabhakar" w:date="2019-07-18T14:03:00Z">
        <w:r w:rsidRPr="000D4EC8">
          <w:t>ring Data Output File</w:t>
        </w:r>
      </w:ins>
      <w:bookmarkEnd w:id="7642"/>
      <w:bookmarkEnd w:id="7643"/>
      <w:bookmarkEnd w:id="7644"/>
      <w:bookmarkEnd w:id="7645"/>
    </w:p>
    <w:p w14:paraId="013AA50E" w14:textId="77777777" w:rsidR="00A92613" w:rsidRPr="00A92613" w:rsidRDefault="00A92613">
      <w:pPr>
        <w:rPr>
          <w:ins w:id="7648" w:author="Ashwani Prabhakar" w:date="2019-07-18T14:03:00Z"/>
        </w:rPr>
        <w:pPrChange w:id="7649" w:author="Ashwani Prabhakar" w:date="2019-07-26T17:56:00Z">
          <w:pPr>
            <w:pStyle w:val="ListParagraph"/>
            <w:numPr>
              <w:numId w:val="6"/>
            </w:numPr>
            <w:ind w:hanging="360"/>
          </w:pPr>
        </w:pPrChange>
      </w:pPr>
    </w:p>
    <w:p w14:paraId="290CCC00" w14:textId="633EAD15" w:rsidR="00217125" w:rsidRDefault="004F2250">
      <w:pPr>
        <w:pStyle w:val="ListParagraph"/>
        <w:numPr>
          <w:ilvl w:val="0"/>
          <w:numId w:val="149"/>
        </w:numPr>
        <w:rPr>
          <w:ins w:id="7650" w:author="Ashwani Prabhakar" w:date="2019-07-26T17:56:00Z"/>
        </w:rPr>
        <w:pPrChange w:id="7651" w:author="Ashwani Prabhakar" w:date="2019-07-26T17:56:00Z">
          <w:pPr>
            <w:pStyle w:val="ListParagraph"/>
            <w:numPr>
              <w:ilvl w:val="1"/>
              <w:numId w:val="70"/>
            </w:numPr>
            <w:ind w:left="2520" w:hanging="360"/>
          </w:pPr>
        </w:pPrChange>
      </w:pPr>
      <w:ins w:id="7652" w:author="Ashwani Prabhakar" w:date="2019-07-18T14:07:00Z">
        <w:r w:rsidRPr="00AD66B2">
          <w:t xml:space="preserve">The first row represents the </w:t>
        </w:r>
        <w:r>
          <w:t>dimension of the model i.e. number of cell.</w:t>
        </w:r>
      </w:ins>
    </w:p>
    <w:p w14:paraId="36834806" w14:textId="77777777" w:rsidR="00A92613" w:rsidRPr="00AD66B2" w:rsidRDefault="00A92613">
      <w:pPr>
        <w:pStyle w:val="ListParagraph"/>
        <w:rPr>
          <w:ins w:id="7653" w:author="Ashwani Prabhakar" w:date="2019-07-18T14:07:00Z"/>
        </w:rPr>
        <w:pPrChange w:id="7654" w:author="Ashwani Prabhakar" w:date="2019-07-26T17:56:00Z">
          <w:pPr>
            <w:pStyle w:val="ListParagraph"/>
            <w:numPr>
              <w:ilvl w:val="1"/>
              <w:numId w:val="70"/>
            </w:numPr>
            <w:ind w:left="2520" w:hanging="360"/>
          </w:pPr>
        </w:pPrChange>
      </w:pPr>
    </w:p>
    <w:p w14:paraId="1913B656" w14:textId="40D49894" w:rsidR="0042400A" w:rsidRDefault="00217125">
      <w:pPr>
        <w:pStyle w:val="ListParagraph"/>
        <w:numPr>
          <w:ilvl w:val="0"/>
          <w:numId w:val="149"/>
        </w:numPr>
        <w:rPr>
          <w:ins w:id="7655" w:author="Ashwani Prabhakar" w:date="2019-07-26T17:56:00Z"/>
        </w:rPr>
        <w:pPrChange w:id="7656" w:author="Ashwani Prabhakar" w:date="2019-07-26T17:56:00Z">
          <w:pPr>
            <w:pStyle w:val="ListParagraph"/>
            <w:numPr>
              <w:ilvl w:val="1"/>
              <w:numId w:val="70"/>
            </w:numPr>
            <w:ind w:left="2520" w:hanging="360"/>
          </w:pPr>
        </w:pPrChange>
      </w:pPr>
      <w:ins w:id="7657" w:author="Ashwani Prabhakar" w:date="2019-07-18T14:15:00Z">
        <w:r>
          <w:t>There are 16 columns present from the second row onwards.</w:t>
        </w:r>
      </w:ins>
      <w:ins w:id="7658" w:author="Ashwani Prabhakar" w:date="2019-07-18T14:19:00Z">
        <w:r>
          <w:t xml:space="preserve"> The first 6 columns represent </w:t>
        </w:r>
        <w:r w:rsidRPr="00AD66B2">
          <w:t>X1</w:t>
        </w:r>
        <w:r>
          <w:t>_data</w:t>
        </w:r>
        <w:r w:rsidRPr="00AD66B2">
          <w:t>, X2</w:t>
        </w:r>
        <w:r>
          <w:t>_data</w:t>
        </w:r>
        <w:r w:rsidRPr="00AD66B2">
          <w:t>, Y1</w:t>
        </w:r>
        <w:r>
          <w:t>_data</w:t>
        </w:r>
        <w:r w:rsidRPr="00AD66B2">
          <w:t>, Y2</w:t>
        </w:r>
        <w:r>
          <w:t>_data</w:t>
        </w:r>
        <w:r w:rsidRPr="00AD66B2">
          <w:t>, Z1</w:t>
        </w:r>
        <w:r>
          <w:t>_data,</w:t>
        </w:r>
      </w:ins>
      <w:ins w:id="7659" w:author="Ashwani Prabhakar" w:date="2019-07-18T14:21:00Z">
        <w:r>
          <w:t xml:space="preserve"> </w:t>
        </w:r>
      </w:ins>
      <w:ins w:id="7660" w:author="Ashwani Prabhakar" w:date="2019-07-18T14:19:00Z">
        <w:r w:rsidRPr="00AD66B2">
          <w:t>Z2</w:t>
        </w:r>
        <w:r>
          <w:t>_data.</w:t>
        </w:r>
      </w:ins>
      <w:ins w:id="7661" w:author="Ashwani Prabhakar" w:date="2019-07-18T14:21:00Z">
        <w:r>
          <w:t xml:space="preserve"> For a particular cell/ row, X1 and X2 represent the limits of the x-axis data in which the respective values</w:t>
        </w:r>
        <w:r w:rsidR="004D0FA1">
          <w:t xml:space="preserve"> for </w:t>
        </w:r>
      </w:ins>
      <w:ins w:id="7662" w:author="Ashwani Prabhakar" w:date="2019-07-18T15:15:00Z">
        <w:r w:rsidR="004D0FA1">
          <w:t>mixture model</w:t>
        </w:r>
      </w:ins>
      <w:ins w:id="7663" w:author="Ashwani Prabhakar" w:date="2019-07-18T14:21:00Z">
        <w:r>
          <w:t xml:space="preserve"> have been obtained.</w:t>
        </w:r>
      </w:ins>
      <w:ins w:id="7664" w:author="Ashwani Prabhakar" w:date="2019-07-18T15:16:00Z">
        <w:r w:rsidR="004D0FA1">
          <w:t xml:space="preserve"> </w:t>
        </w:r>
      </w:ins>
      <w:ins w:id="7665" w:author="Ashwani Prabhakar" w:date="2019-07-18T14:21:00Z">
        <w:r>
          <w:t>Similarly, Y1 and Y2 along with Z1 and Z2 represent the limit</w:t>
        </w:r>
      </w:ins>
      <w:ins w:id="7666" w:author="Ashwani Prabhakar" w:date="2019-07-18T15:16:00Z">
        <w:r w:rsidR="004D0FA1">
          <w:t>s</w:t>
        </w:r>
      </w:ins>
      <w:ins w:id="7667" w:author="Ashwani Prabhakar" w:date="2019-07-18T14:21:00Z">
        <w:r>
          <w:t xml:space="preserve"> across y-axis and z-axis respectively.</w:t>
        </w:r>
      </w:ins>
      <w:ins w:id="7668" w:author="Ashwani Prabhakar" w:date="2019-07-18T14:23:00Z">
        <w:r w:rsidR="00B91912">
          <w:t xml:space="preserve"> </w:t>
        </w:r>
      </w:ins>
    </w:p>
    <w:p w14:paraId="3D8C5935" w14:textId="21367030" w:rsidR="00A92613" w:rsidRDefault="00A92613">
      <w:pPr>
        <w:pStyle w:val="ListParagraph"/>
        <w:rPr>
          <w:ins w:id="7669" w:author="Ashwani Prabhakar" w:date="2019-07-18T14:45:00Z"/>
        </w:rPr>
        <w:pPrChange w:id="7670" w:author="Ashwani Prabhakar" w:date="2019-07-26T17:56:00Z">
          <w:pPr>
            <w:pStyle w:val="ListParagraph"/>
            <w:numPr>
              <w:ilvl w:val="1"/>
              <w:numId w:val="70"/>
            </w:numPr>
            <w:ind w:left="2520" w:hanging="360"/>
          </w:pPr>
        </w:pPrChange>
      </w:pPr>
    </w:p>
    <w:p w14:paraId="5A1A9057" w14:textId="003F0579" w:rsidR="0042400A" w:rsidRDefault="0042400A">
      <w:pPr>
        <w:pStyle w:val="ListParagraph"/>
        <w:numPr>
          <w:ilvl w:val="0"/>
          <w:numId w:val="149"/>
        </w:numPr>
        <w:rPr>
          <w:ins w:id="7671" w:author="Ashwani Prabhakar" w:date="2019-07-26T17:56:00Z"/>
        </w:rPr>
        <w:pPrChange w:id="7672" w:author="Ashwani Prabhakar" w:date="2019-07-26T17:56:00Z">
          <w:pPr>
            <w:pStyle w:val="ListParagraph"/>
            <w:numPr>
              <w:ilvl w:val="1"/>
              <w:numId w:val="70"/>
            </w:numPr>
            <w:ind w:left="2520" w:hanging="360"/>
          </w:pPr>
        </w:pPrChange>
      </w:pPr>
      <w:ins w:id="7673" w:author="Ashwani Prabhakar" w:date="2019-07-18T14:38:00Z">
        <w:r>
          <w:t xml:space="preserve">The columns </w:t>
        </w:r>
      </w:ins>
      <w:ins w:id="7674" w:author="Ashwani Prabhakar" w:date="2019-07-18T15:16:00Z">
        <w:r w:rsidR="004D0FA1">
          <w:t>7</w:t>
        </w:r>
        <w:r w:rsidR="004D0FA1" w:rsidRPr="00A92613">
          <w:rPr>
            <w:vertAlign w:val="superscript"/>
          </w:rPr>
          <w:t>th</w:t>
        </w:r>
        <w:r w:rsidR="004D0FA1">
          <w:t>, 8</w:t>
        </w:r>
        <w:r w:rsidR="004D0FA1" w:rsidRPr="00A92613">
          <w:rPr>
            <w:vertAlign w:val="superscript"/>
            <w:rPrChange w:id="7675" w:author="Ashwani Prabhakar" w:date="2019-07-26T17:56:00Z">
              <w:rPr/>
            </w:rPrChange>
          </w:rPr>
          <w:t>th</w:t>
        </w:r>
      </w:ins>
      <w:ins w:id="7676" w:author="Ashwani Prabhakar" w:date="2019-07-18T15:04:00Z">
        <w:r w:rsidR="00723E61">
          <w:t xml:space="preserve"> </w:t>
        </w:r>
      </w:ins>
      <w:ins w:id="7677" w:author="Ashwani Prabhakar" w:date="2019-07-18T14:38:00Z">
        <w:r>
          <w:t>and 9</w:t>
        </w:r>
      </w:ins>
      <w:ins w:id="7678" w:author="Ashwani Prabhakar" w:date="2019-07-18T15:04:00Z">
        <w:r w:rsidR="00723E61" w:rsidRPr="00A92613">
          <w:rPr>
            <w:vertAlign w:val="superscript"/>
            <w:rPrChange w:id="7679" w:author="Ashwani Prabhakar" w:date="2019-07-26T17:56:00Z">
              <w:rPr/>
            </w:rPrChange>
          </w:rPr>
          <w:t>th</w:t>
        </w:r>
      </w:ins>
      <w:ins w:id="7680" w:author="Ashwani Prabhakar" w:date="2019-07-18T14:38:00Z">
        <w:r>
          <w:t xml:space="preserve"> represent indices across x,</w:t>
        </w:r>
      </w:ins>
      <w:ins w:id="7681" w:author="Ashwani Prabhakar" w:date="2019-07-29T14:13:00Z">
        <w:r w:rsidR="005A52A8">
          <w:t xml:space="preserve"> </w:t>
        </w:r>
      </w:ins>
      <w:ins w:id="7682" w:author="Ashwani Prabhakar" w:date="2019-07-18T14:38:00Z">
        <w:r>
          <w:t>y and z axis re</w:t>
        </w:r>
      </w:ins>
      <w:ins w:id="7683" w:author="Ashwani Prabhakar" w:date="2019-07-18T14:39:00Z">
        <w:r>
          <w:t xml:space="preserve">spectively. </w:t>
        </w:r>
      </w:ins>
    </w:p>
    <w:p w14:paraId="5767EA6B" w14:textId="353BB4E8" w:rsidR="00A92613" w:rsidRDefault="00A92613">
      <w:pPr>
        <w:pStyle w:val="ListParagraph"/>
        <w:rPr>
          <w:ins w:id="7684" w:author="Ashwani Prabhakar" w:date="2019-07-18T14:45:00Z"/>
        </w:rPr>
        <w:pPrChange w:id="7685" w:author="Ashwani Prabhakar" w:date="2019-07-26T17:56:00Z">
          <w:pPr>
            <w:pStyle w:val="ListParagraph"/>
            <w:numPr>
              <w:ilvl w:val="1"/>
              <w:numId w:val="70"/>
            </w:numPr>
            <w:ind w:left="2520" w:hanging="360"/>
          </w:pPr>
        </w:pPrChange>
      </w:pPr>
    </w:p>
    <w:p w14:paraId="7969F2B9" w14:textId="7623FE4C" w:rsidR="004F2250" w:rsidRDefault="0042400A">
      <w:pPr>
        <w:pStyle w:val="ListParagraph"/>
        <w:numPr>
          <w:ilvl w:val="0"/>
          <w:numId w:val="149"/>
        </w:numPr>
        <w:rPr>
          <w:ins w:id="7686" w:author="Ashwani Prabhakar" w:date="2019-07-26T17:57:00Z"/>
        </w:rPr>
        <w:pPrChange w:id="7687" w:author="Ashwani Prabhakar" w:date="2019-07-26T17:56:00Z">
          <w:pPr>
            <w:pStyle w:val="ListParagraph"/>
            <w:numPr>
              <w:ilvl w:val="1"/>
              <w:numId w:val="70"/>
            </w:numPr>
            <w:ind w:left="2520" w:hanging="360"/>
          </w:pPr>
        </w:pPrChange>
      </w:pPr>
      <w:ins w:id="7688" w:author="Ashwani Prabhakar" w:date="2019-07-18T14:43:00Z">
        <w:r>
          <w:t>The column 10</w:t>
        </w:r>
      </w:ins>
      <w:ins w:id="7689" w:author="Ashwani Prabhakar" w:date="2019-07-18T14:47:00Z">
        <w:r w:rsidR="000B396A" w:rsidRPr="00A92613">
          <w:rPr>
            <w:vertAlign w:val="superscript"/>
            <w:rPrChange w:id="7690" w:author="Ashwani Prabhakar" w:date="2019-07-26T17:56:00Z">
              <w:rPr/>
            </w:rPrChange>
          </w:rPr>
          <w:t>th</w:t>
        </w:r>
        <w:r w:rsidR="000B396A">
          <w:t xml:space="preserve"> </w:t>
        </w:r>
      </w:ins>
      <w:ins w:id="7691" w:author="Ashwani Prabhakar" w:date="2019-07-18T14:43:00Z">
        <w:r>
          <w:t xml:space="preserve">represents the </w:t>
        </w:r>
      </w:ins>
      <w:ins w:id="7692" w:author="Ashwani Prabhakar" w:date="2019-07-18T14:45:00Z">
        <w:r>
          <w:t>calculated values for mixture model which have been used for petrophysical constraints.</w:t>
        </w:r>
      </w:ins>
    </w:p>
    <w:p w14:paraId="2AFCCCC9" w14:textId="468A4397" w:rsidR="00A92613" w:rsidRDefault="00A92613">
      <w:pPr>
        <w:pStyle w:val="ListParagraph"/>
        <w:rPr>
          <w:ins w:id="7693" w:author="Ashwani Prabhakar" w:date="2019-07-18T14:45:00Z"/>
        </w:rPr>
        <w:pPrChange w:id="7694" w:author="Ashwani Prabhakar" w:date="2019-07-26T17:57:00Z">
          <w:pPr>
            <w:pStyle w:val="ListParagraph"/>
            <w:numPr>
              <w:ilvl w:val="1"/>
              <w:numId w:val="70"/>
            </w:numPr>
            <w:ind w:left="2520" w:hanging="360"/>
          </w:pPr>
        </w:pPrChange>
      </w:pPr>
    </w:p>
    <w:p w14:paraId="1A42CFB1" w14:textId="6A847A54" w:rsidR="000B396A" w:rsidRDefault="000B396A">
      <w:pPr>
        <w:pStyle w:val="ListParagraph"/>
        <w:numPr>
          <w:ilvl w:val="0"/>
          <w:numId w:val="149"/>
        </w:numPr>
        <w:rPr>
          <w:ins w:id="7695" w:author="Ashwani Prabhakar" w:date="2019-07-18T14:49:00Z"/>
        </w:rPr>
        <w:pPrChange w:id="7696" w:author="Ashwani Prabhakar" w:date="2019-07-26T17:57:00Z">
          <w:pPr>
            <w:pStyle w:val="ListParagraph"/>
            <w:numPr>
              <w:ilvl w:val="1"/>
              <w:numId w:val="70"/>
            </w:numPr>
            <w:ind w:left="2520" w:hanging="360"/>
          </w:pPr>
        </w:pPrChange>
      </w:pPr>
      <w:ins w:id="7697" w:author="Ashwani Prabhakar" w:date="2019-07-18T14:46:00Z">
        <w:r>
          <w:t>The column 1</w:t>
        </w:r>
      </w:ins>
      <w:ins w:id="7698" w:author="Ashwani Prabhakar" w:date="2019-07-18T14:47:00Z">
        <w:r>
          <w:t>1</w:t>
        </w:r>
        <w:r w:rsidRPr="00A92613">
          <w:rPr>
            <w:vertAlign w:val="superscript"/>
            <w:rPrChange w:id="7699" w:author="Ashwani Prabhakar" w:date="2019-07-26T17:56:00Z">
              <w:rPr/>
            </w:rPrChange>
          </w:rPr>
          <w:t>th</w:t>
        </w:r>
      </w:ins>
      <w:ins w:id="7700" w:author="Ashwani Prabhakar" w:date="2019-07-18T14:46:00Z">
        <w:r w:rsidR="0042400A">
          <w:t xml:space="preserve"> represents </w:t>
        </w:r>
      </w:ins>
      <w:ins w:id="7701" w:author="Ashwani Prabhakar" w:date="2019-07-18T14:47:00Z">
        <w:r w:rsidR="0042400A">
          <w:t xml:space="preserve">the values of the first derivative of the mixture model with respect to </w:t>
        </w:r>
        <w:del w:id="7702" w:author="Jeremie Giraud" w:date="2019-07-19T17:32:00Z">
          <w:r w:rsidR="0042400A">
            <w:delText>density contrast</w:delText>
          </w:r>
        </w:del>
      </w:ins>
      <w:ins w:id="7703" w:author="Jeremie Giraud" w:date="2019-07-19T17:32:00Z">
        <w:r w:rsidR="00D83E27">
          <w:t>the property inverted for</w:t>
        </w:r>
      </w:ins>
      <w:ins w:id="7704" w:author="Ashwani Prabhakar" w:date="2019-07-18T14:47:00Z">
        <w:r w:rsidR="0042400A">
          <w:t>.</w:t>
        </w:r>
      </w:ins>
      <w:ins w:id="7705" w:author="Jeremie Giraud" w:date="2019-07-19T17:32:00Z">
        <w:r w:rsidR="00D83E27">
          <w:t xml:space="preserve"> </w:t>
        </w:r>
      </w:ins>
      <w:ins w:id="7706" w:author="Jeremie Giraud" w:date="2019-07-19T17:33:00Z">
        <w:r w:rsidR="00D83E27">
          <w:t>Each of the following columns correspond to the value</w:t>
        </w:r>
      </w:ins>
      <w:ins w:id="7707" w:author="Jeremie Giraud" w:date="2019-07-19T17:34:00Z">
        <w:r w:rsidR="00D83E27">
          <w:t xml:space="preserve"> of the separate Gaussians making up the Gaussian mixture model used in the petrophysical constraints. The</w:t>
        </w:r>
      </w:ins>
      <w:ins w:id="7708" w:author="Ashwani Prabhakar" w:date="2019-07-19T18:56:00Z">
        <w:r w:rsidR="00153EF4">
          <w:t>y</w:t>
        </w:r>
      </w:ins>
      <w:ins w:id="7709" w:author="Jeremie Giraud" w:date="2019-07-19T17:34:00Z">
        <w:r w:rsidR="00D83E27">
          <w:t xml:space="preserve"> are given in the same order as they are defined in the cluster file. </w:t>
        </w:r>
      </w:ins>
      <w:ins w:id="7710" w:author="Ashwani Prabhakar" w:date="2019-07-18T14:47:00Z">
        <w:del w:id="7711" w:author="Jeremie Giraud" w:date="2019-07-19T17:32:00Z">
          <w:r w:rsidR="0042400A">
            <w:delText>The column 13</w:delText>
          </w:r>
        </w:del>
      </w:ins>
      <w:ins w:id="7712" w:author="Ashwani Prabhakar" w:date="2019-07-18T14:48:00Z">
        <w:del w:id="7713" w:author="Jeremie Giraud" w:date="2019-07-19T17:32:00Z">
          <w:r w:rsidRPr="00A92613">
            <w:rPr>
              <w:vertAlign w:val="superscript"/>
              <w:rPrChange w:id="7714" w:author="Ashwani Prabhakar" w:date="2019-07-26T17:57:00Z">
                <w:rPr/>
              </w:rPrChange>
            </w:rPr>
            <w:delText>th</w:delText>
          </w:r>
          <w:r>
            <w:delText xml:space="preserve"> represents the values of the first derivative of the mixture model with respect to magnetic susceptibili</w:delText>
          </w:r>
        </w:del>
      </w:ins>
    </w:p>
    <w:p w14:paraId="2A37FEA1" w14:textId="77777777" w:rsidR="00A92613" w:rsidRDefault="00A92613">
      <w:pPr>
        <w:pStyle w:val="ListParagraph"/>
        <w:rPr>
          <w:ins w:id="7715" w:author="Ashwani Prabhakar" w:date="2019-07-26T17:57:00Z"/>
          <w:b/>
        </w:rPr>
        <w:pPrChange w:id="7716" w:author="Ashwani Prabhakar" w:date="2019-07-26T17:57:00Z">
          <w:pPr>
            <w:pStyle w:val="ListParagraph"/>
            <w:numPr>
              <w:ilvl w:val="1"/>
              <w:numId w:val="70"/>
            </w:numPr>
            <w:ind w:left="2520" w:hanging="360"/>
          </w:pPr>
        </w:pPrChange>
      </w:pPr>
    </w:p>
    <w:p w14:paraId="50BFC76A" w14:textId="52352B9E" w:rsidR="000B396A" w:rsidRPr="00AD1482" w:rsidRDefault="006A5FDF">
      <w:pPr>
        <w:pStyle w:val="ListParagraph"/>
        <w:numPr>
          <w:ilvl w:val="0"/>
          <w:numId w:val="149"/>
        </w:numPr>
        <w:rPr>
          <w:ins w:id="7717" w:author="Ashwani Prabhakar" w:date="2019-07-26T17:57:00Z"/>
          <w:b/>
        </w:rPr>
        <w:pPrChange w:id="7718" w:author="Ashwani Prabhakar" w:date="2019-07-26T17:56:00Z">
          <w:pPr>
            <w:pStyle w:val="ListParagraph"/>
            <w:numPr>
              <w:ilvl w:val="1"/>
              <w:numId w:val="70"/>
            </w:numPr>
            <w:ind w:left="2520" w:hanging="360"/>
          </w:pPr>
        </w:pPrChange>
      </w:pPr>
      <w:ins w:id="7719" w:author="Ashwani Prabhakar" w:date="2019-07-18T20:05:00Z">
        <w:del w:id="7720" w:author="Jeremie Giraud" w:date="2019-08-08T12:19:00Z">
          <w:r w:rsidRPr="00A92613" w:rsidDel="009A5B53">
            <w:rPr>
              <w:b/>
              <w:rPrChange w:id="7721" w:author="Ashwani Prabhakar" w:date="2019-07-26T17:56:00Z">
                <w:rPr/>
              </w:rPrChange>
            </w:rPr>
            <w:delText>User</w:delText>
          </w:r>
        </w:del>
        <w:del w:id="7722" w:author="Jeremie Giraud" w:date="2019-08-08T12:25:00Z">
          <w:r w:rsidRPr="00A92613" w:rsidDel="009A5B53">
            <w:rPr>
              <w:b/>
              <w:rPrChange w:id="7723" w:author="Ashwani Prabhakar" w:date="2019-07-26T17:56:00Z">
                <w:rPr/>
              </w:rPrChange>
            </w:rPr>
            <w:delText xml:space="preserve"> </w:delText>
          </w:r>
        </w:del>
      </w:ins>
      <w:ins w:id="7724" w:author="Jeremie Giraud" w:date="2019-08-08T12:25:00Z">
        <w:r w:rsidR="009A5B53">
          <w:rPr>
            <w:b/>
          </w:rPr>
          <w:t xml:space="preserve">User </w:t>
        </w:r>
      </w:ins>
      <w:ins w:id="7725" w:author="Ashwani Prabhakar" w:date="2019-07-18T20:05:00Z">
        <w:r w:rsidRPr="00A92613">
          <w:rPr>
            <w:b/>
            <w:rPrChange w:id="7726" w:author="Ashwani Prabhakar" w:date="2019-07-26T17:56:00Z">
              <w:rPr/>
            </w:rPrChange>
          </w:rPr>
          <w:t>can use this file for visualization only after deleting the first row of the file so that th</w:t>
        </w:r>
      </w:ins>
      <w:ins w:id="7727" w:author="Ashwani Prabhakar" w:date="2019-07-18T20:06:00Z">
        <w:r w:rsidRPr="00A92613">
          <w:rPr>
            <w:b/>
            <w:rPrChange w:id="7728" w:author="Ashwani Prabhakar" w:date="2019-07-26T17:56:00Z">
              <w:rPr/>
            </w:rPrChange>
          </w:rPr>
          <w:t>e</w:t>
        </w:r>
      </w:ins>
      <w:ins w:id="7729" w:author="Ashwani Prabhakar" w:date="2019-07-18T20:05:00Z">
        <w:r w:rsidRPr="00A92613">
          <w:rPr>
            <w:b/>
            <w:rPrChange w:id="7730" w:author="Ashwani Prabhakar" w:date="2019-07-26T17:56:00Z">
              <w:rPr/>
            </w:rPrChange>
          </w:rPr>
          <w:t xml:space="preserve"> file can acquire </w:t>
        </w:r>
      </w:ins>
      <w:ins w:id="7731" w:author="Ashwani Prabhakar" w:date="2019-07-18T20:06:00Z">
        <w:r w:rsidRPr="00A92613">
          <w:rPr>
            <w:b/>
            <w:rPrChange w:id="7732" w:author="Ashwani Prabhakar" w:date="2019-07-26T17:56:00Z">
              <w:rPr/>
            </w:rPrChange>
          </w:rPr>
          <w:t xml:space="preserve">proper </w:t>
        </w:r>
      </w:ins>
      <w:ins w:id="7733" w:author="Ashwani Prabhakar" w:date="2019-07-18T20:05:00Z">
        <w:r w:rsidRPr="00A92613">
          <w:rPr>
            <w:b/>
            <w:rPrChange w:id="7734" w:author="Ashwani Prabhakar" w:date="2019-07-26T17:56:00Z">
              <w:rPr/>
            </w:rPrChange>
          </w:rPr>
          <w:t>matrix format</w:t>
        </w:r>
      </w:ins>
      <w:ins w:id="7735" w:author="Ashwani Prabhakar" w:date="2019-07-18T20:07:00Z">
        <w:r>
          <w:rPr>
            <w:b/>
          </w:rPr>
          <w:t>.</w:t>
        </w:r>
      </w:ins>
    </w:p>
    <w:p w14:paraId="2AC33133" w14:textId="216015C7" w:rsidR="00A92613" w:rsidRPr="00A92613" w:rsidRDefault="00A92613">
      <w:pPr>
        <w:pStyle w:val="ListParagraph"/>
        <w:rPr>
          <w:ins w:id="7736" w:author="Ashwani Prabhakar" w:date="2019-07-18T14:49:00Z"/>
          <w:b/>
          <w:rPrChange w:id="7737" w:author="Ashwani Prabhakar" w:date="2019-07-26T17:57:00Z">
            <w:rPr>
              <w:ins w:id="7738" w:author="Ashwani Prabhakar" w:date="2019-07-18T14:49:00Z"/>
            </w:rPr>
          </w:rPrChange>
        </w:rPr>
        <w:pPrChange w:id="7739" w:author="Ashwani Prabhakar" w:date="2019-07-26T17:57:00Z">
          <w:pPr>
            <w:pStyle w:val="ListParagraph"/>
            <w:numPr>
              <w:ilvl w:val="1"/>
              <w:numId w:val="70"/>
            </w:numPr>
            <w:ind w:left="2520" w:hanging="360"/>
          </w:pPr>
        </w:pPrChange>
      </w:pPr>
    </w:p>
    <w:p w14:paraId="04B52D93" w14:textId="53A79A07" w:rsidR="00A92613" w:rsidRDefault="000B396A">
      <w:pPr>
        <w:pStyle w:val="ListParagraph"/>
        <w:numPr>
          <w:ilvl w:val="0"/>
          <w:numId w:val="149"/>
        </w:numPr>
        <w:rPr>
          <w:ins w:id="7740" w:author="Ashwani Prabhakar" w:date="2019-07-26T17:56:00Z"/>
        </w:rPr>
        <w:pPrChange w:id="7741" w:author="Ashwani Prabhakar" w:date="2019-07-26T17:56:00Z">
          <w:pPr>
            <w:pStyle w:val="ListParagraph"/>
            <w:numPr>
              <w:ilvl w:val="1"/>
              <w:numId w:val="70"/>
            </w:numPr>
            <w:ind w:left="2520" w:hanging="360"/>
          </w:pPr>
        </w:pPrChange>
      </w:pPr>
      <w:ins w:id="7742" w:author="Ashwani Prabhakar" w:date="2019-07-18T14:49:00Z">
        <w:r>
          <w:t>Example output file of cluster da</w:t>
        </w:r>
        <w:r w:rsidR="00A92613">
          <w:t xml:space="preserve">ta is shown below in the </w:t>
        </w:r>
      </w:ins>
      <w:ins w:id="7743" w:author="Ashwani Prabhakar" w:date="2019-07-26T17:57:00Z">
        <w:r w:rsidR="00A92613">
          <w:fldChar w:fldCharType="begin"/>
        </w:r>
        <w:r w:rsidR="00A92613">
          <w:instrText xml:space="preserve"> REF _Ref15056264 \h </w:instrText>
        </w:r>
      </w:ins>
      <w:r w:rsidR="00A92613">
        <w:fldChar w:fldCharType="separate"/>
      </w:r>
      <w:ins w:id="7744" w:author="Jeremie Giraud" w:date="2019-08-08T12:43:00Z">
        <w:r w:rsidR="007D2A24">
          <w:t xml:space="preserve">Figure </w:t>
        </w:r>
        <w:r w:rsidR="007D2A24">
          <w:rPr>
            <w:noProof/>
          </w:rPr>
          <w:t>30</w:t>
        </w:r>
      </w:ins>
      <w:ins w:id="7745" w:author="Ashwani Prabhakar" w:date="2019-07-26T17:57:00Z">
        <w:r w:rsidR="00A92613">
          <w:fldChar w:fldCharType="end"/>
        </w:r>
        <w:r w:rsidR="00A92613">
          <w:t>.</w:t>
        </w:r>
      </w:ins>
    </w:p>
    <w:p w14:paraId="3D702291" w14:textId="77777777" w:rsidR="00A92613" w:rsidRDefault="000B396A" w:rsidP="000D0B93">
      <w:pPr>
        <w:jc w:val="center"/>
        <w:rPr>
          <w:ins w:id="7746" w:author="Ashwani Prabhakar" w:date="2019-07-26T17:56:00Z"/>
        </w:rPr>
      </w:pPr>
      <w:commentRangeStart w:id="7747"/>
      <w:ins w:id="7748" w:author="Ashwani Prabhakar" w:date="2019-07-18T14:51:00Z">
        <w:r>
          <w:rPr>
            <w:noProof/>
            <w:lang w:eastAsia="en-AU"/>
          </w:rPr>
          <w:drawing>
            <wp:inline distT="0" distB="0" distL="0" distR="0" wp14:anchorId="5859D78C" wp14:editId="5B8D8432">
              <wp:extent cx="4733925" cy="1552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925" cy="1552575"/>
                      </a:xfrm>
                      <a:prstGeom prst="rect">
                        <a:avLst/>
                      </a:prstGeom>
                    </pic:spPr>
                  </pic:pic>
                </a:graphicData>
              </a:graphic>
            </wp:inline>
          </w:drawing>
        </w:r>
      </w:ins>
      <w:commentRangeEnd w:id="7747"/>
    </w:p>
    <w:p w14:paraId="7E5562D6" w14:textId="3B229C63" w:rsidR="00A92613" w:rsidRDefault="00A92613">
      <w:pPr>
        <w:pStyle w:val="Caption"/>
        <w:jc w:val="center"/>
        <w:rPr>
          <w:ins w:id="7749" w:author="Ashwani Prabhakar" w:date="2019-07-26T17:56:00Z"/>
        </w:rPr>
        <w:pPrChange w:id="7750" w:author="Ashwani Prabhakar" w:date="2019-07-26T17:56:00Z">
          <w:pPr>
            <w:pStyle w:val="Caption"/>
          </w:pPr>
        </w:pPrChange>
      </w:pPr>
      <w:bookmarkStart w:id="7751" w:name="_Toc15299720"/>
      <w:bookmarkStart w:id="7752" w:name="_Ref15056264"/>
      <w:bookmarkStart w:id="7753" w:name="_Toc15328556"/>
      <w:bookmarkStart w:id="7754" w:name="_Toc15369143"/>
      <w:ins w:id="7755" w:author="Ashwani Prabhakar" w:date="2019-07-26T17:56:00Z">
        <w:r>
          <w:t xml:space="preserve">Figure </w:t>
        </w:r>
        <w:r>
          <w:fldChar w:fldCharType="begin"/>
        </w:r>
        <w:r>
          <w:instrText xml:space="preserve"> SEQ Figure \* ARABIC </w:instrText>
        </w:r>
      </w:ins>
      <w:r>
        <w:fldChar w:fldCharType="separate"/>
      </w:r>
      <w:ins w:id="7756" w:author="Jeremie Giraud" w:date="2019-08-08T12:43:00Z">
        <w:r w:rsidR="007D2A24">
          <w:rPr>
            <w:noProof/>
          </w:rPr>
          <w:t>30</w:t>
        </w:r>
      </w:ins>
      <w:bookmarkEnd w:id="7751"/>
      <w:ins w:id="7757" w:author="Ashwani Prabhakar" w:date="2019-07-26T17:56:00Z">
        <w:r>
          <w:fldChar w:fldCharType="end"/>
        </w:r>
      </w:ins>
      <w:bookmarkEnd w:id="7752"/>
      <w:ins w:id="7758" w:author="Ashwani Prabhakar" w:date="2019-07-29T17:52:00Z">
        <w:r w:rsidR="00D66DF0">
          <w:t xml:space="preserve"> Output File of Cluster Data</w:t>
        </w:r>
        <w:bookmarkEnd w:id="7753"/>
        <w:bookmarkEnd w:id="7754"/>
        <w:r w:rsidR="00D66DF0">
          <w:t xml:space="preserve"> </w:t>
        </w:r>
      </w:ins>
    </w:p>
    <w:p w14:paraId="2987D2FB" w14:textId="1B23960F" w:rsidR="004F2250" w:rsidRDefault="009A0188">
      <w:pPr>
        <w:jc w:val="center"/>
        <w:rPr>
          <w:ins w:id="7759" w:author="Ashwani Prabhakar" w:date="2019-07-26T17:57:00Z"/>
        </w:rPr>
        <w:pPrChange w:id="7760" w:author="Ashwani Prabhakar" w:date="2019-07-26T17:57:00Z">
          <w:pPr>
            <w:pStyle w:val="ListParagraph"/>
            <w:numPr>
              <w:numId w:val="6"/>
            </w:numPr>
            <w:ind w:hanging="360"/>
          </w:pPr>
        </w:pPrChange>
      </w:pPr>
      <w:r>
        <w:rPr>
          <w:rStyle w:val="CommentReference"/>
        </w:rPr>
        <w:commentReference w:id="7747"/>
      </w:r>
    </w:p>
    <w:p w14:paraId="3F407379" w14:textId="6CF69C85" w:rsidR="00A92613" w:rsidRDefault="00A92613">
      <w:pPr>
        <w:jc w:val="center"/>
        <w:rPr>
          <w:ins w:id="7761" w:author="Ashwani Prabhakar" w:date="2019-07-26T17:58:00Z"/>
        </w:rPr>
        <w:pPrChange w:id="7762" w:author="Ashwani Prabhakar" w:date="2019-07-26T17:57:00Z">
          <w:pPr>
            <w:pStyle w:val="ListParagraph"/>
            <w:numPr>
              <w:numId w:val="6"/>
            </w:numPr>
            <w:ind w:hanging="360"/>
          </w:pPr>
        </w:pPrChange>
      </w:pPr>
    </w:p>
    <w:p w14:paraId="4BDF9353" w14:textId="77777777" w:rsidR="00A92613" w:rsidRDefault="00A92613">
      <w:pPr>
        <w:jc w:val="center"/>
        <w:rPr>
          <w:ins w:id="7763" w:author="Ashwani Prabhakar" w:date="2019-07-18T13:43:00Z"/>
        </w:rPr>
        <w:pPrChange w:id="7764" w:author="Ashwani Prabhakar" w:date="2019-07-26T17:57:00Z">
          <w:pPr>
            <w:pStyle w:val="ListParagraph"/>
            <w:numPr>
              <w:numId w:val="6"/>
            </w:numPr>
            <w:ind w:hanging="360"/>
          </w:pPr>
        </w:pPrChange>
      </w:pPr>
    </w:p>
    <w:p w14:paraId="2AFB1B69" w14:textId="77777777" w:rsidR="000B396A" w:rsidRDefault="000B396A">
      <w:pPr>
        <w:pStyle w:val="Heading3"/>
        <w:rPr>
          <w:ins w:id="7765" w:author="Ashwani Prabhakar" w:date="2019-07-26T17:58:00Z"/>
        </w:rPr>
        <w:pPrChange w:id="7766" w:author="Ashwani Prabhakar" w:date="2019-07-24T17:56:00Z">
          <w:pPr>
            <w:pStyle w:val="ListParagraph"/>
            <w:numPr>
              <w:numId w:val="6"/>
            </w:numPr>
            <w:ind w:hanging="360"/>
          </w:pPr>
        </w:pPrChange>
      </w:pPr>
      <w:bookmarkStart w:id="7767" w:name="_Toc15055964"/>
      <w:bookmarkStart w:id="7768" w:name="_Toc15299780"/>
      <w:bookmarkStart w:id="7769" w:name="_Toc15328616"/>
      <w:bookmarkStart w:id="7770" w:name="_Toc16161048"/>
      <w:ins w:id="7771" w:author="Ashwani Prabhakar" w:date="2019-07-18T14:54:00Z">
        <w:r w:rsidRPr="000D4EC8">
          <w:lastRenderedPageBreak/>
          <w:t xml:space="preserve">Clustering Voxet </w:t>
        </w:r>
      </w:ins>
      <w:ins w:id="7772" w:author="Ashwani Prabhakar" w:date="2019-07-18T14:55:00Z">
        <w:r w:rsidRPr="000D4EC8">
          <w:t>Output File</w:t>
        </w:r>
      </w:ins>
      <w:bookmarkEnd w:id="7767"/>
      <w:bookmarkEnd w:id="7768"/>
      <w:bookmarkEnd w:id="7769"/>
      <w:bookmarkEnd w:id="7770"/>
      <w:ins w:id="7773" w:author="Ashwani Prabhakar" w:date="2019-07-18T13:43:00Z">
        <w:r w:rsidR="004355DD" w:rsidRPr="000D4EC8">
          <w:tab/>
        </w:r>
      </w:ins>
    </w:p>
    <w:p w14:paraId="00ACEFA6" w14:textId="77777777" w:rsidR="00A92613" w:rsidRPr="00A92613" w:rsidRDefault="00A92613">
      <w:pPr>
        <w:rPr>
          <w:ins w:id="7774" w:author="Ashwani Prabhakar" w:date="2019-07-18T14:55:00Z"/>
        </w:rPr>
        <w:pPrChange w:id="7775" w:author="Ashwani Prabhakar" w:date="2019-07-26T17:58:00Z">
          <w:pPr>
            <w:pStyle w:val="ListParagraph"/>
            <w:numPr>
              <w:numId w:val="6"/>
            </w:numPr>
            <w:ind w:hanging="360"/>
          </w:pPr>
        </w:pPrChange>
      </w:pPr>
    </w:p>
    <w:p w14:paraId="57E81808" w14:textId="77777777" w:rsidR="00A92613" w:rsidRDefault="00723E61">
      <w:pPr>
        <w:pStyle w:val="ListParagraph"/>
        <w:numPr>
          <w:ilvl w:val="0"/>
          <w:numId w:val="150"/>
        </w:numPr>
        <w:rPr>
          <w:ins w:id="7776" w:author="Ashwani Prabhakar" w:date="2019-07-26T17:58:00Z"/>
        </w:rPr>
        <w:pPrChange w:id="7777" w:author="Ashwani Prabhakar" w:date="2019-07-26T17:58:00Z">
          <w:pPr>
            <w:pStyle w:val="ListParagraph"/>
            <w:numPr>
              <w:numId w:val="6"/>
            </w:numPr>
            <w:ind w:hanging="360"/>
          </w:pPr>
        </w:pPrChange>
      </w:pPr>
      <w:ins w:id="7778" w:author="Ashwani Prabhakar" w:date="2019-07-18T15:00:00Z">
        <w:r>
          <w:t xml:space="preserve">The first row represents the number of cells. </w:t>
        </w:r>
      </w:ins>
      <w:ins w:id="7779" w:author="Ashwani Prabhakar" w:date="2019-07-18T15:05:00Z">
        <w:r w:rsidR="004D0FA1">
          <w:t>From second row onwards,</w:t>
        </w:r>
      </w:ins>
      <w:ins w:id="7780" w:author="Ashwani Prabhakar" w:date="2019-07-18T15:19:00Z">
        <w:r w:rsidR="004D0FA1">
          <w:t xml:space="preserve"> </w:t>
        </w:r>
      </w:ins>
      <w:ins w:id="7781" w:author="Ashwani Prabhakar" w:date="2019-07-18T15:48:00Z">
        <w:r w:rsidR="00480B2C">
          <w:t xml:space="preserve">first 6 </w:t>
        </w:r>
      </w:ins>
      <w:ins w:id="7782" w:author="Ashwani Prabhakar" w:date="2019-07-18T15:17:00Z">
        <w:r w:rsidR="004D0FA1">
          <w:t xml:space="preserve">columns represent </w:t>
        </w:r>
        <w:r w:rsidR="004D0FA1" w:rsidRPr="00AD66B2">
          <w:t>X1</w:t>
        </w:r>
        <w:r w:rsidR="004D0FA1">
          <w:t>_data</w:t>
        </w:r>
        <w:r w:rsidR="004D0FA1" w:rsidRPr="00AD66B2">
          <w:t>, X2</w:t>
        </w:r>
        <w:r w:rsidR="004D0FA1">
          <w:t>_data</w:t>
        </w:r>
        <w:r w:rsidR="004D0FA1" w:rsidRPr="00AD66B2">
          <w:t>, Y1</w:t>
        </w:r>
        <w:r w:rsidR="004D0FA1">
          <w:t>_data</w:t>
        </w:r>
        <w:r w:rsidR="004D0FA1" w:rsidRPr="00AD66B2">
          <w:t>, Y2</w:t>
        </w:r>
        <w:r w:rsidR="004D0FA1">
          <w:t>_data</w:t>
        </w:r>
        <w:r w:rsidR="004D0FA1" w:rsidRPr="00AD66B2">
          <w:t>, Z1</w:t>
        </w:r>
        <w:r w:rsidR="004D0FA1">
          <w:t xml:space="preserve">_data, </w:t>
        </w:r>
        <w:r w:rsidR="004D0FA1" w:rsidRPr="00AD66B2">
          <w:t>Z2</w:t>
        </w:r>
        <w:r w:rsidR="004D0FA1">
          <w:t>_data. For a particular cell/ row, X1 and X2 represent the limits of the x-axis data in which the respective values for mixture model have been obtained. Similarly, Y1 and Y2 along with Z1 and Z2 represent the limits across y-axis and z-axis respectively.</w:t>
        </w:r>
      </w:ins>
    </w:p>
    <w:p w14:paraId="3D42628D" w14:textId="3A25D1A2" w:rsidR="00480B2C" w:rsidRDefault="00723E61">
      <w:pPr>
        <w:pStyle w:val="ListParagraph"/>
        <w:rPr>
          <w:ins w:id="7783" w:author="Ashwani Prabhakar" w:date="2019-07-18T15:47:00Z"/>
        </w:rPr>
        <w:pPrChange w:id="7784" w:author="Ashwani Prabhakar" w:date="2019-07-26T17:58:00Z">
          <w:pPr>
            <w:pStyle w:val="ListParagraph"/>
            <w:numPr>
              <w:numId w:val="6"/>
            </w:numPr>
            <w:ind w:hanging="360"/>
          </w:pPr>
        </w:pPrChange>
      </w:pPr>
      <w:ins w:id="7785" w:author="Ashwani Prabhakar" w:date="2019-07-18T15:05:00Z">
        <w:r>
          <w:tab/>
        </w:r>
      </w:ins>
      <w:ins w:id="7786" w:author="Ashwani Prabhakar" w:date="2019-07-18T15:47:00Z">
        <w:r w:rsidR="00480B2C">
          <w:t xml:space="preserve"> </w:t>
        </w:r>
      </w:ins>
    </w:p>
    <w:p w14:paraId="7EAC3D33" w14:textId="0C9CFB3C" w:rsidR="00467EEE" w:rsidRDefault="00480B2C">
      <w:pPr>
        <w:pStyle w:val="ListParagraph"/>
        <w:numPr>
          <w:ilvl w:val="0"/>
          <w:numId w:val="150"/>
        </w:numPr>
        <w:rPr>
          <w:ins w:id="7787" w:author="Ashwani Prabhakar" w:date="2019-07-18T18:51:00Z"/>
        </w:rPr>
        <w:pPrChange w:id="7788" w:author="Ashwani Prabhakar" w:date="2019-07-26T17:58:00Z">
          <w:pPr>
            <w:pStyle w:val="ListParagraph"/>
            <w:numPr>
              <w:numId w:val="6"/>
            </w:numPr>
            <w:ind w:hanging="360"/>
          </w:pPr>
        </w:pPrChange>
      </w:pPr>
      <w:ins w:id="7789" w:author="Ashwani Prabhakar" w:date="2019-07-18T15:48:00Z">
        <w:r>
          <w:t xml:space="preserve">The </w:t>
        </w:r>
      </w:ins>
      <w:ins w:id="7790" w:author="Ashwani Prabhakar" w:date="2019-07-18T18:47:00Z">
        <w:r w:rsidR="00467EEE">
          <w:t>7</w:t>
        </w:r>
        <w:r w:rsidR="00467EEE" w:rsidRPr="00A92613">
          <w:rPr>
            <w:vertAlign w:val="superscript"/>
            <w:rPrChange w:id="7791" w:author="Ashwani Prabhakar" w:date="2019-07-26T17:58:00Z">
              <w:rPr/>
            </w:rPrChange>
          </w:rPr>
          <w:t>th</w:t>
        </w:r>
        <w:r w:rsidR="00467EEE">
          <w:t xml:space="preserve"> column represents </w:t>
        </w:r>
      </w:ins>
      <w:ins w:id="7792" w:author="Ashwani Prabhakar" w:date="2019-07-18T18:48:00Z">
        <w:r w:rsidR="00467EEE">
          <w:t>the calculated values for mixture model which have been used for petrophysical constraints</w:t>
        </w:r>
      </w:ins>
      <w:ins w:id="7793" w:author="Ashwani Prabhakar" w:date="2019-07-18T18:50:00Z">
        <w:r w:rsidR="00467EEE">
          <w:t xml:space="preserve"> same as the column 10</w:t>
        </w:r>
        <w:r w:rsidR="00467EEE" w:rsidRPr="00A92613">
          <w:rPr>
            <w:vertAlign w:val="superscript"/>
            <w:rPrChange w:id="7794" w:author="Ashwani Prabhakar" w:date="2019-07-26T17:58:00Z">
              <w:rPr/>
            </w:rPrChange>
          </w:rPr>
          <w:t>th</w:t>
        </w:r>
        <w:r w:rsidR="00467EEE">
          <w:t xml:space="preserve"> of the clustering output data file.</w:t>
        </w:r>
      </w:ins>
      <w:ins w:id="7795" w:author="Ashwani Prabhakar" w:date="2019-07-18T15:05:00Z">
        <w:r w:rsidR="00723E61">
          <w:tab/>
        </w:r>
      </w:ins>
    </w:p>
    <w:p w14:paraId="4C311DAE" w14:textId="77777777" w:rsidR="00A92613" w:rsidRDefault="00A92613">
      <w:pPr>
        <w:pStyle w:val="ListParagraph"/>
        <w:rPr>
          <w:ins w:id="7796" w:author="Ashwani Prabhakar" w:date="2019-07-26T17:58:00Z"/>
        </w:rPr>
        <w:pPrChange w:id="7797" w:author="Ashwani Prabhakar" w:date="2019-07-26T17:58:00Z">
          <w:pPr>
            <w:pStyle w:val="ListParagraph"/>
            <w:numPr>
              <w:numId w:val="6"/>
            </w:numPr>
            <w:ind w:hanging="360"/>
          </w:pPr>
        </w:pPrChange>
      </w:pPr>
    </w:p>
    <w:p w14:paraId="5C6506A9" w14:textId="474D93A1" w:rsidR="00A92613" w:rsidRDefault="00467EEE">
      <w:pPr>
        <w:pStyle w:val="ListParagraph"/>
        <w:numPr>
          <w:ilvl w:val="0"/>
          <w:numId w:val="150"/>
        </w:numPr>
        <w:rPr>
          <w:ins w:id="7798" w:author="Ashwani Prabhakar" w:date="2019-07-18T20:07:00Z"/>
        </w:rPr>
        <w:pPrChange w:id="7799" w:author="Ashwani Prabhakar" w:date="2019-07-26T17:58:00Z">
          <w:pPr>
            <w:pStyle w:val="ListParagraph"/>
            <w:numPr>
              <w:numId w:val="6"/>
            </w:numPr>
            <w:ind w:hanging="360"/>
          </w:pPr>
        </w:pPrChange>
      </w:pPr>
      <w:ins w:id="7800" w:author="Ashwani Prabhakar" w:date="2019-07-18T18:51:00Z">
        <w:r>
          <w:t>The columns 8</w:t>
        </w:r>
        <w:r w:rsidRPr="00A92613">
          <w:rPr>
            <w:vertAlign w:val="superscript"/>
            <w:rPrChange w:id="7801" w:author="Ashwani Prabhakar" w:date="2019-07-26T17:58:00Z">
              <w:rPr/>
            </w:rPrChange>
          </w:rPr>
          <w:t>th</w:t>
        </w:r>
        <w:r>
          <w:t>, 9</w:t>
        </w:r>
        <w:r w:rsidRPr="00A92613">
          <w:rPr>
            <w:vertAlign w:val="superscript"/>
            <w:rPrChange w:id="7802" w:author="Ashwani Prabhakar" w:date="2019-07-26T17:58:00Z">
              <w:rPr/>
            </w:rPrChange>
          </w:rPr>
          <w:t>th</w:t>
        </w:r>
        <w:r>
          <w:t xml:space="preserve"> and 10</w:t>
        </w:r>
      </w:ins>
      <w:ins w:id="7803" w:author="Ashwani Prabhakar" w:date="2019-07-18T18:55:00Z">
        <w:r w:rsidRPr="00A92613">
          <w:rPr>
            <w:vertAlign w:val="superscript"/>
            <w:rPrChange w:id="7804" w:author="Ashwani Prabhakar" w:date="2019-07-26T17:58:00Z">
              <w:rPr/>
            </w:rPrChange>
          </w:rPr>
          <w:t>th</w:t>
        </w:r>
        <w:r>
          <w:t xml:space="preserve"> represent </w:t>
        </w:r>
      </w:ins>
      <w:ins w:id="7805" w:author="Ashwani Prabhakar" w:date="2019-07-18T19:20:00Z">
        <w:r w:rsidR="00411DE0">
          <w:t>indices of the x- axis, y- axis and z-</w:t>
        </w:r>
      </w:ins>
      <w:ins w:id="7806" w:author="Ashwani Prabhakar" w:date="2019-07-18T19:21:00Z">
        <w:r w:rsidR="00411DE0">
          <w:t>axis respectively.</w:t>
        </w:r>
      </w:ins>
    </w:p>
    <w:p w14:paraId="74AA4662" w14:textId="77777777" w:rsidR="00A92613" w:rsidRDefault="00A92613">
      <w:pPr>
        <w:pStyle w:val="ListParagraph"/>
        <w:rPr>
          <w:ins w:id="7807" w:author="Ashwani Prabhakar" w:date="2019-07-26T17:58:00Z"/>
          <w:b/>
        </w:rPr>
        <w:pPrChange w:id="7808" w:author="Ashwani Prabhakar" w:date="2019-07-26T17:58:00Z">
          <w:pPr>
            <w:pStyle w:val="ListParagraph"/>
            <w:numPr>
              <w:ilvl w:val="1"/>
              <w:numId w:val="56"/>
            </w:numPr>
            <w:ind w:left="2520" w:hanging="360"/>
          </w:pPr>
        </w:pPrChange>
      </w:pPr>
    </w:p>
    <w:p w14:paraId="2E9AB704" w14:textId="435335CF" w:rsidR="006A5FDF" w:rsidRPr="00A92613" w:rsidRDefault="006A5FDF">
      <w:pPr>
        <w:pStyle w:val="ListParagraph"/>
        <w:numPr>
          <w:ilvl w:val="0"/>
          <w:numId w:val="150"/>
        </w:numPr>
        <w:rPr>
          <w:ins w:id="7809" w:author="Ashwani Prabhakar" w:date="2019-07-18T19:21:00Z"/>
          <w:b/>
          <w:rPrChange w:id="7810" w:author="Ashwani Prabhakar" w:date="2019-07-26T18:00:00Z">
            <w:rPr>
              <w:ins w:id="7811" w:author="Ashwani Prabhakar" w:date="2019-07-18T19:21:00Z"/>
            </w:rPr>
          </w:rPrChange>
        </w:rPr>
        <w:pPrChange w:id="7812" w:author="Ashwani Prabhakar" w:date="2019-07-26T17:57:00Z">
          <w:pPr>
            <w:pStyle w:val="ListParagraph"/>
            <w:numPr>
              <w:numId w:val="6"/>
            </w:numPr>
            <w:ind w:hanging="360"/>
          </w:pPr>
        </w:pPrChange>
      </w:pPr>
      <w:ins w:id="7813" w:author="Ashwani Prabhakar" w:date="2019-07-18T20:07:00Z">
        <w:del w:id="7814" w:author="Jeremie Giraud" w:date="2019-08-08T12:19:00Z">
          <w:r w:rsidRPr="00A92613" w:rsidDel="009A5B53">
            <w:rPr>
              <w:b/>
              <w:rPrChange w:id="7815" w:author="Ashwani Prabhakar" w:date="2019-07-26T17:58:00Z">
                <w:rPr/>
              </w:rPrChange>
            </w:rPr>
            <w:delText>User</w:delText>
          </w:r>
        </w:del>
        <w:del w:id="7816" w:author="Jeremie Giraud" w:date="2019-08-08T12:25:00Z">
          <w:r w:rsidRPr="00A92613" w:rsidDel="009A5B53">
            <w:rPr>
              <w:b/>
              <w:rPrChange w:id="7817" w:author="Ashwani Prabhakar" w:date="2019-07-26T17:58:00Z">
                <w:rPr/>
              </w:rPrChange>
            </w:rPr>
            <w:delText xml:space="preserve"> </w:delText>
          </w:r>
        </w:del>
      </w:ins>
      <w:ins w:id="7818" w:author="Jeremie Giraud" w:date="2019-08-08T12:25:00Z">
        <w:r w:rsidR="009A5B53">
          <w:rPr>
            <w:b/>
          </w:rPr>
          <w:t xml:space="preserve">User </w:t>
        </w:r>
      </w:ins>
      <w:ins w:id="7819" w:author="Ashwani Prabhakar" w:date="2019-07-18T20:07:00Z">
        <w:r w:rsidRPr="00A92613">
          <w:rPr>
            <w:b/>
            <w:rPrChange w:id="7820" w:author="Ashwani Prabhakar" w:date="2019-07-26T17:58:00Z">
              <w:rPr/>
            </w:rPrChange>
          </w:rPr>
          <w:t>can use this file for visualization only after deleting the first row of the file so that the file can acquire proper matrix format.</w:t>
        </w:r>
      </w:ins>
      <w:ins w:id="7821" w:author="Jeremie Giraud" w:date="2019-07-23T18:28:00Z">
        <w:r w:rsidR="009A0188">
          <w:rPr>
            <w:b/>
          </w:rPr>
          <w:t xml:space="preserve"> Data can then be loaded </w:t>
        </w:r>
      </w:ins>
      <w:ins w:id="7822" w:author="Jeremie Giraud" w:date="2019-07-23T18:29:00Z">
        <w:r w:rsidR="009A0188">
          <w:rPr>
            <w:b/>
          </w:rPr>
          <w:t>using simple</w:t>
        </w:r>
      </w:ins>
      <w:ins w:id="7823" w:author="Jeremie Giraud" w:date="2019-07-23T18:28:00Z">
        <w:r w:rsidR="009A0188">
          <w:rPr>
            <w:b/>
          </w:rPr>
          <w:t xml:space="preserve"> </w:t>
        </w:r>
        <w:r w:rsidR="009A0188" w:rsidRPr="00A92613">
          <w:rPr>
            <w:b/>
            <w:rPrChange w:id="7824" w:author="Ashwani Prabhakar" w:date="2019-07-26T17:58:00Z">
              <w:rPr/>
            </w:rPrChange>
          </w:rPr>
          <w:t>M</w:t>
        </w:r>
      </w:ins>
      <w:ins w:id="7825" w:author="Ashwani Prabhakar" w:date="2019-07-26T17:58:00Z">
        <w:r w:rsidR="00A92613">
          <w:rPr>
            <w:b/>
          </w:rPr>
          <w:t xml:space="preserve">ATLAB/ </w:t>
        </w:r>
      </w:ins>
      <w:ins w:id="7826" w:author="Jeremie Giraud" w:date="2019-07-23T18:28:00Z">
        <w:del w:id="7827" w:author="Ashwani Prabhakar" w:date="2019-07-26T17:58:00Z">
          <w:r w:rsidR="009A0188" w:rsidRPr="00A92613" w:rsidDel="00A92613">
            <w:rPr>
              <w:b/>
              <w:rPrChange w:id="7828" w:author="Ashwani Prabhakar" w:date="2019-07-26T17:58:00Z">
                <w:rPr/>
              </w:rPrChange>
            </w:rPr>
            <w:delText>atlab</w:delText>
          </w:r>
          <w:r w:rsidR="009A0188" w:rsidDel="00A92613">
            <w:rPr>
              <w:b/>
            </w:rPr>
            <w:delText xml:space="preserve"> of </w:delText>
          </w:r>
        </w:del>
        <w:r w:rsidR="009A0188">
          <w:rPr>
            <w:b/>
          </w:rPr>
          <w:t>Python</w:t>
        </w:r>
      </w:ins>
      <w:ins w:id="7829" w:author="Jeremie Giraud" w:date="2019-07-23T18:29:00Z">
        <w:r w:rsidR="009A0188">
          <w:rPr>
            <w:b/>
          </w:rPr>
          <w:t xml:space="preserve"> codes. </w:t>
        </w:r>
      </w:ins>
    </w:p>
    <w:p w14:paraId="1B76EB40" w14:textId="77777777" w:rsidR="00A92613" w:rsidRDefault="00A92613">
      <w:pPr>
        <w:pStyle w:val="ListParagraph"/>
        <w:rPr>
          <w:ins w:id="7830" w:author="Ashwani Prabhakar" w:date="2019-07-26T18:00:00Z"/>
        </w:rPr>
        <w:pPrChange w:id="7831" w:author="Ashwani Prabhakar" w:date="2019-07-26T18:00:00Z">
          <w:pPr>
            <w:pStyle w:val="ListParagraph"/>
            <w:numPr>
              <w:numId w:val="6"/>
            </w:numPr>
            <w:ind w:hanging="360"/>
          </w:pPr>
        </w:pPrChange>
      </w:pPr>
    </w:p>
    <w:p w14:paraId="0311D212" w14:textId="36AC89D2" w:rsidR="006A5FDF" w:rsidRDefault="006A5FDF">
      <w:pPr>
        <w:pStyle w:val="ListParagraph"/>
        <w:numPr>
          <w:ilvl w:val="0"/>
          <w:numId w:val="150"/>
        </w:numPr>
        <w:rPr>
          <w:ins w:id="7832" w:author="Ashwani Prabhakar" w:date="2019-07-18T20:07:00Z"/>
        </w:rPr>
        <w:pPrChange w:id="7833" w:author="Ashwani Prabhakar" w:date="2019-07-26T17:58:00Z">
          <w:pPr>
            <w:pStyle w:val="ListParagraph"/>
            <w:numPr>
              <w:numId w:val="6"/>
            </w:numPr>
            <w:ind w:hanging="360"/>
          </w:pPr>
        </w:pPrChange>
      </w:pPr>
      <w:ins w:id="7834" w:author="Ashwani Prabhakar" w:date="2019-07-18T20:08:00Z">
        <w:r>
          <w:t xml:space="preserve">Example </w:t>
        </w:r>
      </w:ins>
      <w:ins w:id="7835" w:author="Ashwani Prabhakar" w:date="2019-07-26T17:59:00Z">
        <w:r w:rsidR="00A92613">
          <w:t xml:space="preserve">for </w:t>
        </w:r>
      </w:ins>
      <w:ins w:id="7836" w:author="Ashwani Prabhakar" w:date="2019-07-18T20:08:00Z">
        <w:r>
          <w:t xml:space="preserve">cluster voxet output file of the TOMOFAST-x is shown below in the </w:t>
        </w:r>
      </w:ins>
      <w:ins w:id="7837" w:author="Ashwani Prabhakar" w:date="2019-07-26T17:59:00Z">
        <w:r w:rsidR="00A92613">
          <w:fldChar w:fldCharType="begin"/>
        </w:r>
        <w:r w:rsidR="00A92613">
          <w:instrText xml:space="preserve"> REF _Ref15056392 \h </w:instrText>
        </w:r>
      </w:ins>
      <w:r w:rsidR="00A92613">
        <w:fldChar w:fldCharType="separate"/>
      </w:r>
      <w:ins w:id="7838" w:author="Jeremie Giraud" w:date="2019-08-08T12:43:00Z">
        <w:r w:rsidR="007D2A24">
          <w:t xml:space="preserve">Figure </w:t>
        </w:r>
        <w:r w:rsidR="007D2A24">
          <w:rPr>
            <w:noProof/>
          </w:rPr>
          <w:t>31</w:t>
        </w:r>
      </w:ins>
      <w:ins w:id="7839" w:author="Ashwani Prabhakar" w:date="2019-07-26T17:59:00Z">
        <w:r w:rsidR="00A92613">
          <w:fldChar w:fldCharType="end"/>
        </w:r>
        <w:r w:rsidR="00A92613">
          <w:t>.</w:t>
        </w:r>
      </w:ins>
    </w:p>
    <w:p w14:paraId="1E8264C5" w14:textId="77777777" w:rsidR="00A92613" w:rsidRDefault="00843727" w:rsidP="000D0B93">
      <w:pPr>
        <w:jc w:val="center"/>
        <w:rPr>
          <w:ins w:id="7840" w:author="Ashwani Prabhakar" w:date="2019-07-26T17:59:00Z"/>
        </w:rPr>
      </w:pPr>
      <w:ins w:id="7841" w:author="Ashwani Prabhakar" w:date="2019-07-18T15:38:00Z">
        <w:r>
          <w:rPr>
            <w:noProof/>
            <w:lang w:eastAsia="en-AU"/>
          </w:rPr>
          <w:drawing>
            <wp:inline distT="0" distB="0" distL="0" distR="0" wp14:anchorId="0AF3F8B9" wp14:editId="7DD167BD">
              <wp:extent cx="4905375" cy="2406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952" cy="2406933"/>
                      </a:xfrm>
                      <a:prstGeom prst="rect">
                        <a:avLst/>
                      </a:prstGeom>
                    </pic:spPr>
                  </pic:pic>
                </a:graphicData>
              </a:graphic>
            </wp:inline>
          </w:drawing>
        </w:r>
      </w:ins>
    </w:p>
    <w:p w14:paraId="6417D5D9" w14:textId="0FD70152" w:rsidR="00A92613" w:rsidRDefault="00A92613">
      <w:pPr>
        <w:pStyle w:val="Caption"/>
        <w:jc w:val="center"/>
        <w:rPr>
          <w:ins w:id="7842" w:author="Ashwani Prabhakar" w:date="2019-07-26T17:59:00Z"/>
        </w:rPr>
        <w:pPrChange w:id="7843" w:author="Ashwani Prabhakar" w:date="2019-07-26T17:59:00Z">
          <w:pPr>
            <w:pStyle w:val="Caption"/>
          </w:pPr>
        </w:pPrChange>
      </w:pPr>
      <w:bookmarkStart w:id="7844" w:name="_Toc15299721"/>
      <w:bookmarkStart w:id="7845" w:name="_Ref15056392"/>
      <w:bookmarkStart w:id="7846" w:name="_Toc15328557"/>
      <w:bookmarkStart w:id="7847" w:name="_Toc15369144"/>
      <w:ins w:id="7848" w:author="Ashwani Prabhakar" w:date="2019-07-26T17:59:00Z">
        <w:r>
          <w:t xml:space="preserve">Figure </w:t>
        </w:r>
        <w:r>
          <w:fldChar w:fldCharType="begin"/>
        </w:r>
        <w:r>
          <w:instrText xml:space="preserve"> SEQ Figure \* ARABIC </w:instrText>
        </w:r>
      </w:ins>
      <w:r>
        <w:fldChar w:fldCharType="separate"/>
      </w:r>
      <w:ins w:id="7849" w:author="Jeremie Giraud" w:date="2019-08-08T12:43:00Z">
        <w:r w:rsidR="007D2A24">
          <w:rPr>
            <w:noProof/>
          </w:rPr>
          <w:t>31</w:t>
        </w:r>
      </w:ins>
      <w:bookmarkEnd w:id="7844"/>
      <w:ins w:id="7850" w:author="Ashwani Prabhakar" w:date="2019-07-26T17:59:00Z">
        <w:r>
          <w:fldChar w:fldCharType="end"/>
        </w:r>
      </w:ins>
      <w:bookmarkEnd w:id="7845"/>
      <w:ins w:id="7851" w:author="Ashwani Prabhakar" w:date="2019-07-29T17:52:00Z">
        <w:r w:rsidR="00BF2BD5">
          <w:t xml:space="preserve"> </w:t>
        </w:r>
        <w:r w:rsidR="00457268">
          <w:t xml:space="preserve">Snapshot of </w:t>
        </w:r>
      </w:ins>
      <w:ins w:id="7852" w:author="Ashwani Prabhakar" w:date="2019-07-29T17:53:00Z">
        <w:r w:rsidR="00457268">
          <w:t>C</w:t>
        </w:r>
      </w:ins>
      <w:ins w:id="7853" w:author="Ashwani Prabhakar" w:date="2019-07-29T17:52:00Z">
        <w:r w:rsidR="00BF2BD5">
          <w:t>luster voxet output file</w:t>
        </w:r>
      </w:ins>
      <w:bookmarkEnd w:id="7846"/>
      <w:bookmarkEnd w:id="7847"/>
    </w:p>
    <w:p w14:paraId="7B20078D" w14:textId="7B87A99A" w:rsidR="004355DD" w:rsidRDefault="008C53B3">
      <w:pPr>
        <w:jc w:val="center"/>
        <w:rPr>
          <w:ins w:id="7854" w:author="Ashwani Prabhakar" w:date="2019-07-18T13:42:00Z"/>
        </w:rPr>
        <w:pPrChange w:id="7855" w:author="Ashwani Prabhakar" w:date="2019-07-26T17:59:00Z">
          <w:pPr>
            <w:pStyle w:val="ListParagraph"/>
            <w:numPr>
              <w:numId w:val="6"/>
            </w:numPr>
            <w:ind w:hanging="360"/>
          </w:pPr>
        </w:pPrChange>
      </w:pPr>
      <w:del w:id="7856" w:author="Ashwani Prabhakar" w:date="2019-07-18T13:39:00Z">
        <w:r w:rsidRPr="00BF36F7" w:rsidDel="004355DD">
          <w:delText>Format of the output cluster file</w:delText>
        </w:r>
      </w:del>
    </w:p>
    <w:p w14:paraId="09069FCB" w14:textId="77777777" w:rsidR="00A92613" w:rsidRDefault="00A92613">
      <w:pPr>
        <w:pStyle w:val="ListParagraph"/>
        <w:ind w:left="2880"/>
        <w:rPr>
          <w:ins w:id="7857" w:author="Ashwani Prabhakar" w:date="2019-07-26T18:00:00Z"/>
        </w:rPr>
        <w:pPrChange w:id="7858" w:author="Ashwani Prabhakar" w:date="2019-07-18T13:42:00Z">
          <w:pPr>
            <w:pStyle w:val="ListParagraph"/>
            <w:numPr>
              <w:numId w:val="6"/>
            </w:numPr>
            <w:ind w:hanging="360"/>
          </w:pPr>
        </w:pPrChange>
      </w:pPr>
    </w:p>
    <w:p w14:paraId="10E63171" w14:textId="77777777" w:rsidR="00A92613" w:rsidRDefault="00A92613">
      <w:pPr>
        <w:pStyle w:val="ListParagraph"/>
        <w:ind w:left="2880"/>
        <w:rPr>
          <w:ins w:id="7859" w:author="Ashwani Prabhakar" w:date="2019-07-26T18:00:00Z"/>
        </w:rPr>
        <w:pPrChange w:id="7860" w:author="Ashwani Prabhakar" w:date="2019-07-18T13:42:00Z">
          <w:pPr>
            <w:pStyle w:val="ListParagraph"/>
            <w:numPr>
              <w:numId w:val="6"/>
            </w:numPr>
            <w:ind w:hanging="360"/>
          </w:pPr>
        </w:pPrChange>
      </w:pPr>
    </w:p>
    <w:p w14:paraId="7B07B79C" w14:textId="77777777" w:rsidR="00A92613" w:rsidRDefault="00A92613">
      <w:pPr>
        <w:pStyle w:val="ListParagraph"/>
        <w:ind w:left="2880"/>
        <w:rPr>
          <w:ins w:id="7861" w:author="Ashwani Prabhakar" w:date="2019-07-29T18:37:00Z"/>
        </w:rPr>
        <w:pPrChange w:id="7862" w:author="Ashwani Prabhakar" w:date="2019-07-18T13:42:00Z">
          <w:pPr>
            <w:pStyle w:val="ListParagraph"/>
            <w:numPr>
              <w:numId w:val="6"/>
            </w:numPr>
            <w:ind w:hanging="360"/>
          </w:pPr>
        </w:pPrChange>
      </w:pPr>
    </w:p>
    <w:p w14:paraId="7BB8B1F3" w14:textId="36C4B6EE" w:rsidR="003B0E92" w:rsidRDefault="003B0E92">
      <w:pPr>
        <w:rPr>
          <w:ins w:id="7863" w:author="Ashwani Prabhakar" w:date="2019-07-29T18:37:00Z"/>
        </w:rPr>
        <w:pPrChange w:id="7864" w:author="Ashwani Prabhakar" w:date="2019-07-29T18:37:00Z">
          <w:pPr>
            <w:pStyle w:val="ListParagraph"/>
            <w:numPr>
              <w:numId w:val="6"/>
            </w:numPr>
            <w:ind w:hanging="360"/>
          </w:pPr>
        </w:pPrChange>
      </w:pPr>
    </w:p>
    <w:p w14:paraId="33AA9A6F" w14:textId="4FC7A443" w:rsidR="003B0E92" w:rsidRDefault="003B0E92">
      <w:pPr>
        <w:rPr>
          <w:ins w:id="7865" w:author="Ashwani Prabhakar" w:date="2019-07-29T18:37:00Z"/>
        </w:rPr>
        <w:pPrChange w:id="7866" w:author="Ashwani Prabhakar" w:date="2019-07-29T18:37:00Z">
          <w:pPr>
            <w:pStyle w:val="ListParagraph"/>
            <w:numPr>
              <w:numId w:val="6"/>
            </w:numPr>
            <w:ind w:hanging="360"/>
          </w:pPr>
        </w:pPrChange>
      </w:pPr>
    </w:p>
    <w:p w14:paraId="38F5739C" w14:textId="77777777" w:rsidR="003B0E92" w:rsidRDefault="003B0E92">
      <w:pPr>
        <w:rPr>
          <w:ins w:id="7867" w:author="Ashwani Prabhakar" w:date="2019-07-26T18:00:00Z"/>
        </w:rPr>
        <w:pPrChange w:id="7868" w:author="Ashwani Prabhakar" w:date="2019-07-29T18:37:00Z">
          <w:pPr>
            <w:pStyle w:val="ListParagraph"/>
            <w:numPr>
              <w:numId w:val="6"/>
            </w:numPr>
            <w:ind w:hanging="360"/>
          </w:pPr>
        </w:pPrChange>
      </w:pPr>
    </w:p>
    <w:p w14:paraId="3B3C6F76" w14:textId="77777777" w:rsidR="00A92613" w:rsidRDefault="00A92613">
      <w:pPr>
        <w:pStyle w:val="ListParagraph"/>
        <w:ind w:left="2880"/>
        <w:rPr>
          <w:ins w:id="7869" w:author="Ashwani Prabhakar" w:date="2019-07-26T18:00:00Z"/>
        </w:rPr>
        <w:pPrChange w:id="7870" w:author="Ashwani Prabhakar" w:date="2019-07-18T13:42:00Z">
          <w:pPr>
            <w:pStyle w:val="ListParagraph"/>
            <w:numPr>
              <w:numId w:val="6"/>
            </w:numPr>
            <w:ind w:hanging="360"/>
          </w:pPr>
        </w:pPrChange>
      </w:pPr>
    </w:p>
    <w:p w14:paraId="191872B1" w14:textId="716C5B02" w:rsidR="008C53B3" w:rsidRPr="00BF36F7" w:rsidDel="009759D2" w:rsidRDefault="008C53B3">
      <w:pPr>
        <w:pStyle w:val="ListParagraph"/>
        <w:ind w:left="2880"/>
        <w:rPr>
          <w:del w:id="7871" w:author="Ashwani Prabhakar" w:date="2019-07-29T16:53:00Z"/>
        </w:rPr>
        <w:pPrChange w:id="7872" w:author="Ashwani Prabhakar" w:date="2019-07-18T13:42:00Z">
          <w:pPr>
            <w:pStyle w:val="ListParagraph"/>
            <w:numPr>
              <w:numId w:val="6"/>
            </w:numPr>
            <w:ind w:hanging="360"/>
          </w:pPr>
        </w:pPrChange>
      </w:pPr>
      <w:del w:id="7873" w:author="Ashwani Prabhakar" w:date="2019-07-18T13:42:00Z">
        <w:r w:rsidRPr="00BF36F7" w:rsidDel="004355DD">
          <w:lastRenderedPageBreak/>
          <w:delText xml:space="preserve"> </w:delText>
        </w:r>
      </w:del>
    </w:p>
    <w:p w14:paraId="59F4A294" w14:textId="77777777" w:rsidR="008C53B3" w:rsidRPr="00AD66B2" w:rsidDel="009759D2" w:rsidRDefault="008C53B3" w:rsidP="008C53B3">
      <w:pPr>
        <w:rPr>
          <w:del w:id="7874" w:author="Ashwani Prabhakar" w:date="2019-07-29T16:53:00Z"/>
        </w:rPr>
      </w:pPr>
    </w:p>
    <w:p w14:paraId="48B698CA" w14:textId="1B221AE5" w:rsidR="00204AB4" w:rsidRDefault="00204AB4">
      <w:pPr>
        <w:pStyle w:val="Heading3"/>
        <w:rPr>
          <w:ins w:id="7875" w:author="Ashwani Prabhakar" w:date="2019-07-18T19:35:00Z"/>
        </w:rPr>
        <w:pPrChange w:id="7876" w:author="Ashwani Prabhakar" w:date="2019-07-24T17:56:00Z">
          <w:pPr>
            <w:pStyle w:val="ListParagraph"/>
            <w:numPr>
              <w:numId w:val="17"/>
            </w:numPr>
            <w:ind w:left="360" w:hanging="360"/>
          </w:pPr>
        </w:pPrChange>
      </w:pPr>
      <w:bookmarkStart w:id="7877" w:name="_Toc15055965"/>
      <w:bookmarkStart w:id="7878" w:name="_Toc15299781"/>
      <w:bookmarkStart w:id="7879" w:name="_Toc15328617"/>
      <w:bookmarkStart w:id="7880" w:name="_Toc16161049"/>
      <w:ins w:id="7881" w:author="Ashwani Prabhakar" w:date="2019-07-18T19:35:00Z">
        <w:r w:rsidRPr="00AD66B2">
          <w:t xml:space="preserve">Model Voxet </w:t>
        </w:r>
        <w:r>
          <w:t>Output File</w:t>
        </w:r>
        <w:bookmarkEnd w:id="7877"/>
        <w:bookmarkEnd w:id="7878"/>
        <w:bookmarkEnd w:id="7879"/>
        <w:bookmarkEnd w:id="7880"/>
      </w:ins>
    </w:p>
    <w:p w14:paraId="190DDD09" w14:textId="37DDC94A" w:rsidR="008C53B3" w:rsidRPr="00AD66B2" w:rsidRDefault="008C53B3">
      <w:pPr>
        <w:pStyle w:val="ListParagraph"/>
        <w:ind w:left="360"/>
        <w:pPrChange w:id="7882" w:author="Ashwani Prabhakar" w:date="2019-07-18T19:35:00Z">
          <w:pPr>
            <w:pStyle w:val="ListParagraph"/>
            <w:numPr>
              <w:numId w:val="6"/>
            </w:numPr>
            <w:ind w:hanging="360"/>
          </w:pPr>
        </w:pPrChange>
      </w:pPr>
      <w:del w:id="7883" w:author="Ashwani Prabhakar" w:date="2019-07-18T19:35:00Z">
        <w:r w:rsidRPr="00AD66B2" w:rsidDel="00204AB4">
          <w:delText xml:space="preserve">Model Voxet </w:delText>
        </w:r>
      </w:del>
      <w:del w:id="7884" w:author="Ashwani Prabhakar" w:date="2019-07-18T14:53:00Z">
        <w:r w:rsidRPr="00AD66B2" w:rsidDel="000B396A">
          <w:delText>-</w:delText>
        </w:r>
      </w:del>
    </w:p>
    <w:p w14:paraId="43E570DF" w14:textId="6E9AE033" w:rsidR="008C53B3" w:rsidRDefault="008C53B3">
      <w:pPr>
        <w:pStyle w:val="ListParagraph"/>
        <w:numPr>
          <w:ilvl w:val="0"/>
          <w:numId w:val="151"/>
        </w:numPr>
        <w:rPr>
          <w:ins w:id="7885" w:author="Ashwani Prabhakar" w:date="2019-07-26T18:01:00Z"/>
        </w:rPr>
        <w:pPrChange w:id="7886" w:author="Ashwani Prabhakar" w:date="2019-07-26T18:01:00Z">
          <w:pPr>
            <w:pStyle w:val="ListParagraph"/>
            <w:numPr>
              <w:ilvl w:val="1"/>
              <w:numId w:val="6"/>
            </w:numPr>
            <w:ind w:left="1440" w:hanging="360"/>
          </w:pPr>
        </w:pPrChange>
      </w:pPr>
      <w:r w:rsidRPr="00AD66B2">
        <w:t>The first row represents the number of cells.</w:t>
      </w:r>
      <w:del w:id="7887" w:author="Ashwani Prabhakar" w:date="2019-07-18T19:37:00Z">
        <w:r w:rsidRPr="00AD66B2" w:rsidDel="00204AB4">
          <w:delText xml:space="preserve"> You need to remove the</w:delText>
        </w:r>
      </w:del>
      <w:r w:rsidRPr="00AD66B2">
        <w:t xml:space="preserve"> </w:t>
      </w:r>
      <w:del w:id="7888" w:author="Ashwani Prabhakar" w:date="2019-07-18T19:37:00Z">
        <w:r w:rsidRPr="00AD66B2" w:rsidDel="00204AB4">
          <w:delText>first row from the output model file so that it can be loaded as a matrix form while interpreting the same.</w:delText>
        </w:r>
      </w:del>
      <w:ins w:id="7889" w:author="Ashwani Prabhakar" w:date="2019-07-18T19:35:00Z">
        <w:r w:rsidR="00204AB4">
          <w:t xml:space="preserve">From second row onwards, first 6 columns represent </w:t>
        </w:r>
        <w:r w:rsidR="00204AB4" w:rsidRPr="00AD66B2">
          <w:t>X1</w:t>
        </w:r>
        <w:r w:rsidR="00204AB4">
          <w:t>_data</w:t>
        </w:r>
        <w:r w:rsidR="00204AB4" w:rsidRPr="00AD66B2">
          <w:t>, X2</w:t>
        </w:r>
        <w:r w:rsidR="00204AB4">
          <w:t>_data</w:t>
        </w:r>
        <w:r w:rsidR="00204AB4" w:rsidRPr="00AD66B2">
          <w:t>, Y1</w:t>
        </w:r>
        <w:r w:rsidR="00204AB4">
          <w:t>_data</w:t>
        </w:r>
        <w:r w:rsidR="00204AB4" w:rsidRPr="00AD66B2">
          <w:t>, Y2</w:t>
        </w:r>
        <w:r w:rsidR="00204AB4">
          <w:t>_data</w:t>
        </w:r>
        <w:r w:rsidR="00204AB4" w:rsidRPr="00AD66B2">
          <w:t>, Z1</w:t>
        </w:r>
        <w:r w:rsidR="00204AB4">
          <w:t xml:space="preserve">_data, </w:t>
        </w:r>
        <w:r w:rsidR="00204AB4" w:rsidRPr="00AD66B2">
          <w:t>Z2</w:t>
        </w:r>
        <w:r w:rsidR="00204AB4">
          <w:t>_data. For a particular cell/ row, X1 and X2 represent the limits of the x-axis data in which the respective values for mixture model have been obtained. Similarly, Y1 and Y2 along with Z1 and Z2 represent the limits across y-axis and z-axis respectively.</w:t>
        </w:r>
      </w:ins>
    </w:p>
    <w:p w14:paraId="5736AAAC" w14:textId="77777777" w:rsidR="00A92613" w:rsidRDefault="00A92613">
      <w:pPr>
        <w:pStyle w:val="ListParagraph"/>
        <w:rPr>
          <w:ins w:id="7890" w:author="Ashwani Prabhakar" w:date="2019-07-18T19:37:00Z"/>
        </w:rPr>
        <w:pPrChange w:id="7891" w:author="Ashwani Prabhakar" w:date="2019-07-26T18:01:00Z">
          <w:pPr>
            <w:pStyle w:val="ListParagraph"/>
            <w:numPr>
              <w:ilvl w:val="1"/>
              <w:numId w:val="6"/>
            </w:numPr>
            <w:ind w:left="1440" w:hanging="360"/>
          </w:pPr>
        </w:pPrChange>
      </w:pPr>
    </w:p>
    <w:p w14:paraId="4697F43F" w14:textId="3C5997BB" w:rsidR="00204AB4" w:rsidRDefault="00204AB4">
      <w:pPr>
        <w:pStyle w:val="ListParagraph"/>
        <w:numPr>
          <w:ilvl w:val="0"/>
          <w:numId w:val="151"/>
        </w:numPr>
        <w:rPr>
          <w:ins w:id="7892" w:author="Ashwani Prabhakar" w:date="2019-07-26T18:01:00Z"/>
        </w:rPr>
        <w:pPrChange w:id="7893" w:author="Ashwani Prabhakar" w:date="2019-07-26T18:01:00Z">
          <w:pPr>
            <w:pStyle w:val="ListParagraph"/>
            <w:numPr>
              <w:ilvl w:val="1"/>
              <w:numId w:val="6"/>
            </w:numPr>
            <w:ind w:left="1440" w:hanging="360"/>
          </w:pPr>
        </w:pPrChange>
      </w:pPr>
      <w:ins w:id="7894" w:author="Ashwani Prabhakar" w:date="2019-07-18T19:37:00Z">
        <w:r>
          <w:t>The column 7</w:t>
        </w:r>
        <w:r w:rsidRPr="00A92613">
          <w:rPr>
            <w:vertAlign w:val="superscript"/>
            <w:rPrChange w:id="7895" w:author="Ashwani Prabhakar" w:date="2019-07-26T18:00:00Z">
              <w:rPr/>
            </w:rPrChange>
          </w:rPr>
          <w:t>th</w:t>
        </w:r>
        <w:r>
          <w:t xml:space="preserve"> represents density contrast/ magnetic susceptibility contrast values according to the respective gravity/ magnetic voxet output file.</w:t>
        </w:r>
      </w:ins>
    </w:p>
    <w:p w14:paraId="3BA15E61" w14:textId="6052EADE" w:rsidR="00A92613" w:rsidRPr="00AD66B2" w:rsidRDefault="00A92613">
      <w:pPr>
        <w:pStyle w:val="ListParagraph"/>
        <w:pPrChange w:id="7896" w:author="Ashwani Prabhakar" w:date="2019-07-26T18:01:00Z">
          <w:pPr>
            <w:pStyle w:val="ListParagraph"/>
            <w:numPr>
              <w:ilvl w:val="1"/>
              <w:numId w:val="6"/>
            </w:numPr>
            <w:ind w:left="1440" w:hanging="360"/>
          </w:pPr>
        </w:pPrChange>
      </w:pPr>
    </w:p>
    <w:p w14:paraId="3420B3F5" w14:textId="3FB20E40" w:rsidR="00A92613" w:rsidRDefault="008C53B3">
      <w:pPr>
        <w:pStyle w:val="ListParagraph"/>
        <w:numPr>
          <w:ilvl w:val="0"/>
          <w:numId w:val="151"/>
        </w:numPr>
        <w:rPr>
          <w:ins w:id="7897" w:author="Ashwani Prabhakar" w:date="2019-07-18T20:08:00Z"/>
        </w:rPr>
        <w:pPrChange w:id="7898" w:author="Ashwani Prabhakar" w:date="2019-07-26T18:01:00Z">
          <w:pPr>
            <w:pStyle w:val="ListParagraph"/>
            <w:numPr>
              <w:ilvl w:val="1"/>
              <w:numId w:val="70"/>
            </w:numPr>
            <w:ind w:left="2520" w:hanging="360"/>
          </w:pPr>
        </w:pPrChange>
      </w:pPr>
      <w:del w:id="7899" w:author="Ashwani Prabhakar" w:date="2019-07-18T19:44:00Z">
        <w:r w:rsidRPr="00AD66B2" w:rsidDel="00F47C98">
          <w:delText>T</w:delText>
        </w:r>
      </w:del>
      <w:ins w:id="7900" w:author="Ashwani Prabhakar" w:date="2019-07-18T19:44:00Z">
        <w:r w:rsidR="00F47C98">
          <w:t>The columns 8</w:t>
        </w:r>
        <w:r w:rsidR="00F47C98" w:rsidRPr="00A92613">
          <w:rPr>
            <w:vertAlign w:val="superscript"/>
          </w:rPr>
          <w:t>th</w:t>
        </w:r>
        <w:r w:rsidR="00F47C98">
          <w:t>, 9</w:t>
        </w:r>
        <w:r w:rsidR="00F47C98" w:rsidRPr="00A92613">
          <w:rPr>
            <w:vertAlign w:val="superscript"/>
          </w:rPr>
          <w:t>th</w:t>
        </w:r>
        <w:r w:rsidR="00F47C98">
          <w:t xml:space="preserve"> and 10</w:t>
        </w:r>
        <w:r w:rsidR="00F47C98" w:rsidRPr="00A92613">
          <w:rPr>
            <w:vertAlign w:val="superscript"/>
          </w:rPr>
          <w:t>th</w:t>
        </w:r>
        <w:r w:rsidR="00F47C98">
          <w:t xml:space="preserve"> represent indices of the x- axis, y- axis and z-axis respectively</w:t>
        </w:r>
      </w:ins>
      <w:ins w:id="7901" w:author="Ashwani Prabhakar" w:date="2019-07-26T18:01:00Z">
        <w:r w:rsidR="00A92613">
          <w:t>.</w:t>
        </w:r>
      </w:ins>
    </w:p>
    <w:p w14:paraId="5206A908" w14:textId="77777777" w:rsidR="00A92613" w:rsidRDefault="00A92613">
      <w:pPr>
        <w:pStyle w:val="ListParagraph"/>
        <w:rPr>
          <w:ins w:id="7902" w:author="Ashwani Prabhakar" w:date="2019-07-26T18:01:00Z"/>
          <w:b/>
        </w:rPr>
        <w:pPrChange w:id="7903" w:author="Ashwani Prabhakar" w:date="2019-07-26T18:01:00Z">
          <w:pPr>
            <w:pStyle w:val="ListParagraph"/>
            <w:numPr>
              <w:ilvl w:val="1"/>
              <w:numId w:val="70"/>
            </w:numPr>
            <w:ind w:left="2520" w:hanging="360"/>
          </w:pPr>
        </w:pPrChange>
      </w:pPr>
    </w:p>
    <w:p w14:paraId="641E1F52" w14:textId="5218169B" w:rsidR="006A5FDF" w:rsidRPr="00A92613" w:rsidRDefault="006A5FDF">
      <w:pPr>
        <w:pStyle w:val="ListParagraph"/>
        <w:numPr>
          <w:ilvl w:val="0"/>
          <w:numId w:val="151"/>
        </w:numPr>
        <w:rPr>
          <w:ins w:id="7904" w:author="Ashwani Prabhakar" w:date="2019-07-18T19:45:00Z"/>
          <w:b/>
          <w:rPrChange w:id="7905" w:author="Ashwani Prabhakar" w:date="2019-07-26T18:00:00Z">
            <w:rPr>
              <w:ins w:id="7906" w:author="Ashwani Prabhakar" w:date="2019-07-18T19:45:00Z"/>
            </w:rPr>
          </w:rPrChange>
        </w:rPr>
        <w:pPrChange w:id="7907" w:author="Ashwani Prabhakar" w:date="2019-07-26T18:01:00Z">
          <w:pPr>
            <w:pStyle w:val="ListParagraph"/>
            <w:numPr>
              <w:ilvl w:val="1"/>
              <w:numId w:val="70"/>
            </w:numPr>
            <w:ind w:left="2520" w:hanging="360"/>
          </w:pPr>
        </w:pPrChange>
      </w:pPr>
      <w:ins w:id="7908" w:author="Ashwani Prabhakar" w:date="2019-07-18T20:08:00Z">
        <w:del w:id="7909" w:author="Jeremie Giraud" w:date="2019-08-08T12:19:00Z">
          <w:r w:rsidRPr="00180C07" w:rsidDel="009A5B53">
            <w:rPr>
              <w:b/>
            </w:rPr>
            <w:delText>User</w:delText>
          </w:r>
        </w:del>
        <w:del w:id="7910" w:author="Jeremie Giraud" w:date="2019-08-08T12:25:00Z">
          <w:r w:rsidRPr="00180C07" w:rsidDel="009A5B53">
            <w:rPr>
              <w:b/>
            </w:rPr>
            <w:delText xml:space="preserve"> </w:delText>
          </w:r>
        </w:del>
      </w:ins>
      <w:ins w:id="7911" w:author="Jeremie Giraud" w:date="2019-08-08T12:25:00Z">
        <w:r w:rsidR="009A5B53">
          <w:rPr>
            <w:b/>
          </w:rPr>
          <w:t xml:space="preserve">User </w:t>
        </w:r>
      </w:ins>
      <w:ins w:id="7912" w:author="Ashwani Prabhakar" w:date="2019-07-18T20:08:00Z">
        <w:r w:rsidRPr="00180C07">
          <w:rPr>
            <w:b/>
          </w:rPr>
          <w:t>can use this file for visualization only after deleting the first row of the file so that the file can acquire proper matrix format.</w:t>
        </w:r>
      </w:ins>
      <w:ins w:id="7913" w:author="Jeremie Giraud" w:date="2019-07-23T18:29:00Z">
        <w:r w:rsidR="009A0188">
          <w:rPr>
            <w:b/>
          </w:rPr>
          <w:t xml:space="preserve"> Data can then be loaded using simple Matlab of Python codes.</w:t>
        </w:r>
      </w:ins>
    </w:p>
    <w:p w14:paraId="0B868D76" w14:textId="77777777" w:rsidR="00A92613" w:rsidRDefault="00A92613">
      <w:pPr>
        <w:pStyle w:val="ListParagraph"/>
        <w:rPr>
          <w:ins w:id="7914" w:author="Ashwani Prabhakar" w:date="2019-07-26T18:01:00Z"/>
        </w:rPr>
        <w:pPrChange w:id="7915" w:author="Ashwani Prabhakar" w:date="2019-07-26T18:01:00Z">
          <w:pPr>
            <w:pStyle w:val="ListParagraph"/>
            <w:numPr>
              <w:ilvl w:val="1"/>
              <w:numId w:val="70"/>
            </w:numPr>
            <w:ind w:left="2520" w:hanging="360"/>
          </w:pPr>
        </w:pPrChange>
      </w:pPr>
    </w:p>
    <w:p w14:paraId="5CE04028" w14:textId="7769685F" w:rsidR="00F47C98" w:rsidRDefault="00F47C98">
      <w:pPr>
        <w:pStyle w:val="ListParagraph"/>
        <w:numPr>
          <w:ilvl w:val="0"/>
          <w:numId w:val="151"/>
        </w:numPr>
        <w:rPr>
          <w:ins w:id="7916" w:author="Ashwani Prabhakar" w:date="2019-07-18T19:53:00Z"/>
        </w:rPr>
        <w:pPrChange w:id="7917" w:author="Ashwani Prabhakar" w:date="2019-07-26T18:01:00Z">
          <w:pPr>
            <w:pStyle w:val="ListParagraph"/>
            <w:numPr>
              <w:ilvl w:val="1"/>
              <w:numId w:val="70"/>
            </w:numPr>
            <w:ind w:left="2520" w:hanging="360"/>
          </w:pPr>
        </w:pPrChange>
      </w:pPr>
      <w:ins w:id="7918" w:author="Ashwani Prabhakar" w:date="2019-07-18T19:45:00Z">
        <w:r>
          <w:t>Example gravity voxet output file of TOMOFAST-x is shown below</w:t>
        </w:r>
      </w:ins>
      <w:ins w:id="7919" w:author="Ashwani Prabhakar" w:date="2019-07-18T19:58:00Z">
        <w:r w:rsidR="005C2A0F">
          <w:t xml:space="preserve"> in </w:t>
        </w:r>
      </w:ins>
      <w:ins w:id="7920" w:author="Ashwani Prabhakar" w:date="2019-07-26T18:01:00Z">
        <w:r w:rsidR="00A92613">
          <w:fldChar w:fldCharType="begin"/>
        </w:r>
        <w:r w:rsidR="00A92613">
          <w:instrText xml:space="preserve"> REF _Ref15056525 \h </w:instrText>
        </w:r>
      </w:ins>
      <w:r w:rsidR="00A92613">
        <w:fldChar w:fldCharType="separate"/>
      </w:r>
      <w:ins w:id="7921" w:author="Jeremie Giraud" w:date="2019-08-08T12:43:00Z">
        <w:r w:rsidR="007D2A24">
          <w:t xml:space="preserve">Figure </w:t>
        </w:r>
        <w:r w:rsidR="007D2A24">
          <w:rPr>
            <w:noProof/>
          </w:rPr>
          <w:t>32</w:t>
        </w:r>
      </w:ins>
      <w:ins w:id="7922" w:author="Ashwani Prabhakar" w:date="2019-07-26T18:01:00Z">
        <w:r w:rsidR="00A92613">
          <w:fldChar w:fldCharType="end"/>
        </w:r>
        <w:r w:rsidR="00A92613">
          <w:t>.</w:t>
        </w:r>
      </w:ins>
    </w:p>
    <w:p w14:paraId="267E59E7" w14:textId="77777777" w:rsidR="00A92613" w:rsidRDefault="00F47C98" w:rsidP="000D0B93">
      <w:pPr>
        <w:jc w:val="center"/>
        <w:rPr>
          <w:ins w:id="7923" w:author="Ashwani Prabhakar" w:date="2019-07-26T18:01:00Z"/>
        </w:rPr>
      </w:pPr>
      <w:ins w:id="7924" w:author="Ashwani Prabhakar" w:date="2019-07-18T19:53:00Z">
        <w:r>
          <w:rPr>
            <w:noProof/>
            <w:lang w:eastAsia="en-AU"/>
          </w:rPr>
          <w:drawing>
            <wp:inline distT="0" distB="0" distL="0" distR="0" wp14:anchorId="1B3CA6D1" wp14:editId="4B946270">
              <wp:extent cx="4289181" cy="172878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7415" cy="1732107"/>
                      </a:xfrm>
                      <a:prstGeom prst="rect">
                        <a:avLst/>
                      </a:prstGeom>
                    </pic:spPr>
                  </pic:pic>
                </a:graphicData>
              </a:graphic>
            </wp:inline>
          </w:drawing>
        </w:r>
      </w:ins>
    </w:p>
    <w:p w14:paraId="54C2A737" w14:textId="5AC480D6" w:rsidR="00F47C98" w:rsidRDefault="00A92613">
      <w:pPr>
        <w:pStyle w:val="Caption"/>
        <w:jc w:val="center"/>
        <w:rPr>
          <w:ins w:id="7925" w:author="Ashwani Prabhakar" w:date="2019-07-18T19:45:00Z"/>
        </w:rPr>
        <w:pPrChange w:id="7926" w:author="Ashwani Prabhakar" w:date="2019-07-26T18:01:00Z">
          <w:pPr>
            <w:pStyle w:val="ListParagraph"/>
            <w:numPr>
              <w:ilvl w:val="1"/>
              <w:numId w:val="70"/>
            </w:numPr>
            <w:ind w:left="2520" w:hanging="360"/>
          </w:pPr>
        </w:pPrChange>
      </w:pPr>
      <w:bookmarkStart w:id="7927" w:name="_Toc15299722"/>
      <w:bookmarkStart w:id="7928" w:name="_Ref15056525"/>
      <w:bookmarkStart w:id="7929" w:name="_Toc15328558"/>
      <w:bookmarkStart w:id="7930" w:name="_Toc15369145"/>
      <w:ins w:id="7931" w:author="Ashwani Prabhakar" w:date="2019-07-26T18:01:00Z">
        <w:r>
          <w:t xml:space="preserve">Figure </w:t>
        </w:r>
        <w:r>
          <w:fldChar w:fldCharType="begin"/>
        </w:r>
        <w:r>
          <w:instrText xml:space="preserve"> SEQ Figure \* ARABIC </w:instrText>
        </w:r>
      </w:ins>
      <w:r>
        <w:fldChar w:fldCharType="separate"/>
      </w:r>
      <w:ins w:id="7932" w:author="Jeremie Giraud" w:date="2019-08-08T12:43:00Z">
        <w:r w:rsidR="007D2A24">
          <w:rPr>
            <w:noProof/>
          </w:rPr>
          <w:t>32</w:t>
        </w:r>
      </w:ins>
      <w:bookmarkEnd w:id="7927"/>
      <w:ins w:id="7933" w:author="Ashwani Prabhakar" w:date="2019-07-26T18:01:00Z">
        <w:r>
          <w:fldChar w:fldCharType="end"/>
        </w:r>
      </w:ins>
      <w:bookmarkEnd w:id="7928"/>
      <w:ins w:id="7934" w:author="Ashwani Prabhakar" w:date="2019-07-29T17:53:00Z">
        <w:r w:rsidR="006E0D99">
          <w:t xml:space="preserve"> Snapshot of gravity voxet output file</w:t>
        </w:r>
      </w:ins>
      <w:bookmarkEnd w:id="7929"/>
      <w:bookmarkEnd w:id="7930"/>
    </w:p>
    <w:p w14:paraId="4D95D1AB" w14:textId="77777777" w:rsidR="00BF12E7" w:rsidRDefault="00BF12E7">
      <w:pPr>
        <w:pStyle w:val="ListParagraph"/>
        <w:ind w:left="2520"/>
        <w:rPr>
          <w:ins w:id="7935" w:author="Ashwani Prabhakar" w:date="2019-07-26T18:15:00Z"/>
        </w:rPr>
        <w:pPrChange w:id="7936" w:author="Ashwani Prabhakar" w:date="2019-07-18T19:45:00Z">
          <w:pPr>
            <w:pStyle w:val="ListParagraph"/>
            <w:numPr>
              <w:ilvl w:val="1"/>
              <w:numId w:val="70"/>
            </w:numPr>
            <w:ind w:left="2520" w:hanging="360"/>
          </w:pPr>
        </w:pPrChange>
      </w:pPr>
    </w:p>
    <w:p w14:paraId="4E04B9EC" w14:textId="77777777" w:rsidR="00BF12E7" w:rsidRDefault="00BF12E7">
      <w:pPr>
        <w:pStyle w:val="ListParagraph"/>
        <w:ind w:left="2520"/>
        <w:rPr>
          <w:ins w:id="7937" w:author="Ashwani Prabhakar" w:date="2019-07-26T18:15:00Z"/>
        </w:rPr>
        <w:pPrChange w:id="7938" w:author="Ashwani Prabhakar" w:date="2019-07-18T19:45:00Z">
          <w:pPr>
            <w:pStyle w:val="ListParagraph"/>
            <w:numPr>
              <w:ilvl w:val="1"/>
              <w:numId w:val="70"/>
            </w:numPr>
            <w:ind w:left="2520" w:hanging="360"/>
          </w:pPr>
        </w:pPrChange>
      </w:pPr>
    </w:p>
    <w:p w14:paraId="5FDE7E4B" w14:textId="77777777" w:rsidR="00BF12E7" w:rsidRDefault="00BF12E7">
      <w:pPr>
        <w:pStyle w:val="ListParagraph"/>
        <w:ind w:left="2520"/>
        <w:rPr>
          <w:ins w:id="7939" w:author="Ashwani Prabhakar" w:date="2019-07-26T18:15:00Z"/>
        </w:rPr>
        <w:pPrChange w:id="7940" w:author="Ashwani Prabhakar" w:date="2019-07-18T19:45:00Z">
          <w:pPr>
            <w:pStyle w:val="ListParagraph"/>
            <w:numPr>
              <w:ilvl w:val="1"/>
              <w:numId w:val="70"/>
            </w:numPr>
            <w:ind w:left="2520" w:hanging="360"/>
          </w:pPr>
        </w:pPrChange>
      </w:pPr>
    </w:p>
    <w:p w14:paraId="4B369A37" w14:textId="77777777" w:rsidR="00BF12E7" w:rsidRDefault="00BF12E7">
      <w:pPr>
        <w:pStyle w:val="ListParagraph"/>
        <w:ind w:left="2520"/>
        <w:rPr>
          <w:ins w:id="7941" w:author="Ashwani Prabhakar" w:date="2019-07-26T18:15:00Z"/>
        </w:rPr>
        <w:pPrChange w:id="7942" w:author="Ashwani Prabhakar" w:date="2019-07-18T19:45:00Z">
          <w:pPr>
            <w:pStyle w:val="ListParagraph"/>
            <w:numPr>
              <w:ilvl w:val="1"/>
              <w:numId w:val="70"/>
            </w:numPr>
            <w:ind w:left="2520" w:hanging="360"/>
          </w:pPr>
        </w:pPrChange>
      </w:pPr>
    </w:p>
    <w:p w14:paraId="3370B047" w14:textId="77777777" w:rsidR="00BF12E7" w:rsidRDefault="00BF12E7">
      <w:pPr>
        <w:pStyle w:val="ListParagraph"/>
        <w:ind w:left="2520"/>
        <w:rPr>
          <w:ins w:id="7943" w:author="Ashwani Prabhakar" w:date="2019-07-26T18:15:00Z"/>
        </w:rPr>
        <w:pPrChange w:id="7944" w:author="Ashwani Prabhakar" w:date="2019-07-18T19:45:00Z">
          <w:pPr>
            <w:pStyle w:val="ListParagraph"/>
            <w:numPr>
              <w:ilvl w:val="1"/>
              <w:numId w:val="70"/>
            </w:numPr>
            <w:ind w:left="2520" w:hanging="360"/>
          </w:pPr>
        </w:pPrChange>
      </w:pPr>
    </w:p>
    <w:p w14:paraId="676A9D44" w14:textId="77777777" w:rsidR="00BF12E7" w:rsidRDefault="00BF12E7">
      <w:pPr>
        <w:pStyle w:val="ListParagraph"/>
        <w:ind w:left="2520"/>
        <w:rPr>
          <w:ins w:id="7945" w:author="Ashwani Prabhakar" w:date="2019-07-26T18:15:00Z"/>
        </w:rPr>
        <w:pPrChange w:id="7946" w:author="Ashwani Prabhakar" w:date="2019-07-18T19:45:00Z">
          <w:pPr>
            <w:pStyle w:val="ListParagraph"/>
            <w:numPr>
              <w:ilvl w:val="1"/>
              <w:numId w:val="70"/>
            </w:numPr>
            <w:ind w:left="2520" w:hanging="360"/>
          </w:pPr>
        </w:pPrChange>
      </w:pPr>
    </w:p>
    <w:p w14:paraId="000CE3B3" w14:textId="77777777" w:rsidR="00BF12E7" w:rsidRDefault="00BF12E7">
      <w:pPr>
        <w:pStyle w:val="ListParagraph"/>
        <w:ind w:left="2520"/>
        <w:rPr>
          <w:ins w:id="7947" w:author="Ashwani Prabhakar" w:date="2019-07-26T18:15:00Z"/>
        </w:rPr>
        <w:pPrChange w:id="7948" w:author="Ashwani Prabhakar" w:date="2019-07-18T19:45:00Z">
          <w:pPr>
            <w:pStyle w:val="ListParagraph"/>
            <w:numPr>
              <w:ilvl w:val="1"/>
              <w:numId w:val="70"/>
            </w:numPr>
            <w:ind w:left="2520" w:hanging="360"/>
          </w:pPr>
        </w:pPrChange>
      </w:pPr>
    </w:p>
    <w:p w14:paraId="09BEF028" w14:textId="77777777" w:rsidR="00136A7B" w:rsidRDefault="005C2A0F">
      <w:pPr>
        <w:pStyle w:val="ListParagraph"/>
        <w:rPr>
          <w:ins w:id="7949" w:author="Ashwani Prabhakar" w:date="2019-07-29T16:52:00Z"/>
        </w:rPr>
        <w:pPrChange w:id="7950" w:author="Ashwani Prabhakar" w:date="2019-07-29T16:52:00Z">
          <w:pPr>
            <w:pStyle w:val="ListParagraph"/>
            <w:numPr>
              <w:ilvl w:val="1"/>
              <w:numId w:val="70"/>
            </w:numPr>
            <w:ind w:left="2520" w:hanging="360"/>
          </w:pPr>
        </w:pPrChange>
      </w:pPr>
      <w:ins w:id="7951" w:author="Ashwani Prabhakar" w:date="2019-07-18T19:58:00Z">
        <w:r>
          <w:tab/>
        </w:r>
      </w:ins>
    </w:p>
    <w:p w14:paraId="54218B7E" w14:textId="77777777" w:rsidR="00136A7B" w:rsidRDefault="00136A7B">
      <w:pPr>
        <w:pStyle w:val="ListParagraph"/>
        <w:rPr>
          <w:ins w:id="7952" w:author="Ashwani Prabhakar" w:date="2019-07-29T16:52:00Z"/>
        </w:rPr>
        <w:pPrChange w:id="7953" w:author="Ashwani Prabhakar" w:date="2019-07-29T16:52:00Z">
          <w:pPr>
            <w:pStyle w:val="ListParagraph"/>
            <w:numPr>
              <w:ilvl w:val="1"/>
              <w:numId w:val="70"/>
            </w:numPr>
            <w:ind w:left="2520" w:hanging="360"/>
          </w:pPr>
        </w:pPrChange>
      </w:pPr>
    </w:p>
    <w:p w14:paraId="424EE812" w14:textId="77777777" w:rsidR="00136A7B" w:rsidRDefault="00136A7B">
      <w:pPr>
        <w:pStyle w:val="ListParagraph"/>
        <w:rPr>
          <w:ins w:id="7954" w:author="Ashwani Prabhakar" w:date="2019-07-29T16:52:00Z"/>
        </w:rPr>
        <w:pPrChange w:id="7955" w:author="Ashwani Prabhakar" w:date="2019-07-29T16:52:00Z">
          <w:pPr>
            <w:pStyle w:val="ListParagraph"/>
            <w:numPr>
              <w:ilvl w:val="1"/>
              <w:numId w:val="70"/>
            </w:numPr>
            <w:ind w:left="2520" w:hanging="360"/>
          </w:pPr>
        </w:pPrChange>
      </w:pPr>
    </w:p>
    <w:p w14:paraId="7BD9A145" w14:textId="77777777" w:rsidR="00136A7B" w:rsidRDefault="00136A7B">
      <w:pPr>
        <w:pStyle w:val="ListParagraph"/>
        <w:rPr>
          <w:ins w:id="7956" w:author="Ashwani Prabhakar" w:date="2019-07-29T16:52:00Z"/>
        </w:rPr>
        <w:pPrChange w:id="7957" w:author="Ashwani Prabhakar" w:date="2019-07-29T16:52:00Z">
          <w:pPr>
            <w:pStyle w:val="ListParagraph"/>
            <w:numPr>
              <w:ilvl w:val="1"/>
              <w:numId w:val="70"/>
            </w:numPr>
            <w:ind w:left="2520" w:hanging="360"/>
          </w:pPr>
        </w:pPrChange>
      </w:pPr>
    </w:p>
    <w:p w14:paraId="4DC8F952" w14:textId="77777777" w:rsidR="00136A7B" w:rsidRDefault="00136A7B">
      <w:pPr>
        <w:pStyle w:val="ListParagraph"/>
        <w:rPr>
          <w:ins w:id="7958" w:author="Ashwani Prabhakar" w:date="2019-07-29T16:52:00Z"/>
        </w:rPr>
        <w:pPrChange w:id="7959" w:author="Ashwani Prabhakar" w:date="2019-07-29T16:52:00Z">
          <w:pPr>
            <w:pStyle w:val="ListParagraph"/>
            <w:numPr>
              <w:ilvl w:val="1"/>
              <w:numId w:val="70"/>
            </w:numPr>
            <w:ind w:left="2520" w:hanging="360"/>
          </w:pPr>
        </w:pPrChange>
      </w:pPr>
    </w:p>
    <w:p w14:paraId="31433C75" w14:textId="77777777" w:rsidR="00136A7B" w:rsidRDefault="00136A7B">
      <w:pPr>
        <w:pStyle w:val="ListParagraph"/>
        <w:rPr>
          <w:ins w:id="7960" w:author="Ashwani Prabhakar" w:date="2019-07-29T16:52:00Z"/>
        </w:rPr>
        <w:pPrChange w:id="7961" w:author="Ashwani Prabhakar" w:date="2019-07-29T16:52:00Z">
          <w:pPr>
            <w:pStyle w:val="ListParagraph"/>
            <w:numPr>
              <w:ilvl w:val="1"/>
              <w:numId w:val="70"/>
            </w:numPr>
            <w:ind w:left="2520" w:hanging="360"/>
          </w:pPr>
        </w:pPrChange>
      </w:pPr>
    </w:p>
    <w:p w14:paraId="7DA3323B" w14:textId="77777777" w:rsidR="00136A7B" w:rsidRDefault="00136A7B">
      <w:pPr>
        <w:pStyle w:val="ListParagraph"/>
        <w:rPr>
          <w:ins w:id="7962" w:author="Ashwani Prabhakar" w:date="2019-07-29T16:52:00Z"/>
        </w:rPr>
        <w:pPrChange w:id="7963" w:author="Ashwani Prabhakar" w:date="2019-07-29T16:52:00Z">
          <w:pPr>
            <w:pStyle w:val="ListParagraph"/>
            <w:numPr>
              <w:ilvl w:val="1"/>
              <w:numId w:val="70"/>
            </w:numPr>
            <w:ind w:left="2520" w:hanging="360"/>
          </w:pPr>
        </w:pPrChange>
      </w:pPr>
    </w:p>
    <w:p w14:paraId="5427E33E" w14:textId="39AB1E7E" w:rsidR="008C53B3" w:rsidRPr="00AD66B2" w:rsidDel="00F47C98" w:rsidRDefault="008C53B3">
      <w:pPr>
        <w:rPr>
          <w:del w:id="7964" w:author="Ashwani Prabhakar" w:date="2019-07-18T19:44:00Z"/>
        </w:rPr>
        <w:pPrChange w:id="7965" w:author="Ashwani Prabhakar" w:date="2019-07-29T18:38:00Z">
          <w:pPr>
            <w:pStyle w:val="ListParagraph"/>
            <w:numPr>
              <w:ilvl w:val="1"/>
              <w:numId w:val="6"/>
            </w:numPr>
            <w:ind w:left="1440" w:hanging="360"/>
          </w:pPr>
        </w:pPrChange>
      </w:pPr>
      <w:del w:id="7966" w:author="Ashwani Prabhakar" w:date="2019-07-18T19:44:00Z">
        <w:r w:rsidRPr="00AD66B2" w:rsidDel="00F47C98">
          <w:delText>he columns represent X1, X2, Y1, Y2, Z1, Z2, value index_in_matrix_1, value index_in_matrix_2 and value index_in_matrix_3</w:delText>
        </w:r>
      </w:del>
    </w:p>
    <w:p w14:paraId="19459F43" w14:textId="77777777" w:rsidR="008C53B3" w:rsidRPr="00AD66B2" w:rsidRDefault="008C53B3">
      <w:pPr>
        <w:pPrChange w:id="7967" w:author="Ashwani Prabhakar" w:date="2019-07-29T18:38:00Z">
          <w:pPr>
            <w:pStyle w:val="ListParagraph"/>
            <w:numPr>
              <w:ilvl w:val="1"/>
              <w:numId w:val="70"/>
            </w:numPr>
            <w:ind w:left="2520" w:hanging="360"/>
          </w:pPr>
        </w:pPrChange>
      </w:pPr>
    </w:p>
    <w:p w14:paraId="25EC8054" w14:textId="77777777" w:rsidR="000E01B7" w:rsidRDefault="008C53B3">
      <w:pPr>
        <w:pStyle w:val="Heading3"/>
        <w:rPr>
          <w:ins w:id="7968" w:author="Ashwani Prabhakar" w:date="2019-07-26T19:21:00Z"/>
        </w:rPr>
        <w:pPrChange w:id="7969" w:author="Ashwani Prabhakar" w:date="2019-07-26T19:20:00Z">
          <w:pPr>
            <w:pStyle w:val="ListParagraph"/>
            <w:numPr>
              <w:ilvl w:val="1"/>
              <w:numId w:val="6"/>
            </w:numPr>
            <w:ind w:left="1440" w:hanging="360"/>
          </w:pPr>
        </w:pPrChange>
      </w:pPr>
      <w:bookmarkStart w:id="7970" w:name="_Toc15055966"/>
      <w:bookmarkStart w:id="7971" w:name="_Toc15299782"/>
      <w:bookmarkStart w:id="7972" w:name="_Toc15328618"/>
      <w:bookmarkStart w:id="7973" w:name="_Toc16161050"/>
      <w:r w:rsidRPr="000E01B7">
        <w:lastRenderedPageBreak/>
        <w:t xml:space="preserve">Cost </w:t>
      </w:r>
      <w:ins w:id="7974" w:author="Ashwani Prabhakar" w:date="2019-07-18T19:54:00Z">
        <w:r w:rsidR="00F47C98" w:rsidRPr="000E01B7">
          <w:t xml:space="preserve">Output </w:t>
        </w:r>
      </w:ins>
      <w:del w:id="7975" w:author="Ashwani Prabhakar" w:date="2019-07-18T19:54:00Z">
        <w:r w:rsidRPr="000E01B7" w:rsidDel="00F47C98">
          <w:delText>f</w:delText>
        </w:r>
      </w:del>
      <w:ins w:id="7976" w:author="Ashwani Prabhakar" w:date="2019-07-18T19:54:00Z">
        <w:r w:rsidR="00F47C98" w:rsidRPr="000E01B7">
          <w:t>F</w:t>
        </w:r>
      </w:ins>
      <w:r w:rsidRPr="000E01B7">
        <w:t>ile</w:t>
      </w:r>
      <w:bookmarkEnd w:id="7970"/>
      <w:bookmarkEnd w:id="7971"/>
      <w:bookmarkEnd w:id="7972"/>
      <w:bookmarkEnd w:id="7973"/>
      <w:r w:rsidRPr="000E01B7">
        <w:t xml:space="preserve"> </w:t>
      </w:r>
    </w:p>
    <w:p w14:paraId="1EFB89BC" w14:textId="4910D5F2" w:rsidR="008C53B3" w:rsidRPr="000E01B7" w:rsidDel="00BF12E7" w:rsidRDefault="008C53B3">
      <w:pPr>
        <w:pStyle w:val="Heading3"/>
        <w:rPr>
          <w:del w:id="7977" w:author="Ashwani Prabhakar" w:date="2019-07-26T18:15:00Z"/>
        </w:rPr>
        <w:pPrChange w:id="7978" w:author="Ashwani Prabhakar" w:date="2019-07-26T19:20:00Z">
          <w:pPr>
            <w:pStyle w:val="ListParagraph"/>
            <w:numPr>
              <w:numId w:val="6"/>
            </w:numPr>
            <w:ind w:hanging="360"/>
          </w:pPr>
        </w:pPrChange>
      </w:pPr>
      <w:del w:id="7979" w:author="Ashwani Prabhakar" w:date="2019-07-18T19:45:00Z">
        <w:r w:rsidRPr="000E01B7" w:rsidDel="00F47C98">
          <w:delText>—</w:delText>
        </w:r>
      </w:del>
    </w:p>
    <w:p w14:paraId="7E51B9AA" w14:textId="14F2516C" w:rsidR="00BF12E7" w:rsidRDefault="00BF12E7">
      <w:pPr>
        <w:rPr>
          <w:ins w:id="7980" w:author="Ashwani Prabhakar" w:date="2019-07-26T18:15:00Z"/>
        </w:rPr>
        <w:pPrChange w:id="7981" w:author="Ashwani Prabhakar" w:date="2019-07-27T18:43:00Z">
          <w:pPr>
            <w:pStyle w:val="ListParagraph"/>
            <w:numPr>
              <w:ilvl w:val="1"/>
              <w:numId w:val="6"/>
            </w:numPr>
            <w:ind w:left="1440" w:hanging="360"/>
          </w:pPr>
        </w:pPrChange>
      </w:pPr>
    </w:p>
    <w:p w14:paraId="2583B80A" w14:textId="7C8F1F0A" w:rsidR="00BF12E7" w:rsidRDefault="005C2A0F">
      <w:pPr>
        <w:pStyle w:val="ListParagraph"/>
        <w:numPr>
          <w:ilvl w:val="0"/>
          <w:numId w:val="152"/>
        </w:numPr>
        <w:rPr>
          <w:ins w:id="7982" w:author="Ashwani Prabhakar" w:date="2019-07-26T18:15:00Z"/>
        </w:rPr>
        <w:pPrChange w:id="7983" w:author="Ashwani Prabhakar" w:date="2019-07-26T18:16:00Z">
          <w:pPr>
            <w:pStyle w:val="ListParagraph"/>
            <w:numPr>
              <w:ilvl w:val="1"/>
              <w:numId w:val="6"/>
            </w:numPr>
            <w:ind w:left="1440" w:hanging="360"/>
          </w:pPr>
        </w:pPrChange>
      </w:pPr>
      <w:ins w:id="7984" w:author="Ashwani Prabhakar" w:date="2019-07-18T19:57:00Z">
        <w:del w:id="7985" w:author="Jeremie Giraud" w:date="2019-08-08T12:19:00Z">
          <w:r w:rsidDel="009A5B53">
            <w:delText>User</w:delText>
          </w:r>
        </w:del>
        <w:del w:id="7986" w:author="Jeremie Giraud" w:date="2019-08-08T12:25:00Z">
          <w:r w:rsidDel="009A5B53">
            <w:delText xml:space="preserve"> </w:delText>
          </w:r>
        </w:del>
      </w:ins>
      <w:ins w:id="7987" w:author="Jeremie Giraud" w:date="2019-08-08T12:25:00Z">
        <w:r w:rsidR="009A5B53">
          <w:t xml:space="preserve">User </w:t>
        </w:r>
      </w:ins>
      <w:ins w:id="7988" w:author="Ashwani Prabhakar" w:date="2019-07-18T19:57:00Z">
        <w:r>
          <w:t>can find the Cost Output File in the Output folder as shown below</w:t>
        </w:r>
      </w:ins>
      <w:ins w:id="7989" w:author="Ashwani Prabhakar" w:date="2019-07-18T19:59:00Z">
        <w:r w:rsidR="00BF12E7">
          <w:t xml:space="preserve"> in the </w:t>
        </w:r>
      </w:ins>
      <w:ins w:id="7990" w:author="Ashwani Prabhakar" w:date="2019-07-26T18:16:00Z">
        <w:r w:rsidR="00BF12E7">
          <w:fldChar w:fldCharType="begin"/>
        </w:r>
        <w:r w:rsidR="00BF12E7">
          <w:instrText xml:space="preserve"> REF _Ref15057395 \h </w:instrText>
        </w:r>
      </w:ins>
      <w:r w:rsidR="00BF12E7">
        <w:fldChar w:fldCharType="separate"/>
      </w:r>
      <w:ins w:id="7991" w:author="Jeremie Giraud" w:date="2019-08-08T12:43:00Z">
        <w:r w:rsidR="007D2A24">
          <w:t xml:space="preserve">Figure </w:t>
        </w:r>
        <w:r w:rsidR="007D2A24">
          <w:rPr>
            <w:noProof/>
          </w:rPr>
          <w:t>33</w:t>
        </w:r>
      </w:ins>
      <w:ins w:id="7992" w:author="Ashwani Prabhakar" w:date="2019-07-26T18:16:00Z">
        <w:r w:rsidR="00BF12E7">
          <w:fldChar w:fldCharType="end"/>
        </w:r>
        <w:r w:rsidR="00BF12E7">
          <w:t>.</w:t>
        </w:r>
      </w:ins>
    </w:p>
    <w:p w14:paraId="48C83118" w14:textId="77777777" w:rsidR="00BF12E7" w:rsidRDefault="005C2A0F" w:rsidP="000D0B93">
      <w:pPr>
        <w:jc w:val="center"/>
        <w:rPr>
          <w:ins w:id="7993" w:author="Ashwani Prabhakar" w:date="2019-07-26T18:15:00Z"/>
        </w:rPr>
      </w:pPr>
      <w:ins w:id="7994" w:author="Ashwani Prabhakar" w:date="2019-07-18T20:03:00Z">
        <w:r w:rsidRPr="005C2A0F">
          <w:rPr>
            <w:noProof/>
            <w:lang w:eastAsia="en-AU"/>
          </w:rPr>
          <w:drawing>
            <wp:inline distT="0" distB="0" distL="0" distR="0" wp14:anchorId="24262097" wp14:editId="31EF1850">
              <wp:extent cx="4408143" cy="2711303"/>
              <wp:effectExtent l="0" t="0" r="0" b="0"/>
              <wp:docPr id="49" name="Picture 49" descr="C:\TOMOFASTx\documentation\cos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OMOFASTx\documentation\cost file.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1661"/>
                      <a:stretch/>
                    </pic:blipFill>
                    <pic:spPr bwMode="auto">
                      <a:xfrm>
                        <a:off x="0" y="0"/>
                        <a:ext cx="4421427" cy="2719473"/>
                      </a:xfrm>
                      <a:prstGeom prst="rect">
                        <a:avLst/>
                      </a:prstGeom>
                      <a:noFill/>
                      <a:ln>
                        <a:noFill/>
                      </a:ln>
                      <a:extLst>
                        <a:ext uri="{53640926-AAD7-44D8-BBD7-CCE9431645EC}">
                          <a14:shadowObscured xmlns:a14="http://schemas.microsoft.com/office/drawing/2010/main"/>
                        </a:ext>
                      </a:extLst>
                    </pic:spPr>
                  </pic:pic>
                </a:graphicData>
              </a:graphic>
            </wp:inline>
          </w:drawing>
        </w:r>
      </w:ins>
    </w:p>
    <w:p w14:paraId="431047BA" w14:textId="3DDCD93D" w:rsidR="00BF12E7" w:rsidRDefault="00BF12E7">
      <w:pPr>
        <w:pStyle w:val="Caption"/>
        <w:jc w:val="center"/>
        <w:rPr>
          <w:ins w:id="7995" w:author="Ashwani Prabhakar" w:date="2019-07-26T18:15:00Z"/>
        </w:rPr>
        <w:pPrChange w:id="7996" w:author="Ashwani Prabhakar" w:date="2019-07-26T18:15:00Z">
          <w:pPr>
            <w:pStyle w:val="Caption"/>
          </w:pPr>
        </w:pPrChange>
      </w:pPr>
      <w:bookmarkStart w:id="7997" w:name="_Toc15299723"/>
      <w:bookmarkStart w:id="7998" w:name="_Ref15057395"/>
      <w:bookmarkStart w:id="7999" w:name="_Toc15328559"/>
      <w:bookmarkStart w:id="8000" w:name="_Toc15369146"/>
      <w:ins w:id="8001" w:author="Ashwani Prabhakar" w:date="2019-07-26T18:15:00Z">
        <w:r>
          <w:t xml:space="preserve">Figure </w:t>
        </w:r>
        <w:r>
          <w:fldChar w:fldCharType="begin"/>
        </w:r>
        <w:r>
          <w:instrText xml:space="preserve"> SEQ Figure \* ARABIC </w:instrText>
        </w:r>
      </w:ins>
      <w:r>
        <w:fldChar w:fldCharType="separate"/>
      </w:r>
      <w:ins w:id="8002" w:author="Jeremie Giraud" w:date="2019-08-08T12:43:00Z">
        <w:r w:rsidR="007D2A24">
          <w:rPr>
            <w:noProof/>
          </w:rPr>
          <w:t>33</w:t>
        </w:r>
      </w:ins>
      <w:bookmarkEnd w:id="7997"/>
      <w:ins w:id="8003" w:author="Ashwani Prabhakar" w:date="2019-07-26T18:15:00Z">
        <w:r>
          <w:fldChar w:fldCharType="end"/>
        </w:r>
      </w:ins>
      <w:bookmarkEnd w:id="7998"/>
      <w:ins w:id="8004" w:author="Ashwani Prabhakar" w:date="2019-07-29T18:09:00Z">
        <w:r w:rsidR="00CB498B">
          <w:t xml:space="preserve"> Location of the cost file in output folder</w:t>
        </w:r>
      </w:ins>
      <w:bookmarkEnd w:id="7999"/>
      <w:bookmarkEnd w:id="8000"/>
    </w:p>
    <w:p w14:paraId="6104B0A8" w14:textId="79DB173D" w:rsidR="005C2A0F" w:rsidRDefault="005C2A0F">
      <w:pPr>
        <w:jc w:val="center"/>
        <w:rPr>
          <w:ins w:id="8005" w:author="Ashwani Prabhakar" w:date="2019-07-18T19:57:00Z"/>
        </w:rPr>
        <w:pPrChange w:id="8006" w:author="Ashwani Prabhakar" w:date="2019-07-26T18:16:00Z">
          <w:pPr>
            <w:pStyle w:val="ListParagraph"/>
            <w:numPr>
              <w:ilvl w:val="1"/>
              <w:numId w:val="6"/>
            </w:numPr>
            <w:ind w:left="1440" w:hanging="360"/>
          </w:pPr>
        </w:pPrChange>
      </w:pPr>
    </w:p>
    <w:p w14:paraId="32DFB435" w14:textId="57B43F7C" w:rsidR="008C53B3" w:rsidRDefault="005C2A0F">
      <w:pPr>
        <w:pStyle w:val="ListParagraph"/>
        <w:numPr>
          <w:ilvl w:val="0"/>
          <w:numId w:val="152"/>
        </w:numPr>
        <w:rPr>
          <w:ins w:id="8007" w:author="Ashwani Prabhakar" w:date="2019-07-26T18:16:00Z"/>
        </w:rPr>
        <w:pPrChange w:id="8008" w:author="Ashwani Prabhakar" w:date="2019-07-26T18:16:00Z">
          <w:pPr>
            <w:pStyle w:val="ListParagraph"/>
            <w:numPr>
              <w:ilvl w:val="1"/>
              <w:numId w:val="6"/>
            </w:numPr>
            <w:ind w:left="1440" w:hanging="360"/>
          </w:pPr>
        </w:pPrChange>
      </w:pPr>
      <w:ins w:id="8009" w:author="Ashwani Prabhakar" w:date="2019-07-18T19:57:00Z">
        <w:r>
          <w:t>In this file, there are</w:t>
        </w:r>
      </w:ins>
      <w:del w:id="8010" w:author="Ashwani Prabhakar" w:date="2019-07-18T19:57:00Z">
        <w:r w:rsidR="008C53B3" w:rsidRPr="001D461E" w:rsidDel="005C2A0F">
          <w:delText>Here we have got</w:delText>
        </w:r>
      </w:del>
      <w:r w:rsidR="008C53B3" w:rsidRPr="001D461E">
        <w:t xml:space="preserve"> 8 columns </w:t>
      </w:r>
      <w:ins w:id="8011" w:author="Ashwani Prabhakar" w:date="2019-07-18T19:58:00Z">
        <w:r>
          <w:t xml:space="preserve">present which are </w:t>
        </w:r>
      </w:ins>
      <w:r w:rsidR="008C53B3" w:rsidRPr="001D461E">
        <w:t xml:space="preserve">representing </w:t>
      </w:r>
      <w:ins w:id="8012" w:author="Ashwani Prabhakar" w:date="2019-07-18T19:58:00Z">
        <w:r>
          <w:t>i</w:t>
        </w:r>
      </w:ins>
      <w:del w:id="8013" w:author="Ashwani Prabhakar" w:date="2019-07-18T19:58:00Z">
        <w:r w:rsidR="008C53B3" w:rsidRPr="001D461E" w:rsidDel="005C2A0F">
          <w:delText>I</w:delText>
        </w:r>
      </w:del>
      <w:r w:rsidR="008C53B3" w:rsidRPr="001D461E">
        <w:t>teration num</w:t>
      </w:r>
      <w:r w:rsidR="008C53B3" w:rsidRPr="00896E18">
        <w:t xml:space="preserve">ber, gravity data, magnetic data, gravity model value, magnetic model value, gravity structure, magnetic structure, cross gradient value and petrophysical data respectively. </w:t>
      </w:r>
    </w:p>
    <w:p w14:paraId="38F45482" w14:textId="77777777" w:rsidR="00BF12E7" w:rsidRDefault="00BF12E7">
      <w:pPr>
        <w:pStyle w:val="ListParagraph"/>
        <w:rPr>
          <w:ins w:id="8014" w:author="Ashwani Prabhakar" w:date="2019-07-18T20:08:00Z"/>
        </w:rPr>
        <w:pPrChange w:id="8015" w:author="Ashwani Prabhakar" w:date="2019-07-26T18:16:00Z">
          <w:pPr>
            <w:pStyle w:val="ListParagraph"/>
            <w:numPr>
              <w:ilvl w:val="1"/>
              <w:numId w:val="6"/>
            </w:numPr>
            <w:ind w:left="1440" w:hanging="360"/>
          </w:pPr>
        </w:pPrChange>
      </w:pPr>
    </w:p>
    <w:p w14:paraId="2D758611" w14:textId="7E604AA2" w:rsidR="006A5FDF" w:rsidRDefault="006A5FDF">
      <w:pPr>
        <w:pStyle w:val="ListParagraph"/>
        <w:numPr>
          <w:ilvl w:val="0"/>
          <w:numId w:val="152"/>
        </w:numPr>
        <w:rPr>
          <w:ins w:id="8016" w:author="Ashwani Prabhakar" w:date="2019-07-26T18:16:00Z"/>
          <w:b/>
        </w:rPr>
        <w:pPrChange w:id="8017" w:author="Ashwani Prabhakar" w:date="2019-07-26T18:16:00Z">
          <w:pPr>
            <w:pStyle w:val="ListParagraph"/>
            <w:numPr>
              <w:ilvl w:val="1"/>
              <w:numId w:val="6"/>
            </w:numPr>
            <w:ind w:left="1440" w:hanging="360"/>
          </w:pPr>
        </w:pPrChange>
      </w:pPr>
      <w:ins w:id="8018" w:author="Ashwani Prabhakar" w:date="2019-07-18T20:08:00Z">
        <w:del w:id="8019" w:author="Jeremie Giraud" w:date="2019-08-08T12:19:00Z">
          <w:r w:rsidRPr="00BF12E7" w:rsidDel="009A5B53">
            <w:rPr>
              <w:b/>
              <w:rPrChange w:id="8020" w:author="Ashwani Prabhakar" w:date="2019-07-26T18:16:00Z">
                <w:rPr/>
              </w:rPrChange>
            </w:rPr>
            <w:delText>User</w:delText>
          </w:r>
        </w:del>
        <w:del w:id="8021" w:author="Jeremie Giraud" w:date="2019-08-08T12:25:00Z">
          <w:r w:rsidRPr="00BF12E7" w:rsidDel="009A5B53">
            <w:rPr>
              <w:b/>
              <w:rPrChange w:id="8022" w:author="Ashwani Prabhakar" w:date="2019-07-26T18:16:00Z">
                <w:rPr/>
              </w:rPrChange>
            </w:rPr>
            <w:delText xml:space="preserve"> </w:delText>
          </w:r>
        </w:del>
      </w:ins>
      <w:ins w:id="8023" w:author="Jeremie Giraud" w:date="2019-08-08T12:25:00Z">
        <w:r w:rsidR="009A5B53">
          <w:rPr>
            <w:b/>
          </w:rPr>
          <w:t xml:space="preserve">User </w:t>
        </w:r>
      </w:ins>
      <w:ins w:id="8024" w:author="Ashwani Prabhakar" w:date="2019-07-18T20:08:00Z">
        <w:r w:rsidRPr="00BF12E7">
          <w:rPr>
            <w:b/>
            <w:rPrChange w:id="8025" w:author="Ashwani Prabhakar" w:date="2019-07-26T18:16:00Z">
              <w:rPr/>
            </w:rPrChange>
          </w:rPr>
          <w:t xml:space="preserve">can use this file for visualization only after deleting the </w:t>
        </w:r>
      </w:ins>
      <w:ins w:id="8026" w:author="Ashwani Prabhakar" w:date="2019-07-18T20:09:00Z">
        <w:r w:rsidRPr="00BF12E7">
          <w:rPr>
            <w:b/>
            <w:rPrChange w:id="8027" w:author="Ashwani Prabhakar" w:date="2019-07-26T18:16:00Z">
              <w:rPr/>
            </w:rPrChange>
          </w:rPr>
          <w:t>last</w:t>
        </w:r>
      </w:ins>
      <w:ins w:id="8028" w:author="Ashwani Prabhakar" w:date="2019-07-18T20:08:00Z">
        <w:r w:rsidRPr="00BF12E7">
          <w:rPr>
            <w:b/>
            <w:rPrChange w:id="8029" w:author="Ashwani Prabhakar" w:date="2019-07-26T18:16:00Z">
              <w:rPr/>
            </w:rPrChange>
          </w:rPr>
          <w:t xml:space="preserve"> row of the file so that the file can acquire proper matrix format.</w:t>
        </w:r>
      </w:ins>
      <w:ins w:id="8030" w:author="Jeremie Giraud" w:date="2019-07-23T18:30:00Z">
        <w:r w:rsidR="009A0188" w:rsidRPr="00BF12E7">
          <w:rPr>
            <w:b/>
            <w:rPrChange w:id="8031" w:author="Ashwani Prabhakar" w:date="2019-07-26T18:16:00Z">
              <w:rPr/>
            </w:rPrChange>
          </w:rPr>
          <w:t xml:space="preserve"> Data can then be loaded using simple Matlab of Python codes.</w:t>
        </w:r>
      </w:ins>
    </w:p>
    <w:p w14:paraId="5F6B8093" w14:textId="22BCC189" w:rsidR="00BF12E7" w:rsidRPr="00BF12E7" w:rsidRDefault="00BF12E7">
      <w:pPr>
        <w:pStyle w:val="ListParagraph"/>
        <w:rPr>
          <w:ins w:id="8032" w:author="Ashwani Prabhakar" w:date="2019-07-18T19:45:00Z"/>
          <w:b/>
          <w:rPrChange w:id="8033" w:author="Ashwani Prabhakar" w:date="2019-07-26T18:16:00Z">
            <w:rPr>
              <w:ins w:id="8034" w:author="Ashwani Prabhakar" w:date="2019-07-18T19:45:00Z"/>
            </w:rPr>
          </w:rPrChange>
        </w:rPr>
        <w:pPrChange w:id="8035" w:author="Ashwani Prabhakar" w:date="2019-07-26T18:16:00Z">
          <w:pPr>
            <w:pStyle w:val="ListParagraph"/>
            <w:numPr>
              <w:ilvl w:val="1"/>
              <w:numId w:val="6"/>
            </w:numPr>
            <w:ind w:left="1440" w:hanging="360"/>
          </w:pPr>
        </w:pPrChange>
      </w:pPr>
    </w:p>
    <w:p w14:paraId="5CE3DC86" w14:textId="353B76D8" w:rsidR="00BF12E7" w:rsidRDefault="006A5FDF">
      <w:pPr>
        <w:pStyle w:val="ListParagraph"/>
        <w:numPr>
          <w:ilvl w:val="0"/>
          <w:numId w:val="152"/>
        </w:numPr>
        <w:rPr>
          <w:ins w:id="8036" w:author="Ashwani Prabhakar" w:date="2019-07-26T18:16:00Z"/>
        </w:rPr>
        <w:pPrChange w:id="8037" w:author="Ashwani Prabhakar" w:date="2019-07-26T18:16:00Z">
          <w:pPr>
            <w:pStyle w:val="ListParagraph"/>
            <w:numPr>
              <w:ilvl w:val="1"/>
              <w:numId w:val="6"/>
            </w:numPr>
            <w:ind w:left="1440" w:hanging="360"/>
          </w:pPr>
        </w:pPrChange>
      </w:pPr>
      <w:ins w:id="8038" w:author="Ashwani Prabhakar" w:date="2019-07-18T20:04:00Z">
        <w:r>
          <w:t xml:space="preserve">Example of cost output file of TOMOFAST-x </w:t>
        </w:r>
        <w:r w:rsidR="00BF12E7">
          <w:t xml:space="preserve">is shown below in the </w:t>
        </w:r>
      </w:ins>
      <w:ins w:id="8039" w:author="Ashwani Prabhakar" w:date="2019-07-26T18:17:00Z">
        <w:r w:rsidR="00BF12E7">
          <w:fldChar w:fldCharType="begin"/>
        </w:r>
        <w:r w:rsidR="00BF12E7">
          <w:instrText xml:space="preserve"> REF _Ref15057445 \h </w:instrText>
        </w:r>
      </w:ins>
      <w:r w:rsidR="00BF12E7">
        <w:fldChar w:fldCharType="separate"/>
      </w:r>
      <w:ins w:id="8040" w:author="Jeremie Giraud" w:date="2019-08-08T12:43:00Z">
        <w:r w:rsidR="007D2A24">
          <w:t xml:space="preserve">Figure </w:t>
        </w:r>
        <w:r w:rsidR="007D2A24">
          <w:rPr>
            <w:noProof/>
          </w:rPr>
          <w:t>34</w:t>
        </w:r>
      </w:ins>
      <w:ins w:id="8041" w:author="Ashwani Prabhakar" w:date="2019-07-26T18:17:00Z">
        <w:r w:rsidR="00BF12E7">
          <w:fldChar w:fldCharType="end"/>
        </w:r>
        <w:r w:rsidR="00BF12E7">
          <w:t>.</w:t>
        </w:r>
      </w:ins>
    </w:p>
    <w:p w14:paraId="6B745E0E" w14:textId="77777777" w:rsidR="00BF12E7" w:rsidRDefault="00BF12E7">
      <w:pPr>
        <w:pStyle w:val="ListParagraph"/>
        <w:rPr>
          <w:ins w:id="8042" w:author="Ashwani Prabhakar" w:date="2019-07-26T18:16:00Z"/>
        </w:rPr>
        <w:pPrChange w:id="8043" w:author="Ashwani Prabhakar" w:date="2019-07-26T18:16:00Z">
          <w:pPr>
            <w:pStyle w:val="ListParagraph"/>
            <w:numPr>
              <w:numId w:val="152"/>
            </w:numPr>
            <w:ind w:hanging="360"/>
          </w:pPr>
        </w:pPrChange>
      </w:pPr>
    </w:p>
    <w:p w14:paraId="24FA1B66" w14:textId="52172F51" w:rsidR="00BF12E7" w:rsidRDefault="001D09C5" w:rsidP="000D0B93">
      <w:pPr>
        <w:jc w:val="center"/>
        <w:rPr>
          <w:ins w:id="8044" w:author="Ashwani Prabhakar" w:date="2019-07-26T18:17:00Z"/>
        </w:rPr>
      </w:pPr>
      <w:ins w:id="8045" w:author="Ashwani Prabhakar" w:date="2019-07-18T20:45:00Z">
        <w:r>
          <w:rPr>
            <w:noProof/>
            <w:lang w:eastAsia="en-AU"/>
          </w:rPr>
          <w:lastRenderedPageBreak/>
          <w:drawing>
            <wp:inline distT="0" distB="0" distL="0" distR="0" wp14:anchorId="376A9A34" wp14:editId="01EF96CD">
              <wp:extent cx="5223052" cy="24975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3195" cy="2502378"/>
                      </a:xfrm>
                      <a:prstGeom prst="rect">
                        <a:avLst/>
                      </a:prstGeom>
                    </pic:spPr>
                  </pic:pic>
                </a:graphicData>
              </a:graphic>
            </wp:inline>
          </w:drawing>
        </w:r>
      </w:ins>
    </w:p>
    <w:p w14:paraId="6C32E2DC" w14:textId="7D7329E0" w:rsidR="00F47C98" w:rsidRPr="00896E18" w:rsidDel="00247F78" w:rsidRDefault="00BF12E7">
      <w:pPr>
        <w:pStyle w:val="Caption"/>
        <w:jc w:val="center"/>
        <w:rPr>
          <w:del w:id="8046" w:author="Ashwani Prabhakar" w:date="2019-07-26T18:17:00Z"/>
        </w:rPr>
        <w:pPrChange w:id="8047" w:author="Ashwani Prabhakar" w:date="2019-07-26T19:06:00Z">
          <w:pPr>
            <w:pStyle w:val="ListParagraph"/>
            <w:numPr>
              <w:ilvl w:val="1"/>
              <w:numId w:val="6"/>
            </w:numPr>
            <w:ind w:left="1440" w:hanging="360"/>
          </w:pPr>
        </w:pPrChange>
      </w:pPr>
      <w:bookmarkStart w:id="8048" w:name="_Toc15299724"/>
      <w:bookmarkStart w:id="8049" w:name="_Ref15057445"/>
      <w:bookmarkStart w:id="8050" w:name="_Toc15328560"/>
      <w:bookmarkStart w:id="8051" w:name="_Toc15369147"/>
      <w:ins w:id="8052" w:author="Ashwani Prabhakar" w:date="2019-07-26T18:17:00Z">
        <w:r>
          <w:t xml:space="preserve">Figure </w:t>
        </w:r>
        <w:r>
          <w:rPr>
            <w:i w:val="0"/>
            <w:iCs w:val="0"/>
          </w:rPr>
          <w:fldChar w:fldCharType="begin"/>
        </w:r>
        <w:r>
          <w:instrText xml:space="preserve"> SEQ Figure \* ARABIC </w:instrText>
        </w:r>
      </w:ins>
      <w:r>
        <w:rPr>
          <w:i w:val="0"/>
          <w:iCs w:val="0"/>
        </w:rPr>
        <w:fldChar w:fldCharType="separate"/>
      </w:r>
      <w:ins w:id="8053" w:author="Jeremie Giraud" w:date="2019-08-08T12:43:00Z">
        <w:r w:rsidR="007D2A24">
          <w:rPr>
            <w:noProof/>
          </w:rPr>
          <w:t>34</w:t>
        </w:r>
      </w:ins>
      <w:bookmarkEnd w:id="8048"/>
      <w:ins w:id="8054" w:author="Ashwani Prabhakar" w:date="2019-07-26T18:17:00Z">
        <w:r>
          <w:rPr>
            <w:i w:val="0"/>
            <w:iCs w:val="0"/>
          </w:rPr>
          <w:fldChar w:fldCharType="end"/>
        </w:r>
      </w:ins>
      <w:bookmarkEnd w:id="8049"/>
      <w:del w:id="8055" w:author="Ashwani Prabhakar" w:date="2019-07-26T19:06:00Z">
        <w:r w:rsidR="00DE7E31" w:rsidDel="00481908">
          <w:rPr>
            <w:rStyle w:val="CommentReference"/>
          </w:rPr>
          <w:commentReference w:id="8056"/>
        </w:r>
      </w:del>
      <w:ins w:id="8057" w:author="Ashwani Prabhakar" w:date="2019-07-29T18:09:00Z">
        <w:r w:rsidR="00704FE7">
          <w:t xml:space="preserve"> </w:t>
        </w:r>
      </w:ins>
      <w:ins w:id="8058" w:author="Ashwani Prabhakar" w:date="2019-07-29T18:10:00Z">
        <w:r w:rsidR="00704FE7">
          <w:t>output of cost file</w:t>
        </w:r>
      </w:ins>
      <w:bookmarkEnd w:id="8050"/>
      <w:bookmarkEnd w:id="8051"/>
    </w:p>
    <w:p w14:paraId="1D15379B" w14:textId="1281C910" w:rsidR="00FC75E8" w:rsidRPr="003D6535" w:rsidDel="00247F78" w:rsidRDefault="00FC75E8">
      <w:pPr>
        <w:pStyle w:val="Caption"/>
        <w:jc w:val="center"/>
        <w:rPr>
          <w:del w:id="8059" w:author="Ashwani Prabhakar" w:date="2019-07-26T18:17:00Z"/>
          <w:rFonts w:cstheme="minorHAnsi"/>
        </w:rPr>
        <w:pPrChange w:id="8060" w:author="Ashwani Prabhakar" w:date="2019-07-26T19:06:00Z">
          <w:pPr/>
        </w:pPrChange>
      </w:pPr>
    </w:p>
    <w:p w14:paraId="5E6B9827" w14:textId="77777777" w:rsidR="00FC75E8" w:rsidRPr="003D6535" w:rsidDel="00247F78" w:rsidRDefault="00FC75E8">
      <w:pPr>
        <w:pStyle w:val="Caption"/>
        <w:jc w:val="center"/>
        <w:rPr>
          <w:del w:id="8061" w:author="Ashwani Prabhakar" w:date="2019-07-26T18:17:00Z"/>
          <w:rFonts w:cstheme="minorHAnsi"/>
        </w:rPr>
        <w:pPrChange w:id="8062" w:author="Ashwani Prabhakar" w:date="2019-07-26T19:06:00Z">
          <w:pPr/>
        </w:pPrChange>
      </w:pPr>
    </w:p>
    <w:p w14:paraId="29237ECD" w14:textId="77777777" w:rsidR="00FC75E8" w:rsidRPr="003D6535" w:rsidDel="00247F78" w:rsidRDefault="00FC75E8">
      <w:pPr>
        <w:pStyle w:val="Caption"/>
        <w:jc w:val="center"/>
        <w:rPr>
          <w:del w:id="8063" w:author="Ashwani Prabhakar" w:date="2019-07-26T18:17:00Z"/>
          <w:rFonts w:cstheme="minorHAnsi"/>
        </w:rPr>
        <w:pPrChange w:id="8064" w:author="Ashwani Prabhakar" w:date="2019-07-26T19:06:00Z">
          <w:pPr/>
        </w:pPrChange>
      </w:pPr>
    </w:p>
    <w:p w14:paraId="692D6D94" w14:textId="77777777" w:rsidR="00FC75E8" w:rsidRPr="003D6535" w:rsidDel="00247F78" w:rsidRDefault="00FC75E8">
      <w:pPr>
        <w:pStyle w:val="Caption"/>
        <w:jc w:val="center"/>
        <w:rPr>
          <w:del w:id="8065" w:author="Ashwani Prabhakar" w:date="2019-07-26T18:17:00Z"/>
          <w:rFonts w:cstheme="minorHAnsi"/>
        </w:rPr>
        <w:pPrChange w:id="8066" w:author="Ashwani Prabhakar" w:date="2019-07-26T19:06:00Z">
          <w:pPr/>
        </w:pPrChange>
      </w:pPr>
    </w:p>
    <w:p w14:paraId="4F0EF48A" w14:textId="77777777" w:rsidR="00FC75E8" w:rsidRPr="003D6535" w:rsidRDefault="00FC75E8">
      <w:pPr>
        <w:pStyle w:val="Caption"/>
        <w:jc w:val="center"/>
        <w:rPr>
          <w:rFonts w:cstheme="minorHAnsi"/>
        </w:rPr>
        <w:pPrChange w:id="8067" w:author="Ashwani Prabhakar" w:date="2019-07-26T19:06:00Z">
          <w:pPr/>
        </w:pPrChange>
      </w:pPr>
    </w:p>
    <w:p w14:paraId="40EB8D4B" w14:textId="4795B8D3" w:rsidR="005C40D3" w:rsidRPr="000D4EC8" w:rsidRDefault="00523DB3">
      <w:pPr>
        <w:pStyle w:val="Heading2"/>
        <w:rPr>
          <w:ins w:id="8068" w:author="Ashwani Prabhakar" w:date="2019-07-18T20:55:00Z"/>
          <w:rFonts w:cstheme="minorHAnsi"/>
        </w:rPr>
        <w:pPrChange w:id="8069" w:author="Ashwani Prabhakar" w:date="2019-07-24T17:57:00Z">
          <w:pPr>
            <w:pStyle w:val="ListParagraph"/>
            <w:numPr>
              <w:numId w:val="3"/>
            </w:numPr>
            <w:tabs>
              <w:tab w:val="num" w:pos="720"/>
            </w:tabs>
            <w:ind w:hanging="360"/>
          </w:pPr>
        </w:pPrChange>
      </w:pPr>
      <w:bookmarkStart w:id="8070" w:name="_Toc15055967"/>
      <w:bookmarkStart w:id="8071" w:name="_Toc15299783"/>
      <w:bookmarkStart w:id="8072" w:name="_Toc15328619"/>
      <w:bookmarkStart w:id="8073" w:name="_Toc16161051"/>
      <w:ins w:id="8074" w:author="Ashwani Prabhakar" w:date="2019-07-18T20:55:00Z">
        <w:r>
          <w:t>C</w:t>
        </w:r>
      </w:ins>
      <w:ins w:id="8075" w:author="Ashwani Prabhakar" w:date="2019-07-26T20:31:00Z">
        <w:r w:rsidR="00CA7577">
          <w:t>ommand screen output of</w:t>
        </w:r>
      </w:ins>
      <w:del w:id="8076" w:author="Ashwani Prabhakar" w:date="2019-07-26T20:31:00Z">
        <w:r w:rsidR="005C40D3" w:rsidDel="00CA7577">
          <w:delText>OUTPUT OF THE</w:delText>
        </w:r>
      </w:del>
      <w:r w:rsidR="005C40D3">
        <w:t xml:space="preserve"> TOMOFAST-x</w:t>
      </w:r>
      <w:bookmarkEnd w:id="8070"/>
      <w:bookmarkEnd w:id="8071"/>
      <w:bookmarkEnd w:id="8072"/>
      <w:bookmarkEnd w:id="8073"/>
    </w:p>
    <w:p w14:paraId="7A728FA7" w14:textId="77777777" w:rsidR="007B5F94" w:rsidRDefault="007B5F94">
      <w:pPr>
        <w:rPr>
          <w:ins w:id="8077" w:author="Ashwani Prabhakar" w:date="2019-07-26T18:43:00Z"/>
        </w:rPr>
        <w:pPrChange w:id="8078" w:author="Ashwani Prabhakar" w:date="2019-07-26T18:43:00Z">
          <w:pPr>
            <w:pStyle w:val="ListParagraph"/>
            <w:numPr>
              <w:numId w:val="3"/>
            </w:numPr>
            <w:tabs>
              <w:tab w:val="num" w:pos="720"/>
            </w:tabs>
            <w:ind w:hanging="360"/>
          </w:pPr>
        </w:pPrChange>
      </w:pPr>
    </w:p>
    <w:p w14:paraId="07B0373D" w14:textId="18299323" w:rsidR="00570FB1" w:rsidRPr="00570FB1" w:rsidRDefault="00523DB3">
      <w:pPr>
        <w:pStyle w:val="ListParagraph"/>
        <w:numPr>
          <w:ilvl w:val="0"/>
          <w:numId w:val="153"/>
        </w:numPr>
        <w:rPr>
          <w:ins w:id="8079" w:author="Jeremie Giraud" w:date="2019-07-19T17:43:00Z"/>
          <w:rPrChange w:id="8080" w:author="Jeremie Giraud" w:date="2019-07-19T17:43:00Z">
            <w:rPr>
              <w:ins w:id="8081" w:author="Jeremie Giraud" w:date="2019-07-19T17:43:00Z"/>
              <w:noProof/>
              <w:lang w:eastAsia="en-AU"/>
            </w:rPr>
          </w:rPrChange>
        </w:rPr>
        <w:pPrChange w:id="8082" w:author="Ashwani Prabhakar" w:date="2019-07-26T18:43:00Z">
          <w:pPr>
            <w:pStyle w:val="ListParagraph"/>
            <w:numPr>
              <w:numId w:val="3"/>
            </w:numPr>
            <w:tabs>
              <w:tab w:val="num" w:pos="720"/>
            </w:tabs>
            <w:ind w:hanging="360"/>
          </w:pPr>
        </w:pPrChange>
      </w:pPr>
      <w:ins w:id="8083" w:author="Ashwani Prabhakar" w:date="2019-07-18T20:55:00Z">
        <w:r>
          <w:t xml:space="preserve">Command </w:t>
        </w:r>
      </w:ins>
      <w:ins w:id="8084" w:author="Ashwani Prabhakar" w:date="2019-07-18T20:56:00Z">
        <w:r>
          <w:t xml:space="preserve">screen output </w:t>
        </w:r>
      </w:ins>
      <w:ins w:id="8085" w:author="Ashwani Prabhakar" w:date="2019-07-18T20:58:00Z">
        <w:r>
          <w:t>is the</w:t>
        </w:r>
      </w:ins>
      <w:ins w:id="8086" w:author="Ashwani Prabhakar" w:date="2019-07-18T20:59:00Z">
        <w:r>
          <w:t xml:space="preserve"> </w:t>
        </w:r>
      </w:ins>
      <w:ins w:id="8087" w:author="Ashwani Prabhakar" w:date="2019-07-18T21:09:00Z">
        <w:r w:rsidR="00E5423A">
          <w:t xml:space="preserve">output of the working of the TOMOFAST-x in the form of log file which can be referred for the visualization of </w:t>
        </w:r>
      </w:ins>
      <w:ins w:id="8088" w:author="Ashwani Prabhakar" w:date="2019-07-18T21:11:00Z">
        <w:r w:rsidR="00E5423A">
          <w:t>running</w:t>
        </w:r>
      </w:ins>
      <w:ins w:id="8089" w:author="Ashwani Prabhakar" w:date="2019-07-18T21:09:00Z">
        <w:r w:rsidR="00E5423A">
          <w:t xml:space="preserve"> </w:t>
        </w:r>
      </w:ins>
      <w:ins w:id="8090" w:author="Ashwani Prabhakar" w:date="2019-07-18T21:11:00Z">
        <w:r w:rsidR="00E5423A">
          <w:t>TOMOFAST-x</w:t>
        </w:r>
      </w:ins>
      <w:ins w:id="8091" w:author="Ashwani Prabhakar" w:date="2019-07-26T18:42:00Z">
        <w:r w:rsidR="007B5F94">
          <w:t xml:space="preserve"> as shown in </w:t>
        </w:r>
      </w:ins>
      <w:ins w:id="8092" w:author="Ashwani Prabhakar" w:date="2019-07-26T18:43:00Z">
        <w:r w:rsidR="007B5F94">
          <w:fldChar w:fldCharType="begin"/>
        </w:r>
        <w:r w:rsidR="007B5F94">
          <w:instrText xml:space="preserve"> REF _Ref15059015 \h </w:instrText>
        </w:r>
      </w:ins>
      <w:r w:rsidR="007B5F94">
        <w:instrText xml:space="preserve"> \* MERGEFORMAT </w:instrText>
      </w:r>
      <w:r w:rsidR="007B5F94">
        <w:fldChar w:fldCharType="separate"/>
      </w:r>
      <w:ins w:id="8093" w:author="Jeremie Giraud" w:date="2019-08-08T12:43:00Z">
        <w:r w:rsidR="007D2A24">
          <w:t xml:space="preserve">Figure </w:t>
        </w:r>
        <w:r w:rsidR="007D2A24">
          <w:rPr>
            <w:noProof/>
          </w:rPr>
          <w:t>35</w:t>
        </w:r>
      </w:ins>
      <w:ins w:id="8094" w:author="Ashwani Prabhakar" w:date="2019-07-26T18:43:00Z">
        <w:r w:rsidR="007B5F94">
          <w:fldChar w:fldCharType="end"/>
        </w:r>
      </w:ins>
      <w:ins w:id="8095" w:author="Ashwani Prabhakar" w:date="2019-07-18T21:11:00Z">
        <w:r w:rsidR="00E5423A">
          <w:t xml:space="preserve">. It will be stored in the file namely </w:t>
        </w:r>
        <w:r w:rsidR="00E5423A" w:rsidRPr="007B5F94">
          <w:rPr>
            <w:b/>
            <w:rPrChange w:id="8096" w:author="Ashwani Prabhakar" w:date="2019-07-26T18:43:00Z">
              <w:rPr>
                <w:rFonts w:cstheme="minorHAnsi"/>
              </w:rPr>
            </w:rPrChange>
          </w:rPr>
          <w:t>out.txt</w:t>
        </w:r>
      </w:ins>
      <w:ins w:id="8097" w:author="Ashwani Prabhakar" w:date="2019-07-18T21:12:00Z">
        <w:r w:rsidR="00E5423A">
          <w:rPr>
            <w:noProof/>
            <w:lang w:eastAsia="en-AU"/>
          </w:rPr>
          <w:t xml:space="preserve"> in the output folder</w:t>
        </w:r>
      </w:ins>
      <w:ins w:id="8098" w:author="Jeremie Giraud" w:date="2019-07-23T18:30:00Z">
        <w:r w:rsidR="009A0188">
          <w:rPr>
            <w:noProof/>
            <w:lang w:eastAsia="en-AU"/>
          </w:rPr>
          <w:t xml:space="preserve"> as specified in the command line example provided </w:t>
        </w:r>
        <w:r w:rsidR="008C7BEA">
          <w:rPr>
            <w:noProof/>
            <w:lang w:eastAsia="en-AU"/>
          </w:rPr>
          <w:t>above</w:t>
        </w:r>
      </w:ins>
      <w:ins w:id="8099" w:author="Ashwani Prabhakar" w:date="2019-07-18T21:12:00Z">
        <w:r w:rsidR="00E5423A">
          <w:rPr>
            <w:noProof/>
            <w:lang w:eastAsia="en-AU"/>
          </w:rPr>
          <w:t>. For more information regarding this file, please refer</w:t>
        </w:r>
      </w:ins>
      <w:ins w:id="8100" w:author="Ashwani Prabhakar" w:date="2019-07-18T21:13:00Z">
        <w:r w:rsidR="00E5423A">
          <w:rPr>
            <w:noProof/>
            <w:lang w:eastAsia="en-AU"/>
          </w:rPr>
          <w:t xml:space="preserve"> to ‘</w:t>
        </w:r>
      </w:ins>
      <w:ins w:id="8101" w:author="Ashwani Prabhakar" w:date="2019-07-26T18:42:00Z">
        <w:r w:rsidR="007B5F94">
          <w:rPr>
            <w:noProof/>
            <w:lang w:eastAsia="en-AU"/>
          </w:rPr>
          <w:fldChar w:fldCharType="begin"/>
        </w:r>
        <w:r w:rsidR="007B5F94">
          <w:rPr>
            <w:noProof/>
            <w:lang w:eastAsia="en-AU"/>
          </w:rPr>
          <w:instrText xml:space="preserve"> REF _Ref15058972 \h </w:instrText>
        </w:r>
      </w:ins>
      <w:r w:rsidR="007B5F94">
        <w:rPr>
          <w:noProof/>
          <w:lang w:eastAsia="en-AU"/>
        </w:rPr>
        <w:instrText xml:space="preserve"> \* MERGEFORMAT </w:instrText>
      </w:r>
      <w:r w:rsidR="007B5F94">
        <w:rPr>
          <w:noProof/>
          <w:lang w:eastAsia="en-AU"/>
        </w:rPr>
      </w:r>
      <w:r w:rsidR="007B5F94">
        <w:rPr>
          <w:noProof/>
          <w:lang w:eastAsia="en-AU"/>
        </w:rPr>
        <w:fldChar w:fldCharType="separate"/>
      </w:r>
      <w:ins w:id="8102" w:author="Jeremie Giraud" w:date="2019-08-08T12:43:00Z">
        <w:r w:rsidR="007D2A24">
          <w:t>Terminal output of TOMOFAST-x</w:t>
        </w:r>
      </w:ins>
      <w:ins w:id="8103" w:author="Ashwani Prabhakar" w:date="2019-07-26T18:42:00Z">
        <w:del w:id="8104" w:author="Jeremie Giraud" w:date="2019-08-08T12:43:00Z">
          <w:r w:rsidR="007B5F94" w:rsidDel="007D2A24">
            <w:delText>TERMINAL OUTPUT OF TOMOFAST-x</w:delText>
          </w:r>
        </w:del>
        <w:r w:rsidR="007B5F94">
          <w:rPr>
            <w:noProof/>
            <w:lang w:eastAsia="en-AU"/>
          </w:rPr>
          <w:fldChar w:fldCharType="end"/>
        </w:r>
      </w:ins>
      <w:ins w:id="8105" w:author="Ashwani Prabhakar" w:date="2019-07-18T21:13:00Z">
        <w:r w:rsidR="00E5423A">
          <w:rPr>
            <w:noProof/>
            <w:lang w:eastAsia="en-AU"/>
          </w:rPr>
          <w:t>’</w:t>
        </w:r>
      </w:ins>
      <w:ins w:id="8106" w:author="Ashwani Prabhakar" w:date="2019-07-26T18:42:00Z">
        <w:r w:rsidR="007B5F94">
          <w:rPr>
            <w:noProof/>
            <w:lang w:eastAsia="en-AU"/>
          </w:rPr>
          <w:t>.</w:t>
        </w:r>
      </w:ins>
    </w:p>
    <w:p w14:paraId="294A373F" w14:textId="77777777" w:rsidR="00570FB1" w:rsidRDefault="00570FB1">
      <w:pPr>
        <w:rPr>
          <w:rFonts w:cstheme="minorHAnsi"/>
        </w:rPr>
        <w:pPrChange w:id="8107" w:author="Jeremie Giraud" w:date="2019-07-19T17:43:00Z">
          <w:pPr>
            <w:pStyle w:val="ListParagraph"/>
            <w:numPr>
              <w:numId w:val="3"/>
            </w:numPr>
            <w:tabs>
              <w:tab w:val="num" w:pos="720"/>
            </w:tabs>
            <w:ind w:hanging="360"/>
          </w:pPr>
        </w:pPrChange>
      </w:pPr>
    </w:p>
    <w:p w14:paraId="59927AAC" w14:textId="77777777" w:rsidR="007B5F94" w:rsidRDefault="00570FB1" w:rsidP="000D0B93">
      <w:pPr>
        <w:jc w:val="center"/>
        <w:rPr>
          <w:ins w:id="8108" w:author="Ashwani Prabhakar" w:date="2019-07-26T18:43:00Z"/>
        </w:rPr>
      </w:pPr>
      <w:moveToRangeStart w:id="8109" w:author="Jeremie Giraud" w:date="2019-07-19T17:43:00Z" w:name="move14450611"/>
      <w:moveTo w:id="8110" w:author="Jeremie Giraud" w:date="2019-07-19T17:43:00Z">
        <w:r>
          <w:rPr>
            <w:noProof/>
            <w:lang w:eastAsia="en-AU"/>
          </w:rPr>
          <w:drawing>
            <wp:inline distT="0" distB="0" distL="0" distR="0" wp14:anchorId="24D191CC" wp14:editId="16D2F97B">
              <wp:extent cx="4522692" cy="289119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5104" cy="2892738"/>
                      </a:xfrm>
                      <a:prstGeom prst="rect">
                        <a:avLst/>
                      </a:prstGeom>
                    </pic:spPr>
                  </pic:pic>
                </a:graphicData>
              </a:graphic>
            </wp:inline>
          </w:drawing>
        </w:r>
      </w:moveTo>
      <w:moveToRangeEnd w:id="8109"/>
    </w:p>
    <w:p w14:paraId="157428FF" w14:textId="336F5C6E" w:rsidR="00570FB1" w:rsidRDefault="007B5F94">
      <w:pPr>
        <w:pStyle w:val="Caption"/>
        <w:jc w:val="center"/>
        <w:rPr>
          <w:ins w:id="8111" w:author="Jeremie Giraud" w:date="2019-07-19T17:43:00Z"/>
          <w:rFonts w:cstheme="minorHAnsi"/>
        </w:rPr>
        <w:pPrChange w:id="8112" w:author="Ashwani Prabhakar" w:date="2019-07-26T18:43:00Z">
          <w:pPr>
            <w:pStyle w:val="ListParagraph"/>
            <w:numPr>
              <w:numId w:val="3"/>
            </w:numPr>
            <w:tabs>
              <w:tab w:val="num" w:pos="720"/>
            </w:tabs>
            <w:ind w:hanging="360"/>
          </w:pPr>
        </w:pPrChange>
      </w:pPr>
      <w:bookmarkStart w:id="8113" w:name="_Toc15299725"/>
      <w:bookmarkStart w:id="8114" w:name="_Ref15059015"/>
      <w:bookmarkStart w:id="8115" w:name="_Toc15328561"/>
      <w:bookmarkStart w:id="8116" w:name="_Toc15369148"/>
      <w:ins w:id="8117" w:author="Ashwani Prabhakar" w:date="2019-07-26T18:43:00Z">
        <w:r>
          <w:t xml:space="preserve">Figure </w:t>
        </w:r>
        <w:r>
          <w:fldChar w:fldCharType="begin"/>
        </w:r>
        <w:r>
          <w:instrText xml:space="preserve"> SEQ Figure \* ARABIC </w:instrText>
        </w:r>
      </w:ins>
      <w:r>
        <w:fldChar w:fldCharType="separate"/>
      </w:r>
      <w:ins w:id="8118" w:author="Jeremie Giraud" w:date="2019-08-08T12:43:00Z">
        <w:r w:rsidR="007D2A24">
          <w:rPr>
            <w:noProof/>
          </w:rPr>
          <w:t>35</w:t>
        </w:r>
      </w:ins>
      <w:bookmarkEnd w:id="8113"/>
      <w:ins w:id="8119" w:author="Ashwani Prabhakar" w:date="2019-07-26T18:43:00Z">
        <w:r>
          <w:fldChar w:fldCharType="end"/>
        </w:r>
      </w:ins>
      <w:bookmarkEnd w:id="8114"/>
      <w:ins w:id="8120" w:author="Ashwani Prabhakar" w:date="2019-07-29T18:10:00Z">
        <w:r w:rsidR="008A3423">
          <w:t xml:space="preserve"> Snapshot of command screen output</w:t>
        </w:r>
      </w:ins>
      <w:bookmarkEnd w:id="8115"/>
      <w:bookmarkEnd w:id="8116"/>
    </w:p>
    <w:p w14:paraId="125DDBA1" w14:textId="0A4BB53A" w:rsidR="00523DB3" w:rsidRPr="00E5423A" w:rsidRDefault="00523DB3">
      <w:pPr>
        <w:rPr>
          <w:ins w:id="8121" w:author="Ashwani Prabhakar" w:date="2019-07-18T21:14:00Z"/>
          <w:rFonts w:cstheme="minorHAnsi"/>
          <w:rPrChange w:id="8122" w:author="Ashwani Prabhakar" w:date="2019-07-18T21:14:00Z">
            <w:rPr>
              <w:ins w:id="8123" w:author="Ashwani Prabhakar" w:date="2019-07-18T21:14:00Z"/>
              <w:noProof/>
              <w:lang w:eastAsia="en-AU"/>
            </w:rPr>
          </w:rPrChange>
        </w:rPr>
        <w:pPrChange w:id="8124" w:author="Ashwani Prabhakar" w:date="2019-07-18T20:55:00Z">
          <w:pPr>
            <w:pStyle w:val="ListParagraph"/>
            <w:numPr>
              <w:numId w:val="3"/>
            </w:numPr>
            <w:tabs>
              <w:tab w:val="num" w:pos="720"/>
            </w:tabs>
            <w:ind w:hanging="360"/>
          </w:pPr>
        </w:pPrChange>
      </w:pPr>
      <w:moveFromRangeStart w:id="8125" w:author="Jeremie Giraud" w:date="2019-07-19T17:43:00Z" w:name="move14450611"/>
      <w:moveFrom w:id="8126" w:author="Jeremie Giraud" w:date="2019-07-19T17:43:00Z">
        <w:ins w:id="8127" w:author="Ashwani Prabhakar" w:date="2019-07-18T20:58:00Z">
          <w:r>
            <w:rPr>
              <w:noProof/>
              <w:lang w:eastAsia="en-AU"/>
            </w:rPr>
            <w:drawing>
              <wp:inline distT="0" distB="0" distL="0" distR="0" wp14:anchorId="387AE5BD" wp14:editId="53605FCB">
                <wp:extent cx="4522692" cy="289119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5104" cy="2892738"/>
                        </a:xfrm>
                        <a:prstGeom prst="rect">
                          <a:avLst/>
                        </a:prstGeom>
                      </pic:spPr>
                    </pic:pic>
                  </a:graphicData>
                </a:graphic>
              </wp:inline>
            </w:drawing>
          </w:r>
        </w:ins>
      </w:moveFrom>
      <w:moveFromRangeEnd w:id="8125"/>
    </w:p>
    <w:p w14:paraId="33C39415" w14:textId="77777777" w:rsidR="00E5423A" w:rsidRPr="00E645A5" w:rsidRDefault="00E5423A">
      <w:pPr>
        <w:rPr>
          <w:ins w:id="8128" w:author="Ashwani Prabhakar" w:date="2019-07-18T20:55:00Z"/>
          <w:rFonts w:cstheme="minorHAnsi"/>
        </w:rPr>
        <w:pPrChange w:id="8129" w:author="Ashwani Prabhakar" w:date="2019-07-18T21:14:00Z">
          <w:pPr>
            <w:pStyle w:val="ListParagraph"/>
            <w:numPr>
              <w:numId w:val="3"/>
            </w:numPr>
            <w:tabs>
              <w:tab w:val="num" w:pos="720"/>
            </w:tabs>
            <w:ind w:hanging="360"/>
          </w:pPr>
        </w:pPrChange>
      </w:pPr>
    </w:p>
    <w:p w14:paraId="0D268D88" w14:textId="5A4E84E6" w:rsidR="000E01B7" w:rsidRPr="000E01B7" w:rsidRDefault="00CA7577">
      <w:pPr>
        <w:pStyle w:val="Heading2"/>
        <w:rPr>
          <w:ins w:id="8130" w:author="Ashwani Prabhakar" w:date="2019-07-26T19:06:00Z"/>
        </w:rPr>
        <w:pPrChange w:id="8131" w:author="Ashwani Prabhakar" w:date="2019-07-26T19:22:00Z">
          <w:pPr/>
        </w:pPrChange>
      </w:pPr>
      <w:bookmarkStart w:id="8132" w:name="_Toc15055968"/>
      <w:bookmarkStart w:id="8133" w:name="_Ref15058972"/>
      <w:bookmarkStart w:id="8134" w:name="_Toc15299784"/>
      <w:bookmarkStart w:id="8135" w:name="_Toc15328620"/>
      <w:bookmarkStart w:id="8136" w:name="_Toc16161052"/>
      <w:ins w:id="8137" w:author="Ashwani Prabhakar" w:date="2019-07-18T20:55:00Z">
        <w:r>
          <w:lastRenderedPageBreak/>
          <w:t>T</w:t>
        </w:r>
      </w:ins>
      <w:ins w:id="8138" w:author="Ashwani Prabhakar" w:date="2019-07-26T20:32:00Z">
        <w:r>
          <w:t>erminal output of</w:t>
        </w:r>
      </w:ins>
      <w:ins w:id="8139" w:author="Ashwani Prabhakar" w:date="2019-07-18T20:55:00Z">
        <w:r w:rsidR="00523DB3">
          <w:t xml:space="preserve"> TOMOFAST-x</w:t>
        </w:r>
      </w:ins>
      <w:bookmarkEnd w:id="8132"/>
      <w:bookmarkEnd w:id="8133"/>
      <w:bookmarkEnd w:id="8134"/>
      <w:bookmarkEnd w:id="8135"/>
      <w:bookmarkEnd w:id="8136"/>
    </w:p>
    <w:p w14:paraId="20849A51" w14:textId="77777777" w:rsidR="000E01B7" w:rsidRDefault="000E01B7" w:rsidP="00481908">
      <w:pPr>
        <w:rPr>
          <w:ins w:id="8140" w:author="Ashwani Prabhakar" w:date="2019-07-26T19:22:00Z"/>
        </w:rPr>
      </w:pPr>
    </w:p>
    <w:p w14:paraId="44421778" w14:textId="0742E5B2" w:rsidR="001D09C5" w:rsidRPr="000E01B7" w:rsidDel="001D09C5" w:rsidRDefault="001D09C5">
      <w:pPr>
        <w:pStyle w:val="ListParagraph"/>
        <w:numPr>
          <w:ilvl w:val="0"/>
          <w:numId w:val="154"/>
        </w:numPr>
        <w:rPr>
          <w:del w:id="8141" w:author="Ashwani Prabhakar" w:date="2019-07-18T20:52:00Z"/>
          <w:rFonts w:cstheme="minorHAnsi"/>
        </w:rPr>
        <w:pPrChange w:id="8142" w:author="Ashwani Prabhakar" w:date="2019-07-26T19:22:00Z">
          <w:pPr>
            <w:pStyle w:val="ListParagraph"/>
            <w:numPr>
              <w:numId w:val="3"/>
            </w:numPr>
            <w:tabs>
              <w:tab w:val="num" w:pos="720"/>
            </w:tabs>
            <w:ind w:hanging="360"/>
          </w:pPr>
        </w:pPrChange>
      </w:pPr>
      <w:ins w:id="8143" w:author="Ashwani Prabhakar" w:date="2019-07-18T20:47:00Z">
        <w:r>
          <w:t>After running the input command line,</w:t>
        </w:r>
        <w:del w:id="8144" w:author="Jeremie Giraud" w:date="2019-07-29T21:26:00Z">
          <w:r>
            <w:delText xml:space="preserve"> </w:delText>
          </w:r>
        </w:del>
      </w:ins>
      <w:del w:id="8145" w:author="Jeremie Giraud" w:date="2019-07-29T21:26:00Z">
        <w:r w:rsidR="00B61C0A">
          <w:delText>User</w:delText>
        </w:r>
      </w:del>
      <w:ins w:id="8146" w:author="Ashwani Prabhakar" w:date="2019-07-18T20:47:00Z">
        <w:del w:id="8147" w:author="Jeremie Giraud" w:date="2019-08-08T12:25:00Z">
          <w:r w:rsidDel="009A5B53">
            <w:delText xml:space="preserve"> </w:delText>
          </w:r>
        </w:del>
      </w:ins>
      <w:ins w:id="8148" w:author="Jeremie Giraud" w:date="2019-08-08T12:25:00Z">
        <w:r w:rsidR="009A5B53">
          <w:t xml:space="preserve">User </w:t>
        </w:r>
      </w:ins>
      <w:ins w:id="8149" w:author="Ashwani Prabhakar" w:date="2019-07-18T20:47:00Z">
        <w:r>
          <w:t>receives a text file as out.txt in the directory folder. This out.txt is the command log file which can be referred while debugging the inversion procedure. While running inversions, if TOMOFAST-x stops in between, then this out.txt which is a terminal output file can be referred to find the errors</w:t>
        </w:r>
      </w:ins>
      <w:ins w:id="8150" w:author="Jeremie Giraud" w:date="2019-07-19T17:44:00Z">
        <w:r w:rsidR="004F3749">
          <w:t xml:space="preserve"> and to monitor</w:t>
        </w:r>
        <w:del w:id="8151" w:author="Ashwani Prabhakar" w:date="2019-07-19T19:37:00Z">
          <w:r w:rsidR="004F3749" w:rsidDel="00244733">
            <w:delText>e</w:delText>
          </w:r>
        </w:del>
        <w:r w:rsidR="004F3749">
          <w:t xml:space="preserve"> the inversion while it is running</w:t>
        </w:r>
      </w:ins>
      <w:ins w:id="8152" w:author="Ashwani Prabhakar" w:date="2019-07-18T20:47:00Z">
        <w:r>
          <w:t xml:space="preserve">. </w:t>
        </w:r>
      </w:ins>
      <w:ins w:id="8153" w:author="Ashwani Prabhakar" w:date="2019-07-18T20:54:00Z">
        <w:r w:rsidR="00C7315A">
          <w:t xml:space="preserve">This file is also referred as command screen output. </w:t>
        </w:r>
      </w:ins>
      <w:ins w:id="8154" w:author="Ashwani Prabhakar" w:date="2019-07-18T20:47:00Z">
        <w:r>
          <w:t xml:space="preserve">Example of terminal output is shown below in the </w:t>
        </w:r>
      </w:ins>
      <w:ins w:id="8155" w:author="Ashwani Prabhakar" w:date="2019-07-18T20:52:00Z">
        <w:r>
          <w:t xml:space="preserve">respective </w:t>
        </w:r>
      </w:ins>
      <w:ins w:id="8156" w:author="Ashwani Prabhakar" w:date="2019-07-18T20:47:00Z">
        <w:r>
          <w:t>figure</w:t>
        </w:r>
      </w:ins>
      <w:ins w:id="8157" w:author="Ashwani Prabhakar" w:date="2019-07-18T20:51:00Z">
        <w:r>
          <w:t>s</w:t>
        </w:r>
      </w:ins>
      <w:ins w:id="8158" w:author="Ashwani Prabhakar" w:date="2019-07-18T20:52:00Z">
        <w:r>
          <w:t xml:space="preserve"> in this section</w:t>
        </w:r>
      </w:ins>
      <w:ins w:id="8159" w:author="Ashwani Prabhakar" w:date="2019-07-26T18:43:00Z">
        <w:r w:rsidR="007B5F94">
          <w:t>.</w:t>
        </w:r>
      </w:ins>
    </w:p>
    <w:p w14:paraId="417E0D15" w14:textId="77777777" w:rsidR="005C40D3" w:rsidRPr="00C61BA6" w:rsidDel="001D09C5" w:rsidRDefault="005C40D3">
      <w:pPr>
        <w:pStyle w:val="ListParagraph"/>
        <w:rPr>
          <w:del w:id="8160" w:author="Ashwani Prabhakar" w:date="2019-07-18T20:52:00Z"/>
          <w:rFonts w:cstheme="minorHAnsi"/>
        </w:rPr>
        <w:pPrChange w:id="8161" w:author="Ashwani Prabhakar" w:date="2019-07-26T19:22:00Z">
          <w:pPr/>
        </w:pPrChange>
      </w:pPr>
    </w:p>
    <w:p w14:paraId="3E315407" w14:textId="77777777" w:rsidR="005C40D3" w:rsidDel="001D09C5" w:rsidRDefault="005C40D3">
      <w:pPr>
        <w:pStyle w:val="ListParagraph"/>
        <w:rPr>
          <w:del w:id="8162" w:author="Ashwani Prabhakar" w:date="2019-07-18T20:52:00Z"/>
        </w:rPr>
        <w:pPrChange w:id="8163" w:author="Ashwani Prabhakar" w:date="2019-07-26T19:22:00Z">
          <w:pPr/>
        </w:pPrChange>
      </w:pPr>
    </w:p>
    <w:p w14:paraId="3C915AE1" w14:textId="5CB59C12" w:rsidR="00237334" w:rsidRPr="003D6535" w:rsidRDefault="00237334">
      <w:pPr>
        <w:pStyle w:val="ListParagraph"/>
        <w:pPrChange w:id="8164" w:author="Ashwani Prabhakar" w:date="2019-07-26T19:22:00Z">
          <w:pPr/>
        </w:pPrChange>
      </w:pPr>
      <w:del w:id="8165" w:author="Ashwani Prabhakar" w:date="2019-07-18T20:52:00Z">
        <w:r w:rsidRPr="003D6535" w:rsidDel="001D09C5">
          <w:delText>COMMAND LINE OUTPUT/ LOGFILE</w:delText>
        </w:r>
      </w:del>
    </w:p>
    <w:p w14:paraId="537342B4" w14:textId="59F09639" w:rsidR="00237334" w:rsidRPr="003D6535" w:rsidRDefault="00237334" w:rsidP="00237334">
      <w:pPr>
        <w:rPr>
          <w:rFonts w:cstheme="minorHAnsi"/>
        </w:rPr>
      </w:pPr>
    </w:p>
    <w:p w14:paraId="799C17AC" w14:textId="77777777" w:rsidR="007B5F94" w:rsidRDefault="00237334">
      <w:pPr>
        <w:jc w:val="center"/>
        <w:rPr>
          <w:ins w:id="8166" w:author="Ashwani Prabhakar" w:date="2019-07-26T18:44:00Z"/>
        </w:rPr>
        <w:pPrChange w:id="8167" w:author="Ashwani Prabhakar" w:date="2019-07-29T18:30:00Z">
          <w:pPr/>
        </w:pPrChange>
      </w:pPr>
      <w:r w:rsidRPr="003D6535">
        <w:rPr>
          <w:noProof/>
          <w:lang w:eastAsia="en-AU"/>
        </w:rPr>
        <w:drawing>
          <wp:inline distT="0" distB="0" distL="0" distR="0" wp14:anchorId="0D5712DB" wp14:editId="3FC42314">
            <wp:extent cx="5731510" cy="3289336"/>
            <wp:effectExtent l="0" t="0" r="2540" b="6350"/>
            <wp:docPr id="17" name="Picture 17" descr="C:\TOMOFASTx\documentation\output log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OMOFASTx\documentation\output log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89336"/>
                    </a:xfrm>
                    <a:prstGeom prst="rect">
                      <a:avLst/>
                    </a:prstGeom>
                    <a:noFill/>
                    <a:ln>
                      <a:noFill/>
                    </a:ln>
                  </pic:spPr>
                </pic:pic>
              </a:graphicData>
            </a:graphic>
          </wp:inline>
        </w:drawing>
      </w:r>
    </w:p>
    <w:p w14:paraId="7DBFFA25" w14:textId="201000A8" w:rsidR="00237334" w:rsidRDefault="007B5F94">
      <w:pPr>
        <w:pStyle w:val="Caption"/>
        <w:jc w:val="center"/>
        <w:rPr>
          <w:ins w:id="8168" w:author="Ashwani Prabhakar" w:date="2019-07-18T20:53:00Z"/>
          <w:rFonts w:cstheme="minorHAnsi"/>
        </w:rPr>
        <w:pPrChange w:id="8169" w:author="Ashwani Prabhakar" w:date="2019-07-26T18:44:00Z">
          <w:pPr/>
        </w:pPrChange>
      </w:pPr>
      <w:bookmarkStart w:id="8170" w:name="_Toc15299726"/>
      <w:bookmarkStart w:id="8171" w:name="_Toc15328562"/>
      <w:bookmarkStart w:id="8172" w:name="_Toc15369149"/>
      <w:ins w:id="8173" w:author="Ashwani Prabhakar" w:date="2019-07-26T18:44:00Z">
        <w:r>
          <w:t xml:space="preserve">Figure </w:t>
        </w:r>
        <w:r>
          <w:fldChar w:fldCharType="begin"/>
        </w:r>
        <w:r>
          <w:instrText xml:space="preserve"> SEQ Figure \* ARABIC </w:instrText>
        </w:r>
      </w:ins>
      <w:r>
        <w:fldChar w:fldCharType="separate"/>
      </w:r>
      <w:ins w:id="8174" w:author="Jeremie Giraud" w:date="2019-08-08T12:43:00Z">
        <w:r w:rsidR="007D2A24">
          <w:rPr>
            <w:noProof/>
          </w:rPr>
          <w:t>36</w:t>
        </w:r>
      </w:ins>
      <w:bookmarkEnd w:id="8170"/>
      <w:ins w:id="8175" w:author="Ashwani Prabhakar" w:date="2019-07-26T18:44:00Z">
        <w:r>
          <w:fldChar w:fldCharType="end"/>
        </w:r>
      </w:ins>
      <w:ins w:id="8176" w:author="Ashwani Prabhakar" w:date="2019-07-29T18:10:00Z">
        <w:r w:rsidR="00D84F93">
          <w:t xml:space="preserve"> Terminal output </w:t>
        </w:r>
      </w:ins>
      <w:ins w:id="8177" w:author="Ashwani Prabhakar" w:date="2019-07-29T18:11:00Z">
        <w:r w:rsidR="00065FD5">
          <w:t>– reading the parameter file</w:t>
        </w:r>
      </w:ins>
      <w:bookmarkEnd w:id="8171"/>
      <w:bookmarkEnd w:id="8172"/>
    </w:p>
    <w:p w14:paraId="5E1A9FCC" w14:textId="1468F2C4" w:rsidR="00C7315A" w:rsidRPr="003D6535" w:rsidRDefault="00C7315A" w:rsidP="00237334">
      <w:pPr>
        <w:rPr>
          <w:rFonts w:cstheme="minorHAnsi"/>
        </w:rPr>
      </w:pPr>
      <w:ins w:id="8178" w:author="Ashwani Prabhakar" w:date="2019-07-18T20:53:00Z">
        <w:r>
          <w:rPr>
            <w:rFonts w:cstheme="minorHAnsi"/>
          </w:rPr>
          <w:tab/>
        </w:r>
        <w:r>
          <w:rPr>
            <w:rFonts w:cstheme="minorHAnsi"/>
          </w:rPr>
          <w:tab/>
        </w:r>
        <w:r>
          <w:rPr>
            <w:rFonts w:cstheme="minorHAnsi"/>
          </w:rPr>
          <w:tab/>
        </w:r>
      </w:ins>
    </w:p>
    <w:p w14:paraId="5E2F4D69" w14:textId="77777777" w:rsidR="007B5F94" w:rsidRDefault="008C40E6" w:rsidP="000D0B93">
      <w:pPr>
        <w:jc w:val="center"/>
        <w:rPr>
          <w:ins w:id="8179" w:author="Ashwani Prabhakar" w:date="2019-07-26T18:44:00Z"/>
        </w:rPr>
      </w:pPr>
      <w:r w:rsidRPr="003D6535">
        <w:rPr>
          <w:noProof/>
          <w:lang w:eastAsia="en-AU"/>
        </w:rPr>
        <w:lastRenderedPageBreak/>
        <w:drawing>
          <wp:inline distT="0" distB="0" distL="0" distR="0" wp14:anchorId="3715A541" wp14:editId="4377A97F">
            <wp:extent cx="5731510" cy="3274435"/>
            <wp:effectExtent l="0" t="0" r="2540" b="2540"/>
            <wp:docPr id="19" name="Picture 19" descr="C:\TOMOFASTx\documentation\output log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OMOFASTx\documentation\output log fil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74435"/>
                    </a:xfrm>
                    <a:prstGeom prst="rect">
                      <a:avLst/>
                    </a:prstGeom>
                    <a:noFill/>
                    <a:ln>
                      <a:noFill/>
                    </a:ln>
                  </pic:spPr>
                </pic:pic>
              </a:graphicData>
            </a:graphic>
          </wp:inline>
        </w:drawing>
      </w:r>
    </w:p>
    <w:p w14:paraId="694DB63C" w14:textId="079992D9" w:rsidR="00DA7058" w:rsidRPr="003D6535" w:rsidRDefault="007B5F94">
      <w:pPr>
        <w:pStyle w:val="Caption"/>
        <w:jc w:val="center"/>
        <w:pPrChange w:id="8180" w:author="Ashwani Prabhakar" w:date="2019-07-26T18:44:00Z">
          <w:pPr/>
        </w:pPrChange>
      </w:pPr>
      <w:bookmarkStart w:id="8181" w:name="_Toc15299727"/>
      <w:bookmarkStart w:id="8182" w:name="_Toc15328563"/>
      <w:bookmarkStart w:id="8183" w:name="_Toc15369150"/>
      <w:ins w:id="8184" w:author="Ashwani Prabhakar" w:date="2019-07-26T18:44:00Z">
        <w:r>
          <w:t xml:space="preserve">Figure </w:t>
        </w:r>
        <w:r>
          <w:fldChar w:fldCharType="begin"/>
        </w:r>
        <w:r>
          <w:instrText xml:space="preserve"> SEQ Figure \* ARABIC </w:instrText>
        </w:r>
      </w:ins>
      <w:r>
        <w:fldChar w:fldCharType="separate"/>
      </w:r>
      <w:ins w:id="8185" w:author="Jeremie Giraud" w:date="2019-08-08T12:43:00Z">
        <w:r w:rsidR="007D2A24">
          <w:rPr>
            <w:noProof/>
          </w:rPr>
          <w:t>37</w:t>
        </w:r>
      </w:ins>
      <w:bookmarkEnd w:id="8181"/>
      <w:ins w:id="8186" w:author="Ashwani Prabhakar" w:date="2019-07-26T18:44:00Z">
        <w:r>
          <w:fldChar w:fldCharType="end"/>
        </w:r>
      </w:ins>
      <w:ins w:id="8187" w:author="Ashwani Prabhakar" w:date="2019-07-29T18:11:00Z">
        <w:r w:rsidR="0057381C" w:rsidRPr="0057381C">
          <w:t xml:space="preserve"> </w:t>
        </w:r>
        <w:r w:rsidR="0057381C">
          <w:t>Terminal output – reading the parameter file</w:t>
        </w:r>
      </w:ins>
      <w:bookmarkEnd w:id="8182"/>
      <w:bookmarkEnd w:id="8183"/>
    </w:p>
    <w:p w14:paraId="05437707" w14:textId="32FDAB39" w:rsidR="008C40E6" w:rsidRPr="003D6535" w:rsidRDefault="008C40E6" w:rsidP="00237334">
      <w:pPr>
        <w:rPr>
          <w:rFonts w:cstheme="minorHAnsi"/>
        </w:rPr>
      </w:pPr>
    </w:p>
    <w:p w14:paraId="489E6593" w14:textId="4A917890" w:rsidR="008C40E6" w:rsidRPr="003D6535" w:rsidRDefault="00C7315A" w:rsidP="00237334">
      <w:pPr>
        <w:rPr>
          <w:rFonts w:cstheme="minorHAnsi"/>
        </w:rPr>
      </w:pPr>
      <w:ins w:id="8188" w:author="Ashwani Prabhakar" w:date="2019-07-18T20:53:00Z">
        <w:r>
          <w:rPr>
            <w:rFonts w:cstheme="minorHAnsi"/>
          </w:rPr>
          <w:tab/>
        </w:r>
        <w:r>
          <w:rPr>
            <w:rFonts w:cstheme="minorHAnsi"/>
          </w:rPr>
          <w:tab/>
        </w:r>
      </w:ins>
    </w:p>
    <w:p w14:paraId="6A67F480" w14:textId="74151989" w:rsidR="008C40E6" w:rsidRPr="003D6535" w:rsidRDefault="008C40E6" w:rsidP="00237334">
      <w:pPr>
        <w:rPr>
          <w:rFonts w:cstheme="minorHAnsi"/>
        </w:rPr>
      </w:pPr>
    </w:p>
    <w:p w14:paraId="6881A06B" w14:textId="6B52DF19" w:rsidR="008C40E6" w:rsidRPr="003D6535" w:rsidRDefault="008C40E6" w:rsidP="00237334">
      <w:pPr>
        <w:rPr>
          <w:rFonts w:cstheme="minorHAnsi"/>
        </w:rPr>
      </w:pPr>
    </w:p>
    <w:p w14:paraId="6545A4FC" w14:textId="7A5370E8" w:rsidR="008C40E6" w:rsidRPr="003D6535" w:rsidRDefault="008C40E6" w:rsidP="00237334">
      <w:pPr>
        <w:rPr>
          <w:rFonts w:cstheme="minorHAnsi"/>
        </w:rPr>
      </w:pPr>
    </w:p>
    <w:p w14:paraId="7B2F29CC" w14:textId="77777777" w:rsidR="007B5F94" w:rsidRDefault="008C40E6" w:rsidP="000D0B93">
      <w:pPr>
        <w:jc w:val="center"/>
        <w:rPr>
          <w:ins w:id="8189" w:author="Ashwani Prabhakar" w:date="2019-07-26T18:44:00Z"/>
        </w:rPr>
      </w:pPr>
      <w:commentRangeStart w:id="8190"/>
      <w:r w:rsidRPr="003D6535">
        <w:rPr>
          <w:noProof/>
          <w:lang w:eastAsia="en-AU"/>
        </w:rPr>
        <w:lastRenderedPageBreak/>
        <w:drawing>
          <wp:inline distT="0" distB="0" distL="0" distR="0" wp14:anchorId="3AADA8D5" wp14:editId="23A9DC7F">
            <wp:extent cx="5731510" cy="3693982"/>
            <wp:effectExtent l="0" t="0" r="2540" b="1905"/>
            <wp:docPr id="20" name="Picture 20" descr="C:\TOMOFASTx\documentation\output 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OMOFASTx\documentation\output log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693982"/>
                    </a:xfrm>
                    <a:prstGeom prst="rect">
                      <a:avLst/>
                    </a:prstGeom>
                    <a:noFill/>
                    <a:ln>
                      <a:noFill/>
                    </a:ln>
                  </pic:spPr>
                </pic:pic>
              </a:graphicData>
            </a:graphic>
          </wp:inline>
        </w:drawing>
      </w:r>
      <w:commentRangeEnd w:id="8190"/>
    </w:p>
    <w:p w14:paraId="5B636687" w14:textId="2658BA42" w:rsidR="007B5F94" w:rsidRDefault="007B5F94">
      <w:pPr>
        <w:pStyle w:val="Caption"/>
        <w:jc w:val="center"/>
        <w:rPr>
          <w:ins w:id="8191" w:author="Ashwani Prabhakar" w:date="2019-07-26T18:44:00Z"/>
        </w:rPr>
        <w:pPrChange w:id="8192" w:author="Ashwani Prabhakar" w:date="2019-07-26T18:44:00Z">
          <w:pPr>
            <w:pStyle w:val="Caption"/>
          </w:pPr>
        </w:pPrChange>
      </w:pPr>
      <w:bookmarkStart w:id="8193" w:name="_Toc15299728"/>
      <w:bookmarkStart w:id="8194" w:name="_Toc15328564"/>
      <w:bookmarkStart w:id="8195" w:name="_Toc15369151"/>
      <w:ins w:id="8196" w:author="Ashwani Prabhakar" w:date="2019-07-26T18:44:00Z">
        <w:r>
          <w:t xml:space="preserve">Figure </w:t>
        </w:r>
        <w:r>
          <w:fldChar w:fldCharType="begin"/>
        </w:r>
        <w:r>
          <w:instrText xml:space="preserve"> SEQ Figure \* ARABIC </w:instrText>
        </w:r>
      </w:ins>
      <w:r>
        <w:fldChar w:fldCharType="separate"/>
      </w:r>
      <w:ins w:id="8197" w:author="Jeremie Giraud" w:date="2019-08-08T12:43:00Z">
        <w:r w:rsidR="007D2A24">
          <w:rPr>
            <w:noProof/>
          </w:rPr>
          <w:t>38</w:t>
        </w:r>
      </w:ins>
      <w:bookmarkEnd w:id="8193"/>
      <w:ins w:id="8198" w:author="Ashwani Prabhakar" w:date="2019-07-26T18:44:00Z">
        <w:r>
          <w:fldChar w:fldCharType="end"/>
        </w:r>
      </w:ins>
      <w:ins w:id="8199" w:author="Ashwani Prabhakar" w:date="2019-07-29T18:12:00Z">
        <w:r w:rsidR="0057381C" w:rsidRPr="0057381C">
          <w:t xml:space="preserve"> </w:t>
        </w:r>
        <w:r w:rsidR="0057381C">
          <w:t>Terminal output – reading the parameter file</w:t>
        </w:r>
      </w:ins>
      <w:bookmarkEnd w:id="8194"/>
      <w:bookmarkEnd w:id="8195"/>
    </w:p>
    <w:p w14:paraId="6E1F73BB" w14:textId="5D3CA913" w:rsidR="008C40E6" w:rsidRPr="003D6535" w:rsidRDefault="006E72E1">
      <w:pPr>
        <w:jc w:val="center"/>
        <w:pPrChange w:id="8200" w:author="Ashwani Prabhakar" w:date="2019-07-26T18:44:00Z">
          <w:pPr/>
        </w:pPrChange>
      </w:pPr>
      <w:r>
        <w:rPr>
          <w:rStyle w:val="CommentReference"/>
        </w:rPr>
        <w:commentReference w:id="8190"/>
      </w:r>
    </w:p>
    <w:p w14:paraId="48AB5C92" w14:textId="53ADBCD7" w:rsidR="008C40E6" w:rsidRPr="003D6535" w:rsidRDefault="00C7315A" w:rsidP="00237334">
      <w:pPr>
        <w:rPr>
          <w:rFonts w:cstheme="minorHAnsi"/>
        </w:rPr>
      </w:pPr>
      <w:ins w:id="8201" w:author="Ashwani Prabhakar" w:date="2019-07-18T20:53:00Z">
        <w:r>
          <w:rPr>
            <w:rFonts w:cstheme="minorHAnsi"/>
          </w:rPr>
          <w:tab/>
        </w:r>
      </w:ins>
    </w:p>
    <w:p w14:paraId="6E363C5E" w14:textId="77777777" w:rsidR="007B5F94" w:rsidRDefault="008C40E6" w:rsidP="000D0B93">
      <w:pPr>
        <w:jc w:val="center"/>
        <w:rPr>
          <w:ins w:id="8202" w:author="Ashwani Prabhakar" w:date="2019-07-26T18:44:00Z"/>
        </w:rPr>
      </w:pPr>
      <w:r w:rsidRPr="003D6535">
        <w:rPr>
          <w:noProof/>
          <w:lang w:eastAsia="en-AU"/>
        </w:rPr>
        <w:drawing>
          <wp:inline distT="0" distB="0" distL="0" distR="0" wp14:anchorId="4EB4B8E8" wp14:editId="1D76B207">
            <wp:extent cx="5731510" cy="982498"/>
            <wp:effectExtent l="0" t="0" r="2540" b="8255"/>
            <wp:docPr id="21" name="Picture 21" descr="C:\TOMOFASTx\documentation\output lo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OMOFASTx\documentation\output log 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982498"/>
                    </a:xfrm>
                    <a:prstGeom prst="rect">
                      <a:avLst/>
                    </a:prstGeom>
                    <a:noFill/>
                    <a:ln>
                      <a:noFill/>
                    </a:ln>
                  </pic:spPr>
                </pic:pic>
              </a:graphicData>
            </a:graphic>
          </wp:inline>
        </w:drawing>
      </w:r>
    </w:p>
    <w:p w14:paraId="62389586" w14:textId="7F46BBB6" w:rsidR="008C40E6" w:rsidRPr="003D6535" w:rsidRDefault="007B5F94">
      <w:pPr>
        <w:pStyle w:val="Caption"/>
        <w:jc w:val="center"/>
        <w:pPrChange w:id="8203" w:author="Ashwani Prabhakar" w:date="2019-07-26T18:44:00Z">
          <w:pPr/>
        </w:pPrChange>
      </w:pPr>
      <w:bookmarkStart w:id="8204" w:name="_Toc15299729"/>
      <w:bookmarkStart w:id="8205" w:name="_Toc15328565"/>
      <w:bookmarkStart w:id="8206" w:name="_Toc15369152"/>
      <w:ins w:id="8207" w:author="Ashwani Prabhakar" w:date="2019-07-26T18:44:00Z">
        <w:r>
          <w:t xml:space="preserve">Figure </w:t>
        </w:r>
        <w:r>
          <w:fldChar w:fldCharType="begin"/>
        </w:r>
        <w:r>
          <w:instrText xml:space="preserve"> SEQ Figure \* ARABIC </w:instrText>
        </w:r>
      </w:ins>
      <w:r>
        <w:fldChar w:fldCharType="separate"/>
      </w:r>
      <w:ins w:id="8208" w:author="Jeremie Giraud" w:date="2019-08-08T12:43:00Z">
        <w:r w:rsidR="007D2A24">
          <w:rPr>
            <w:noProof/>
          </w:rPr>
          <w:t>39</w:t>
        </w:r>
      </w:ins>
      <w:bookmarkEnd w:id="8204"/>
      <w:ins w:id="8209" w:author="Ashwani Prabhakar" w:date="2019-07-26T18:44:00Z">
        <w:r>
          <w:fldChar w:fldCharType="end"/>
        </w:r>
      </w:ins>
      <w:ins w:id="8210" w:author="Ashwani Prabhakar" w:date="2019-07-29T18:12:00Z">
        <w:r w:rsidR="0057381C" w:rsidRPr="0057381C">
          <w:t xml:space="preserve"> </w:t>
        </w:r>
        <w:r w:rsidR="0057381C">
          <w:t>Terminal output – reading the parameter file</w:t>
        </w:r>
      </w:ins>
      <w:bookmarkEnd w:id="8205"/>
      <w:bookmarkEnd w:id="8206"/>
    </w:p>
    <w:p w14:paraId="3F885654" w14:textId="7C29695F" w:rsidR="008C40E6" w:rsidRPr="003D6535" w:rsidRDefault="00C7315A" w:rsidP="00237334">
      <w:pPr>
        <w:rPr>
          <w:rFonts w:cstheme="minorHAnsi"/>
        </w:rPr>
      </w:pPr>
      <w:ins w:id="8211" w:author="Ashwani Prabhakar" w:date="2019-07-18T20:53:00Z">
        <w:r>
          <w:rPr>
            <w:rFonts w:cstheme="minorHAnsi"/>
          </w:rPr>
          <w:tab/>
        </w:r>
      </w:ins>
    </w:p>
    <w:p w14:paraId="29FCB6DC" w14:textId="77777777" w:rsidR="006D368B" w:rsidRPr="003D6535" w:rsidRDefault="006D368B" w:rsidP="003D6535">
      <w:pPr>
        <w:ind w:firstLine="720"/>
        <w:rPr>
          <w:rFonts w:cstheme="minorHAnsi"/>
        </w:rPr>
      </w:pPr>
    </w:p>
    <w:p w14:paraId="40F88B1A" w14:textId="77777777" w:rsidR="006D368B" w:rsidRPr="003D6535" w:rsidRDefault="006D368B" w:rsidP="003D6535">
      <w:pPr>
        <w:ind w:firstLine="720"/>
        <w:rPr>
          <w:rFonts w:cstheme="minorHAnsi"/>
        </w:rPr>
      </w:pPr>
    </w:p>
    <w:p w14:paraId="2F7CC632" w14:textId="77777777" w:rsidR="006D368B" w:rsidRPr="003D6535" w:rsidRDefault="006D368B" w:rsidP="003D6535">
      <w:pPr>
        <w:ind w:firstLine="720"/>
        <w:rPr>
          <w:rFonts w:cstheme="minorHAnsi"/>
        </w:rPr>
      </w:pPr>
    </w:p>
    <w:p w14:paraId="511AB674" w14:textId="77777777" w:rsidR="006D368B" w:rsidRPr="003D6535" w:rsidRDefault="006D368B" w:rsidP="003D6535">
      <w:pPr>
        <w:ind w:firstLine="720"/>
        <w:rPr>
          <w:rFonts w:cstheme="minorHAnsi"/>
        </w:rPr>
      </w:pPr>
    </w:p>
    <w:p w14:paraId="5B812061" w14:textId="60190498" w:rsidR="006D368B" w:rsidRDefault="006D368B" w:rsidP="003D6535">
      <w:pPr>
        <w:ind w:firstLine="720"/>
        <w:rPr>
          <w:ins w:id="8212" w:author="Ashwani Prabhakar" w:date="2019-07-29T18:12:00Z"/>
          <w:rFonts w:cstheme="minorHAnsi"/>
        </w:rPr>
      </w:pPr>
    </w:p>
    <w:p w14:paraId="3AD2161B" w14:textId="77777777" w:rsidR="007C7D7A" w:rsidRPr="003D6535" w:rsidRDefault="007C7D7A" w:rsidP="003D6535">
      <w:pPr>
        <w:ind w:firstLine="720"/>
        <w:rPr>
          <w:rFonts w:cstheme="minorHAnsi"/>
        </w:rPr>
      </w:pPr>
    </w:p>
    <w:p w14:paraId="7AB465BF" w14:textId="77777777" w:rsidR="006D368B" w:rsidRPr="003D6535" w:rsidDel="007B5F94" w:rsidRDefault="006D368B" w:rsidP="003D6535">
      <w:pPr>
        <w:ind w:firstLine="720"/>
        <w:rPr>
          <w:del w:id="8213" w:author="Ashwani Prabhakar" w:date="2019-07-26T18:45:00Z"/>
          <w:rFonts w:cstheme="minorHAnsi"/>
        </w:rPr>
      </w:pPr>
    </w:p>
    <w:p w14:paraId="4E69D7CF" w14:textId="77777777" w:rsidR="006D368B" w:rsidRPr="003D6535" w:rsidDel="007B5F94" w:rsidRDefault="006D368B" w:rsidP="003D6535">
      <w:pPr>
        <w:ind w:firstLine="720"/>
        <w:rPr>
          <w:del w:id="8214" w:author="Ashwani Prabhakar" w:date="2019-07-26T18:45:00Z"/>
          <w:rFonts w:cstheme="minorHAnsi"/>
        </w:rPr>
      </w:pPr>
    </w:p>
    <w:p w14:paraId="3784FF76" w14:textId="77777777" w:rsidR="006D368B" w:rsidRPr="003D6535" w:rsidDel="007B5F94" w:rsidRDefault="006D368B" w:rsidP="003D6535">
      <w:pPr>
        <w:ind w:firstLine="720"/>
        <w:rPr>
          <w:del w:id="8215" w:author="Ashwani Prabhakar" w:date="2019-07-26T18:45:00Z"/>
          <w:rFonts w:cstheme="minorHAnsi"/>
        </w:rPr>
      </w:pPr>
    </w:p>
    <w:p w14:paraId="69A9A986" w14:textId="4C9366B3" w:rsidR="00C7315A" w:rsidRPr="003D6535" w:rsidDel="007B5F94" w:rsidRDefault="00C7315A" w:rsidP="003D6535">
      <w:pPr>
        <w:ind w:firstLine="720"/>
        <w:rPr>
          <w:del w:id="8216" w:author="Ashwani Prabhakar" w:date="2019-07-26T18:45:00Z"/>
          <w:rFonts w:cstheme="minorHAnsi"/>
        </w:rPr>
      </w:pPr>
    </w:p>
    <w:p w14:paraId="4914A271" w14:textId="77777777" w:rsidR="006D368B" w:rsidRPr="003D6535" w:rsidRDefault="006D368B">
      <w:pPr>
        <w:rPr>
          <w:rFonts w:cstheme="minorHAnsi"/>
        </w:rPr>
        <w:pPrChange w:id="8217" w:author="Ashwani Prabhakar" w:date="2019-07-26T18:45:00Z">
          <w:pPr>
            <w:ind w:firstLine="720"/>
          </w:pPr>
        </w:pPrChange>
      </w:pPr>
    </w:p>
    <w:p w14:paraId="70E27C56" w14:textId="47692338" w:rsidR="008C40E6" w:rsidRPr="003D6535" w:rsidRDefault="006D368B">
      <w:pPr>
        <w:pStyle w:val="Heading2"/>
        <w:pPrChange w:id="8218" w:author="Ashwani Prabhakar" w:date="2019-07-24T17:58:00Z">
          <w:pPr>
            <w:ind w:firstLine="720"/>
          </w:pPr>
        </w:pPrChange>
      </w:pPr>
      <w:bookmarkStart w:id="8219" w:name="_Toc15055969"/>
      <w:bookmarkStart w:id="8220" w:name="_Toc15299785"/>
      <w:bookmarkStart w:id="8221" w:name="_Toc15328621"/>
      <w:bookmarkStart w:id="8222" w:name="_Toc16161053"/>
      <w:r w:rsidRPr="003D6535">
        <w:lastRenderedPageBreak/>
        <w:t>Working of the TOMOFAST-x</w:t>
      </w:r>
      <w:bookmarkEnd w:id="8219"/>
      <w:bookmarkEnd w:id="8220"/>
      <w:bookmarkEnd w:id="8221"/>
      <w:bookmarkEnd w:id="8222"/>
    </w:p>
    <w:p w14:paraId="4C3BDC29" w14:textId="29D17A28" w:rsidR="006D368B" w:rsidRPr="003D6535" w:rsidRDefault="006D368B" w:rsidP="00237334">
      <w:pPr>
        <w:rPr>
          <w:rFonts w:cstheme="minorHAnsi"/>
        </w:rPr>
      </w:pPr>
    </w:p>
    <w:p w14:paraId="49939CD3" w14:textId="77777777" w:rsidR="007B5F94" w:rsidRDefault="006D368B" w:rsidP="000D0B93">
      <w:pPr>
        <w:jc w:val="center"/>
        <w:rPr>
          <w:ins w:id="8223" w:author="Ashwani Prabhakar" w:date="2019-07-26T18:45:00Z"/>
        </w:rPr>
      </w:pPr>
      <w:r w:rsidRPr="005A7E00">
        <w:rPr>
          <w:noProof/>
          <w:lang w:eastAsia="en-AU"/>
        </w:rPr>
        <w:drawing>
          <wp:inline distT="0" distB="0" distL="0" distR="0" wp14:anchorId="11DAE4E0" wp14:editId="5C5A3178">
            <wp:extent cx="5805081" cy="354728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163"/>
                    <a:stretch/>
                  </pic:blipFill>
                  <pic:spPr bwMode="auto">
                    <a:xfrm>
                      <a:off x="0" y="0"/>
                      <a:ext cx="5808413" cy="3549323"/>
                    </a:xfrm>
                    <a:prstGeom prst="rect">
                      <a:avLst/>
                    </a:prstGeom>
                    <a:ln>
                      <a:noFill/>
                    </a:ln>
                    <a:extLst>
                      <a:ext uri="{53640926-AAD7-44D8-BBD7-CCE9431645EC}">
                        <a14:shadowObscured xmlns:a14="http://schemas.microsoft.com/office/drawing/2010/main"/>
                      </a:ext>
                    </a:extLst>
                  </pic:spPr>
                </pic:pic>
              </a:graphicData>
            </a:graphic>
          </wp:inline>
        </w:drawing>
      </w:r>
    </w:p>
    <w:p w14:paraId="644806ED" w14:textId="34D9E5F5" w:rsidR="006D368B" w:rsidRPr="003D6535" w:rsidRDefault="007B5F94">
      <w:pPr>
        <w:pStyle w:val="Caption"/>
        <w:jc w:val="center"/>
        <w:rPr>
          <w:rFonts w:cstheme="minorHAnsi"/>
        </w:rPr>
        <w:pPrChange w:id="8224" w:author="Ashwani Prabhakar" w:date="2019-07-26T18:45:00Z">
          <w:pPr/>
        </w:pPrChange>
      </w:pPr>
      <w:bookmarkStart w:id="8225" w:name="_Toc15299730"/>
      <w:bookmarkStart w:id="8226" w:name="_Ref15059160"/>
      <w:bookmarkStart w:id="8227" w:name="_Toc15328566"/>
      <w:bookmarkStart w:id="8228" w:name="_Toc15369153"/>
      <w:ins w:id="8229" w:author="Ashwani Prabhakar" w:date="2019-07-26T18:45:00Z">
        <w:r>
          <w:t xml:space="preserve">Figure </w:t>
        </w:r>
        <w:r>
          <w:fldChar w:fldCharType="begin"/>
        </w:r>
        <w:r>
          <w:instrText xml:space="preserve"> SEQ Figure \* ARABIC </w:instrText>
        </w:r>
      </w:ins>
      <w:r>
        <w:fldChar w:fldCharType="separate"/>
      </w:r>
      <w:ins w:id="8230" w:author="Jeremie Giraud" w:date="2019-08-08T12:43:00Z">
        <w:r w:rsidR="007D2A24">
          <w:rPr>
            <w:noProof/>
          </w:rPr>
          <w:t>40</w:t>
        </w:r>
      </w:ins>
      <w:bookmarkEnd w:id="8225"/>
      <w:ins w:id="8231" w:author="Ashwani Prabhakar" w:date="2019-07-26T18:45:00Z">
        <w:r>
          <w:fldChar w:fldCharType="end"/>
        </w:r>
      </w:ins>
      <w:bookmarkEnd w:id="8226"/>
      <w:ins w:id="8232" w:author="Ashwani Prabhakar" w:date="2019-07-29T18:12:00Z">
        <w:r w:rsidR="007C7D7A">
          <w:t xml:space="preserve"> Working of the TOMOFAST-x</w:t>
        </w:r>
      </w:ins>
      <w:bookmarkEnd w:id="8227"/>
      <w:bookmarkEnd w:id="8228"/>
    </w:p>
    <w:p w14:paraId="358C2CE1" w14:textId="27750E80" w:rsidR="007B5F94" w:rsidRDefault="007B5F94" w:rsidP="003D6535">
      <w:pPr>
        <w:rPr>
          <w:ins w:id="8233" w:author="Ashwani Prabhakar" w:date="2019-07-26T18:45:00Z"/>
        </w:rPr>
      </w:pPr>
      <w:ins w:id="8234" w:author="Ashwani Prabhakar" w:date="2019-07-26T18:45:00Z">
        <w:r>
          <w:t xml:space="preserve">Explanation of the </w:t>
        </w:r>
        <w:r>
          <w:fldChar w:fldCharType="begin"/>
        </w:r>
        <w:r>
          <w:instrText xml:space="preserve"> REF _Ref15059160 \h </w:instrText>
        </w:r>
      </w:ins>
      <w:r>
        <w:fldChar w:fldCharType="separate"/>
      </w:r>
      <w:ins w:id="8235" w:author="Jeremie Giraud" w:date="2019-08-08T12:43:00Z">
        <w:r w:rsidR="007D2A24">
          <w:t xml:space="preserve">Figure </w:t>
        </w:r>
        <w:r w:rsidR="007D2A24">
          <w:rPr>
            <w:noProof/>
          </w:rPr>
          <w:t>40</w:t>
        </w:r>
      </w:ins>
      <w:ins w:id="8236" w:author="Ashwani Prabhakar" w:date="2019-07-26T18:45:00Z">
        <w:r>
          <w:fldChar w:fldCharType="end"/>
        </w:r>
        <w:r>
          <w:t>.</w:t>
        </w:r>
      </w:ins>
    </w:p>
    <w:p w14:paraId="7DC0255F" w14:textId="6F6BFFAA" w:rsidR="006D368B" w:rsidRPr="00BF36F7" w:rsidRDefault="00346554" w:rsidP="003D6535">
      <w:commentRangeStart w:id="8237"/>
      <w:r w:rsidRPr="005A7E00">
        <w:t>ROW 135</w:t>
      </w:r>
      <w:r w:rsidR="006D368B" w:rsidRPr="005A7E00">
        <w:t xml:space="preserve"> – Precision has been kept DOUBLE </w:t>
      </w:r>
      <w:r w:rsidR="00667F0F" w:rsidRPr="005A7E00">
        <w:t>(A</w:t>
      </w:r>
      <w:r w:rsidRPr="00BF36F7">
        <w:t xml:space="preserve"> type of floating point number)</w:t>
      </w:r>
      <w:ins w:id="8238" w:author="Ashwani Prabhakar" w:date="2019-07-26T19:16:00Z">
        <w:r w:rsidR="00481908">
          <w:t>.</w:t>
        </w:r>
      </w:ins>
    </w:p>
    <w:p w14:paraId="7530AD53" w14:textId="359F28DD" w:rsidR="00346554" w:rsidRPr="00AD66B2" w:rsidRDefault="00346554" w:rsidP="003D6535">
      <w:commentRangeStart w:id="8239"/>
      <w:commentRangeStart w:id="8240"/>
      <w:r w:rsidRPr="00BF36F7">
        <w:t xml:space="preserve">ROW 136 – allocates the </w:t>
      </w:r>
      <w:r w:rsidR="00FF5967" w:rsidRPr="00BF36F7">
        <w:t xml:space="preserve">rank </w:t>
      </w:r>
      <w:ins w:id="8241" w:author="Ashwani Prabhakar" w:date="2019-07-26T19:07:00Z">
        <w:r w:rsidR="00481908">
          <w:t>where myrank is the rank of the processor which is writing the data</w:t>
        </w:r>
      </w:ins>
      <w:ins w:id="8242" w:author="Ashwani Prabhakar" w:date="2019-07-26T19:08:00Z">
        <w:r w:rsidR="00481908">
          <w:t>. Nbproc</w:t>
        </w:r>
      </w:ins>
      <w:ins w:id="8243" w:author="Ashwani Prabhakar" w:date="2019-07-26T19:16:00Z">
        <w:r w:rsidR="00481908">
          <w:t xml:space="preserve"> represents the number of processors which have been used for inversion.</w:t>
        </w:r>
      </w:ins>
      <w:del w:id="8244" w:author="Ashwani Prabhakar" w:date="2019-07-26T19:07:00Z">
        <w:r w:rsidR="00FF5967" w:rsidRPr="00BF36F7" w:rsidDel="00481908">
          <w:delText>…</w:delText>
        </w:r>
        <w:r w:rsidRPr="00BF36F7" w:rsidDel="00481908">
          <w:delText>……</w:delText>
        </w:r>
        <w:r w:rsidRPr="00073AF4" w:rsidDel="00481908">
          <w:delText>……</w:delText>
        </w:r>
        <w:r w:rsidRPr="00AD66B2" w:rsidDel="00481908">
          <w:delText>………………………………..</w:delText>
        </w:r>
        <w:commentRangeEnd w:id="8239"/>
        <w:r w:rsidRPr="00AD66B2" w:rsidDel="00481908">
          <w:rPr>
            <w:rStyle w:val="CommentReference"/>
          </w:rPr>
          <w:commentReference w:id="8239"/>
        </w:r>
        <w:commentRangeEnd w:id="8240"/>
        <w:r w:rsidR="005B25C1" w:rsidDel="00481908">
          <w:rPr>
            <w:rStyle w:val="CommentReference"/>
          </w:rPr>
          <w:commentReference w:id="8240"/>
        </w:r>
      </w:del>
    </w:p>
    <w:p w14:paraId="27FDFB11" w14:textId="03EF7228" w:rsidR="00346554" w:rsidRPr="00896E18" w:rsidRDefault="00346554" w:rsidP="003D6535">
      <w:r w:rsidRPr="001D461E">
        <w:t>ROW 137 –</w:t>
      </w:r>
      <w:r w:rsidRPr="00896E18">
        <w:t xml:space="preserve"> statement for solving problem for gravity, magnetic and joint inversion</w:t>
      </w:r>
      <w:ins w:id="8245" w:author="Ashwani Prabhakar" w:date="2019-07-26T19:16:00Z">
        <w:r w:rsidR="00481908">
          <w:t>.</w:t>
        </w:r>
      </w:ins>
    </w:p>
    <w:p w14:paraId="11A6BE62" w14:textId="19918E6A" w:rsidR="00346554" w:rsidRPr="00065E58" w:rsidRDefault="00346554" w:rsidP="003D6535">
      <w:r w:rsidRPr="00065E58">
        <w:t>ROW 138 – statement for running the cross- gradient and clustering procedure respectively.</w:t>
      </w:r>
      <w:del w:id="8246" w:author="Jeremie Giraud" w:date="2019-07-29T21:25:00Z">
        <w:r w:rsidRPr="00065E58">
          <w:delText xml:space="preserve">  </w:delText>
        </w:r>
      </w:del>
      <w:ins w:id="8247" w:author="Jeremie Giraud" w:date="2019-07-29T21:25:00Z">
        <w:r w:rsidR="009C1EA6">
          <w:t xml:space="preserve"> </w:t>
        </w:r>
      </w:ins>
    </w:p>
    <w:p w14:paraId="74FA6688" w14:textId="24AAD785" w:rsidR="00346554" w:rsidRPr="005A7E00" w:rsidRDefault="00346554" w:rsidP="003D6535">
      <w:r w:rsidRPr="005A7E00">
        <w:tab/>
        <w:t xml:space="preserve">Here, T and F refers that you are applying AND not applying respectively. </w:t>
      </w:r>
    </w:p>
    <w:p w14:paraId="67DD6617" w14:textId="375E7497" w:rsidR="00694784" w:rsidRPr="005A7E00" w:rsidRDefault="00FF5967" w:rsidP="003D6535">
      <w:r w:rsidRPr="005A7E00">
        <w:t>ROW 139 and ROW 140 – show the allocation of the rank, no. of data and no of eleme</w:t>
      </w:r>
      <w:r w:rsidR="00AC72F2" w:rsidRPr="005A7E00">
        <w:t>n</w:t>
      </w:r>
      <w:r w:rsidRPr="005A7E00">
        <w:t>ts for 2 cases respectively.</w:t>
      </w:r>
    </w:p>
    <w:p w14:paraId="6ACC3D93" w14:textId="5F712465" w:rsidR="00FF5967" w:rsidRPr="005A7E00" w:rsidRDefault="00FF5967" w:rsidP="003D6535">
      <w:r w:rsidRPr="005A7E00">
        <w:t xml:space="preserve">ROW 141 – shows the </w:t>
      </w:r>
      <w:r w:rsidR="00A619CA" w:rsidRPr="005A7E00">
        <w:t xml:space="preserve">statement for the </w:t>
      </w:r>
      <w:r w:rsidRPr="005A7E00">
        <w:t>allocation of the model</w:t>
      </w:r>
    </w:p>
    <w:p w14:paraId="7E7A8B68" w14:textId="31C65CEC" w:rsidR="00FF5967" w:rsidRPr="005A7E00" w:rsidRDefault="00FF5967" w:rsidP="003D6535">
      <w:r w:rsidRPr="005A7E00">
        <w:t>ROW 142, 143, 144 and 145 – show that the allocation of model and grid for both cases has been completed respectively.</w:t>
      </w:r>
    </w:p>
    <w:p w14:paraId="6D2DC149" w14:textId="77777777" w:rsidR="00A619CA" w:rsidRPr="005A7E00" w:rsidRDefault="00FF5967" w:rsidP="003D6535">
      <w:r w:rsidRPr="005A7E00">
        <w:t>ROW</w:t>
      </w:r>
      <w:r w:rsidR="008650A4" w:rsidRPr="005A7E00">
        <w:t xml:space="preserve"> </w:t>
      </w:r>
      <w:r w:rsidR="00A619CA" w:rsidRPr="005A7E00">
        <w:t>146 and 149 – reading model from the input files respectively.</w:t>
      </w:r>
    </w:p>
    <w:p w14:paraId="21E791F8" w14:textId="6C17F02D" w:rsidR="00FF5967" w:rsidRPr="005A7E00" w:rsidRDefault="00A619CA" w:rsidP="003D6535">
      <w:r w:rsidRPr="005A7E00">
        <w:t xml:space="preserve">ROW 147, 148, 150 and 151 – allocating </w:t>
      </w:r>
      <w:r w:rsidR="00642550" w:rsidRPr="005A7E00">
        <w:t>the limits of the x-axis and</w:t>
      </w:r>
      <w:r w:rsidRPr="005A7E00">
        <w:t xml:space="preserve"> y-axis </w:t>
      </w:r>
      <w:del w:id="8248" w:author="Ashwani Prabhakar" w:date="2019-07-26T19:16:00Z">
        <w:r w:rsidRPr="005A7E00" w:rsidDel="00481908">
          <w:delText>i.e</w:delText>
        </w:r>
      </w:del>
      <w:ins w:id="8249" w:author="Ashwani Prabhakar" w:date="2019-07-26T19:16:00Z">
        <w:r w:rsidR="00481908" w:rsidRPr="005A7E00">
          <w:t>i.e.</w:t>
        </w:r>
      </w:ins>
      <w:del w:id="8250" w:author="Ashwani Prabhakar" w:date="2019-07-26T19:16:00Z">
        <w:r w:rsidRPr="005A7E00" w:rsidDel="00481908">
          <w:delText>,</w:delText>
        </w:r>
      </w:del>
      <w:r w:rsidRPr="005A7E00">
        <w:t xml:space="preserve"> the minimum and the maximum values of the limits </w:t>
      </w:r>
      <w:r w:rsidR="00F13143" w:rsidRPr="005A7E00">
        <w:t>respectively</w:t>
      </w:r>
      <w:r w:rsidRPr="005A7E00">
        <w:t>.</w:t>
      </w:r>
    </w:p>
    <w:p w14:paraId="6E45AA03" w14:textId="456EA723" w:rsidR="00A619CA" w:rsidRPr="005A7E00" w:rsidRDefault="00A619CA" w:rsidP="003D6535">
      <w:r w:rsidRPr="005A7E00">
        <w:lastRenderedPageBreak/>
        <w:t>ROW 152 and 153 – show</w:t>
      </w:r>
      <w:r w:rsidR="00F13143" w:rsidRPr="005A7E00">
        <w:t xml:space="preserve"> </w:t>
      </w:r>
      <w:r w:rsidRPr="005A7E00">
        <w:t>the model</w:t>
      </w:r>
      <w:r w:rsidR="00F13143" w:rsidRPr="005A7E00">
        <w:t>s</w:t>
      </w:r>
      <w:r w:rsidRPr="005A7E00">
        <w:t xml:space="preserve"> that has been written in the designated folder in the form of text files</w:t>
      </w:r>
    </w:p>
    <w:p w14:paraId="195860CA" w14:textId="19836B9F" w:rsidR="00A619CA" w:rsidRPr="005A7E00" w:rsidRDefault="00A619CA" w:rsidP="003D6535">
      <w:r w:rsidRPr="005A7E00">
        <w:t xml:space="preserve">ROW 154 </w:t>
      </w:r>
      <w:r w:rsidR="00F13143" w:rsidRPr="005A7E00">
        <w:t>–</w:t>
      </w:r>
      <w:r w:rsidRPr="005A7E00">
        <w:t xml:space="preserve"> </w:t>
      </w:r>
      <w:r w:rsidR="00F13143" w:rsidRPr="005A7E00">
        <w:t xml:space="preserve">statement for data allocation </w:t>
      </w:r>
    </w:p>
    <w:p w14:paraId="6BFFD058" w14:textId="3F99C1D3" w:rsidR="00F13143" w:rsidRPr="005A7E00" w:rsidRDefault="00F13143" w:rsidP="003D6535">
      <w:r w:rsidRPr="005A7E00">
        <w:t xml:space="preserve">ROW 155 and 156 </w:t>
      </w:r>
      <w:r w:rsidR="00667F0F" w:rsidRPr="005A7E00">
        <w:t>–</w:t>
      </w:r>
      <w:r w:rsidRPr="005A7E00">
        <w:t xml:space="preserve"> </w:t>
      </w:r>
      <w:r w:rsidR="00667F0F" w:rsidRPr="005A7E00">
        <w:t xml:space="preserve">number of data </w:t>
      </w:r>
      <w:r w:rsidR="00642550" w:rsidRPr="005A7E00">
        <w:t>allocated for both gravity and magnetic respectively</w:t>
      </w:r>
    </w:p>
    <w:p w14:paraId="0CEE8A29" w14:textId="77777777" w:rsidR="00642550" w:rsidRPr="005A7E00" w:rsidRDefault="00642550" w:rsidP="003D6535">
      <w:r w:rsidRPr="005A7E00">
        <w:t>ROW 157 and 158 – reading data from the respective output data grid files</w:t>
      </w:r>
    </w:p>
    <w:p w14:paraId="6D270412" w14:textId="39D75ACD" w:rsidR="00E91A5E" w:rsidRPr="005A7E00" w:rsidRDefault="00642550" w:rsidP="003D6535">
      <w:r w:rsidRPr="005A7E00">
        <w:t xml:space="preserve">ROW 159 – statement for the sensitivity matrix </w:t>
      </w:r>
      <w:r w:rsidR="00E91A5E" w:rsidRPr="005A7E00">
        <w:t>allocation</w:t>
      </w:r>
    </w:p>
    <w:p w14:paraId="08ADA4DB" w14:textId="00113C66" w:rsidR="00642550" w:rsidRPr="005A7E00" w:rsidRDefault="00E91A5E" w:rsidP="003D6535">
      <w:commentRangeStart w:id="8251"/>
      <w:commentRangeStart w:id="8252"/>
      <w:r w:rsidRPr="005A7E00">
        <w:t>ROWS (160–166) - show the allocation of inversion arrays, residuals, column weights, damping weights, sensitivity</w:t>
      </w:r>
      <w:commentRangeEnd w:id="8251"/>
      <w:r w:rsidRPr="005A7E00">
        <w:rPr>
          <w:rStyle w:val="CommentReference"/>
        </w:rPr>
        <w:commentReference w:id="8251"/>
      </w:r>
      <w:commentRangeEnd w:id="8252"/>
      <w:r w:rsidR="00E546ED">
        <w:rPr>
          <w:rStyle w:val="CommentReference"/>
        </w:rPr>
        <w:commentReference w:id="8252"/>
      </w:r>
      <w:r w:rsidR="001B1C66" w:rsidRPr="005A7E00">
        <w:t>.</w:t>
      </w:r>
      <w:ins w:id="8253" w:author="Ashwani Prabhakar" w:date="2019-07-26T20:05:00Z">
        <w:del w:id="8254" w:author="Jeremie Giraud" w:date="2019-07-29T21:25:00Z">
          <w:r w:rsidR="0066105B" w:rsidDel="009C1EA6">
            <w:delText xml:space="preserve"> </w:delText>
          </w:r>
          <w:r w:rsidR="0066105B">
            <w:delText xml:space="preserve"> </w:delText>
          </w:r>
        </w:del>
      </w:ins>
      <w:ins w:id="8255" w:author="Jeremie Giraud" w:date="2019-07-29T21:25:00Z">
        <w:r w:rsidR="0066105B">
          <w:t xml:space="preserve"> </w:t>
        </w:r>
      </w:ins>
      <w:ins w:id="8256" w:author="Ashwani Prabhakar" w:date="2019-07-26T20:05:00Z">
        <w:r w:rsidR="0066105B">
          <w:t>This information is useful to monitor the inversion. It writes the information</w:t>
        </w:r>
      </w:ins>
      <w:ins w:id="8257" w:author="Ashwani Prabhakar" w:date="2019-07-26T20:06:00Z">
        <w:r w:rsidR="0066105B">
          <w:t xml:space="preserve"> </w:t>
        </w:r>
      </w:ins>
      <w:ins w:id="8258" w:author="Ashwani Prabhakar" w:date="2019-07-26T20:05:00Z">
        <w:r w:rsidR="0066105B">
          <w:t>after the</w:t>
        </w:r>
      </w:ins>
      <w:ins w:id="8259" w:author="Ashwani Prabhakar" w:date="2019-07-26T20:06:00Z">
        <w:r w:rsidR="0066105B">
          <w:t>se</w:t>
        </w:r>
      </w:ins>
      <w:ins w:id="8260" w:author="Ashwani Prabhakar" w:date="2019-07-26T20:05:00Z">
        <w:r w:rsidR="0066105B">
          <w:t xml:space="preserve"> different steps have been completed. It can be useful when debugging or when there is a problem to know when the inversion stops/crashes</w:t>
        </w:r>
      </w:ins>
      <w:ins w:id="8261" w:author="Ashwani Prabhakar" w:date="2019-07-26T20:06:00Z">
        <w:r w:rsidR="0066105B">
          <w:t>.</w:t>
        </w:r>
      </w:ins>
      <w:r w:rsidR="001B1C66" w:rsidRPr="005A7E00">
        <w:t xml:space="preserve"> For visualization, these options can be seen in the Parfile (Parameter file) </w:t>
      </w:r>
      <w:r w:rsidR="00BD1CBC" w:rsidRPr="005A7E00">
        <w:t>i.e.</w:t>
      </w:r>
      <w:r w:rsidR="001B1C66" w:rsidRPr="005A7E00">
        <w:t xml:space="preserve"> in the sections of JOINT INVERSION parameter</w:t>
      </w:r>
      <w:r w:rsidR="005A522D" w:rsidRPr="005A7E00">
        <w:t xml:space="preserve"> and</w:t>
      </w:r>
      <w:r w:rsidR="00BD1CBC" w:rsidRPr="005A7E00">
        <w:t xml:space="preserve"> </w:t>
      </w:r>
      <w:r w:rsidR="005A522D" w:rsidRPr="005A7E00">
        <w:t xml:space="preserve">Model </w:t>
      </w:r>
      <w:r w:rsidR="00BD1CBC" w:rsidRPr="005A7E00">
        <w:t>Damping</w:t>
      </w:r>
      <w:r w:rsidR="00D22619">
        <w:t xml:space="preserve"> respectively</w:t>
      </w:r>
      <w:r w:rsidR="005A522D" w:rsidRPr="005A7E00">
        <w:t>.</w:t>
      </w:r>
    </w:p>
    <w:p w14:paraId="4BFCD91C" w14:textId="1E303381" w:rsidR="005A522D" w:rsidRPr="005A7E00" w:rsidRDefault="005A522D" w:rsidP="003D6535">
      <w:r w:rsidRPr="005A7E00">
        <w:t>ROW 167 – shows the allocation of inversion arrays i.e. for the case of Gravity Inversion.</w:t>
      </w:r>
    </w:p>
    <w:p w14:paraId="360D7FBE" w14:textId="6A0A4E4A" w:rsidR="005A522D" w:rsidRDefault="005A522D" w:rsidP="005A522D">
      <w:commentRangeStart w:id="8262"/>
      <w:commentRangeStart w:id="8263"/>
      <w:r w:rsidRPr="005A7E00">
        <w:t>ROWS (168-174) - show the allocation of inversion arrays, residuals, column weights, damping weights, sensitivity</w:t>
      </w:r>
      <w:commentRangeEnd w:id="8262"/>
      <w:r w:rsidRPr="005A7E00">
        <w:rPr>
          <w:rStyle w:val="CommentReference"/>
        </w:rPr>
        <w:commentReference w:id="8262"/>
      </w:r>
      <w:commentRangeEnd w:id="8263"/>
      <w:r w:rsidR="00E546ED">
        <w:rPr>
          <w:rStyle w:val="CommentReference"/>
        </w:rPr>
        <w:commentReference w:id="8263"/>
      </w:r>
      <w:r w:rsidRPr="005A7E00">
        <w:t>. For visualization, the</w:t>
      </w:r>
      <w:r w:rsidRPr="00BF36F7">
        <w:t>se options can be seen in the Parfile (Parameter file) i.e. in the sections of JOINT INVERSION parameter and Model Damping respectively.</w:t>
      </w:r>
      <w:commentRangeEnd w:id="8237"/>
      <w:r w:rsidR="00570FB1">
        <w:rPr>
          <w:rStyle w:val="CommentReference"/>
        </w:rPr>
        <w:commentReference w:id="8237"/>
      </w:r>
    </w:p>
    <w:p w14:paraId="286A5E7A" w14:textId="052F17ED" w:rsidR="00BF36F7" w:rsidRDefault="00BF36F7" w:rsidP="005A522D"/>
    <w:p w14:paraId="00A5468C" w14:textId="77777777" w:rsidR="00481908" w:rsidRDefault="00BF36F7">
      <w:pPr>
        <w:jc w:val="center"/>
        <w:rPr>
          <w:ins w:id="8264" w:author="Ashwani Prabhakar" w:date="2019-07-26T19:17:00Z"/>
        </w:rPr>
        <w:pPrChange w:id="8265" w:author="Ashwani Prabhakar" w:date="2019-07-29T18:30:00Z">
          <w:pPr/>
        </w:pPrChange>
      </w:pPr>
      <w:r>
        <w:rPr>
          <w:noProof/>
          <w:lang w:eastAsia="en-AU"/>
        </w:rPr>
        <w:drawing>
          <wp:inline distT="0" distB="0" distL="0" distR="0" wp14:anchorId="7CF31ED9" wp14:editId="34181C8A">
            <wp:extent cx="5901069" cy="3536911"/>
            <wp:effectExtent l="0" t="0" r="444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7059"/>
                    <a:stretch/>
                  </pic:blipFill>
                  <pic:spPr bwMode="auto">
                    <a:xfrm>
                      <a:off x="0" y="0"/>
                      <a:ext cx="5910546" cy="3542591"/>
                    </a:xfrm>
                    <a:prstGeom prst="rect">
                      <a:avLst/>
                    </a:prstGeom>
                    <a:ln>
                      <a:noFill/>
                    </a:ln>
                    <a:extLst>
                      <a:ext uri="{53640926-AAD7-44D8-BBD7-CCE9431645EC}">
                        <a14:shadowObscured xmlns:a14="http://schemas.microsoft.com/office/drawing/2010/main"/>
                      </a:ext>
                    </a:extLst>
                  </pic:spPr>
                </pic:pic>
              </a:graphicData>
            </a:graphic>
          </wp:inline>
        </w:drawing>
      </w:r>
    </w:p>
    <w:p w14:paraId="7AB5938B" w14:textId="2CA69839" w:rsidR="00BF36F7" w:rsidRDefault="00481908">
      <w:pPr>
        <w:pStyle w:val="Caption"/>
        <w:jc w:val="center"/>
        <w:pPrChange w:id="8266" w:author="Ashwani Prabhakar" w:date="2019-07-26T19:17:00Z">
          <w:pPr/>
        </w:pPrChange>
      </w:pPr>
      <w:bookmarkStart w:id="8267" w:name="_Toc15299731"/>
      <w:bookmarkStart w:id="8268" w:name="_Ref15061076"/>
      <w:bookmarkStart w:id="8269" w:name="_Toc15328567"/>
      <w:bookmarkStart w:id="8270" w:name="_Toc15369154"/>
      <w:ins w:id="8271" w:author="Ashwani Prabhakar" w:date="2019-07-26T19:17:00Z">
        <w:r>
          <w:t xml:space="preserve">Figure </w:t>
        </w:r>
        <w:r>
          <w:fldChar w:fldCharType="begin"/>
        </w:r>
        <w:r>
          <w:instrText xml:space="preserve"> SEQ Figure \* ARABIC </w:instrText>
        </w:r>
      </w:ins>
      <w:r>
        <w:fldChar w:fldCharType="separate"/>
      </w:r>
      <w:ins w:id="8272" w:author="Jeremie Giraud" w:date="2019-08-08T12:43:00Z">
        <w:r w:rsidR="007D2A24">
          <w:rPr>
            <w:noProof/>
          </w:rPr>
          <w:t>41</w:t>
        </w:r>
      </w:ins>
      <w:bookmarkEnd w:id="8267"/>
      <w:ins w:id="8273" w:author="Ashwani Prabhakar" w:date="2019-07-26T19:17:00Z">
        <w:r>
          <w:fldChar w:fldCharType="end"/>
        </w:r>
      </w:ins>
      <w:bookmarkEnd w:id="8268"/>
      <w:ins w:id="8274" w:author="Ashwani Prabhakar" w:date="2019-07-29T18:12:00Z">
        <w:r w:rsidR="007C7D7A" w:rsidRPr="007C7D7A">
          <w:t xml:space="preserve"> </w:t>
        </w:r>
        <w:r w:rsidR="007C7D7A">
          <w:t>Working of the TOMOFAST-x</w:t>
        </w:r>
      </w:ins>
      <w:bookmarkEnd w:id="8269"/>
      <w:bookmarkEnd w:id="8270"/>
    </w:p>
    <w:p w14:paraId="1E8845F7" w14:textId="155CA924" w:rsidR="00BF36F7" w:rsidRDefault="00BF36F7" w:rsidP="005A522D">
      <w:pPr>
        <w:rPr>
          <w:ins w:id="8275" w:author="Ashwani Prabhakar" w:date="2019-07-26T19:17:00Z"/>
        </w:rPr>
      </w:pPr>
    </w:p>
    <w:p w14:paraId="1ED1758A" w14:textId="103326CA" w:rsidR="00481908" w:rsidRDefault="00481908">
      <w:pPr>
        <w:keepNext/>
        <w:pPrChange w:id="8276" w:author="Jeremie Giraud" w:date="2019-07-30T08:51:00Z">
          <w:pPr/>
        </w:pPrChange>
      </w:pPr>
      <w:ins w:id="8277" w:author="Ashwani Prabhakar" w:date="2019-07-26T19:17:00Z">
        <w:r>
          <w:lastRenderedPageBreak/>
          <w:t xml:space="preserve">Explanation of </w:t>
        </w:r>
        <w:r>
          <w:fldChar w:fldCharType="begin"/>
        </w:r>
        <w:r>
          <w:instrText xml:space="preserve"> REF _Ref15061076 \h </w:instrText>
        </w:r>
      </w:ins>
      <w:r>
        <w:fldChar w:fldCharType="separate"/>
      </w:r>
      <w:ins w:id="8278" w:author="Jeremie Giraud" w:date="2019-08-08T12:43:00Z">
        <w:r w:rsidR="007D2A24">
          <w:t xml:space="preserve">Figure </w:t>
        </w:r>
        <w:r w:rsidR="007D2A24">
          <w:rPr>
            <w:noProof/>
          </w:rPr>
          <w:t>41</w:t>
        </w:r>
      </w:ins>
      <w:ins w:id="8279" w:author="Ashwani Prabhakar" w:date="2019-07-26T19:17:00Z">
        <w:r>
          <w:fldChar w:fldCharType="end"/>
        </w:r>
        <w:r>
          <w:t>.</w:t>
        </w:r>
      </w:ins>
    </w:p>
    <w:p w14:paraId="2F897542" w14:textId="15F9C019" w:rsidR="005A522D" w:rsidRPr="00BF36F7" w:rsidRDefault="005A522D" w:rsidP="005A522D">
      <w:commentRangeStart w:id="8280"/>
      <w:r w:rsidRPr="00BF36F7">
        <w:t>ROW 175 – shows the allocation of inversion arrays i.e. for the case of Magnetic Inversion.</w:t>
      </w:r>
    </w:p>
    <w:p w14:paraId="1CE96477" w14:textId="2813D9C5" w:rsidR="005A522D" w:rsidRDefault="005A522D" w:rsidP="005A522D">
      <w:pPr>
        <w:rPr>
          <w:ins w:id="8281" w:author="Ashwani Prabhakar" w:date="2019-07-26T20:06:00Z"/>
        </w:rPr>
      </w:pPr>
      <w:r w:rsidRPr="00BF36F7">
        <w:t xml:space="preserve">ROWS </w:t>
      </w:r>
      <w:del w:id="8282" w:author="Ashwani Prabhakar" w:date="2019-07-26T20:07:00Z">
        <w:r w:rsidRPr="00BF36F7" w:rsidDel="0066105B">
          <w:delText>(</w:delText>
        </w:r>
      </w:del>
      <w:r w:rsidRPr="00BF36F7">
        <w:t>176</w:t>
      </w:r>
      <w:ins w:id="8283" w:author="Ashwani Prabhakar" w:date="2019-07-26T20:07:00Z">
        <w:r w:rsidR="0066105B">
          <w:t xml:space="preserve"> </w:t>
        </w:r>
      </w:ins>
      <w:r w:rsidRPr="00BF36F7">
        <w:t>-179</w:t>
      </w:r>
      <w:del w:id="8284" w:author="Ashwani Prabhakar" w:date="2019-07-26T20:07:00Z">
        <w:r w:rsidRPr="00BF36F7" w:rsidDel="0066105B">
          <w:delText>)</w:delText>
        </w:r>
      </w:del>
      <w:r w:rsidRPr="00BF36F7">
        <w:t xml:space="preserve"> </w:t>
      </w:r>
      <w:r w:rsidR="0030636C">
        <w:t>–</w:t>
      </w:r>
      <w:r w:rsidRPr="00BF36F7">
        <w:t xml:space="preserve"> </w:t>
      </w:r>
      <w:ins w:id="8285" w:author="Ashwani Prabhakar" w:date="2019-07-26T19:17:00Z">
        <w:r w:rsidR="00481908">
          <w:t>c</w:t>
        </w:r>
      </w:ins>
      <w:del w:id="8286" w:author="Ashwani Prabhakar" w:date="2019-07-26T19:17:00Z">
        <w:r w:rsidR="0030636C" w:rsidDel="00481908">
          <w:delText>C</w:delText>
        </w:r>
      </w:del>
      <w:r w:rsidR="0030636C">
        <w:t xml:space="preserve">alculation of the sensitivity kernel </w:t>
      </w:r>
      <w:commentRangeEnd w:id="8280"/>
      <w:r w:rsidR="00902771">
        <w:rPr>
          <w:rStyle w:val="CommentReference"/>
        </w:rPr>
        <w:commentReference w:id="8280"/>
      </w:r>
    </w:p>
    <w:p w14:paraId="60567BAD" w14:textId="2285B9A6" w:rsidR="0066105B" w:rsidRDefault="0066105B" w:rsidP="005A522D">
      <w:pPr>
        <w:rPr>
          <w:ins w:id="8287" w:author="Ashwani Prabhakar" w:date="2019-07-26T20:16:00Z"/>
        </w:rPr>
      </w:pPr>
      <w:ins w:id="8288" w:author="Ashwani Prabhakar" w:date="2019-07-26T20:07:00Z">
        <w:r>
          <w:t xml:space="preserve">ROW 180 – 186 – statements showing that the respective </w:t>
        </w:r>
      </w:ins>
      <w:ins w:id="8289" w:author="Ashwani Prabhakar" w:date="2019-07-26T20:16:00Z">
        <w:r>
          <w:t>data file have been read from the respective files and written to the respective files</w:t>
        </w:r>
      </w:ins>
      <w:ins w:id="8290" w:author="Ashwani Prabhakar" w:date="2019-07-26T20:17:00Z">
        <w:r>
          <w:t xml:space="preserve"> which are self - explanatory</w:t>
        </w:r>
      </w:ins>
      <w:ins w:id="8291" w:author="Ashwani Prabhakar" w:date="2019-07-26T20:16:00Z">
        <w:r>
          <w:t>.</w:t>
        </w:r>
      </w:ins>
    </w:p>
    <w:p w14:paraId="312D8B97" w14:textId="4F59DC13" w:rsidR="0066105B" w:rsidRDefault="0066105B" w:rsidP="005A522D">
      <w:pPr>
        <w:rPr>
          <w:ins w:id="8292" w:author="Ashwani Prabhakar" w:date="2019-07-26T20:18:00Z"/>
        </w:rPr>
      </w:pPr>
      <w:ins w:id="8293" w:author="Ashwani Prabhakar" w:date="2019-07-26T20:16:00Z">
        <w:r>
          <w:t xml:space="preserve">ROW 187 </w:t>
        </w:r>
      </w:ins>
      <w:ins w:id="8294" w:author="Ashwani Prabhakar" w:date="2019-07-26T20:17:00Z">
        <w:r>
          <w:t>–</w:t>
        </w:r>
      </w:ins>
      <w:ins w:id="8295" w:author="Ashwani Prabhakar" w:date="2019-07-26T20:16:00Z">
        <w:r>
          <w:t xml:space="preserve"> </w:t>
        </w:r>
      </w:ins>
      <w:ins w:id="8296" w:author="Ashwani Prabhakar" w:date="2019-07-26T20:17:00Z">
        <w:r>
          <w:t xml:space="preserve">203 – statements represents the reading of different models and </w:t>
        </w:r>
      </w:ins>
      <w:ins w:id="8297" w:author="Ashwani Prabhakar" w:date="2019-07-26T20:18:00Z">
        <w:r>
          <w:t>their respective Xmin, Xmax, Ymin and Ymax. The remaining statements are self – explanatory.</w:t>
        </w:r>
      </w:ins>
    </w:p>
    <w:p w14:paraId="455CAE8D" w14:textId="197133A4" w:rsidR="0066105B" w:rsidRDefault="0066105B" w:rsidP="005A522D">
      <w:pPr>
        <w:rPr>
          <w:ins w:id="8298" w:author="Ashwani Prabhakar" w:date="2019-07-26T20:19:00Z"/>
        </w:rPr>
      </w:pPr>
      <w:ins w:id="8299" w:author="Ashwani Prabhakar" w:date="2019-07-26T20:18:00Z">
        <w:r>
          <w:t>ROW 20</w:t>
        </w:r>
      </w:ins>
      <w:ins w:id="8300" w:author="Ashwani Prabhakar" w:date="2019-07-26T20:20:00Z">
        <w:r>
          <w:t>6</w:t>
        </w:r>
      </w:ins>
      <w:ins w:id="8301" w:author="Ashwani Prabhakar" w:date="2019-07-26T20:18:00Z">
        <w:r>
          <w:t xml:space="preserve"> and 20</w:t>
        </w:r>
      </w:ins>
      <w:ins w:id="8302" w:author="Ashwani Prabhakar" w:date="2019-07-26T20:20:00Z">
        <w:r>
          <w:t>7</w:t>
        </w:r>
      </w:ins>
      <w:ins w:id="8303" w:author="Ashwani Prabhakar" w:date="2019-07-26T20:18:00Z">
        <w:r>
          <w:t xml:space="preserve"> </w:t>
        </w:r>
      </w:ins>
      <w:ins w:id="8304" w:author="Ashwani Prabhakar" w:date="2019-07-26T20:19:00Z">
        <w:r>
          <w:t>–</w:t>
        </w:r>
      </w:ins>
      <w:ins w:id="8305" w:author="Ashwani Prabhakar" w:date="2019-07-26T20:18:00Z">
        <w:r>
          <w:t xml:space="preserve"> represent </w:t>
        </w:r>
      </w:ins>
      <w:ins w:id="8306" w:author="Ashwani Prabhakar" w:date="2019-07-26T20:19:00Z">
        <w:r>
          <w:t>the cost of the gravity and magnetic models respectively.</w:t>
        </w:r>
      </w:ins>
    </w:p>
    <w:p w14:paraId="639821D1" w14:textId="77777777" w:rsidR="0066105B" w:rsidRPr="00BF36F7" w:rsidRDefault="0066105B" w:rsidP="005A522D"/>
    <w:p w14:paraId="3EA54D38" w14:textId="77777777" w:rsidR="00481908" w:rsidRDefault="00983E83">
      <w:pPr>
        <w:jc w:val="center"/>
        <w:rPr>
          <w:ins w:id="8307" w:author="Ashwani Prabhakar" w:date="2019-07-26T19:18:00Z"/>
        </w:rPr>
        <w:pPrChange w:id="8308" w:author="Ashwani Prabhakar" w:date="2019-07-29T18:30:00Z">
          <w:pPr/>
        </w:pPrChange>
      </w:pPr>
      <w:ins w:id="8309" w:author="Ashwani Prabhakar" w:date="2019-07-19T20:11:00Z">
        <w:r>
          <w:rPr>
            <w:noProof/>
            <w:lang w:eastAsia="en-AU"/>
          </w:rPr>
          <w:drawing>
            <wp:inline distT="0" distB="0" distL="0" distR="0" wp14:anchorId="2688F573" wp14:editId="17D94124">
              <wp:extent cx="5060995" cy="4181931"/>
              <wp:effectExtent l="0" t="0" r="635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5425"/>
                      <a:stretch/>
                    </pic:blipFill>
                    <pic:spPr bwMode="auto">
                      <a:xfrm>
                        <a:off x="0" y="0"/>
                        <a:ext cx="5064785" cy="4185062"/>
                      </a:xfrm>
                      <a:prstGeom prst="rect">
                        <a:avLst/>
                      </a:prstGeom>
                      <a:ln>
                        <a:noFill/>
                      </a:ln>
                      <a:extLst>
                        <a:ext uri="{53640926-AAD7-44D8-BBD7-CCE9431645EC}">
                          <a14:shadowObscured xmlns:a14="http://schemas.microsoft.com/office/drawing/2010/main"/>
                        </a:ext>
                      </a:extLst>
                    </pic:spPr>
                  </pic:pic>
                </a:graphicData>
              </a:graphic>
            </wp:inline>
          </w:drawing>
        </w:r>
      </w:ins>
    </w:p>
    <w:p w14:paraId="3A34A3CC" w14:textId="4AA9A335" w:rsidR="005A522D" w:rsidRDefault="00481908">
      <w:pPr>
        <w:pStyle w:val="Caption"/>
        <w:jc w:val="center"/>
        <w:rPr>
          <w:ins w:id="8310" w:author="Ashwani Prabhakar" w:date="2019-07-19T20:21:00Z"/>
        </w:rPr>
        <w:pPrChange w:id="8311" w:author="Ashwani Prabhakar" w:date="2019-07-26T19:18:00Z">
          <w:pPr/>
        </w:pPrChange>
      </w:pPr>
      <w:bookmarkStart w:id="8312" w:name="_Toc15299732"/>
      <w:bookmarkStart w:id="8313" w:name="_Ref15061176"/>
      <w:bookmarkStart w:id="8314" w:name="_Toc15328568"/>
      <w:bookmarkStart w:id="8315" w:name="_Toc15369155"/>
      <w:ins w:id="8316" w:author="Ashwani Prabhakar" w:date="2019-07-26T19:18:00Z">
        <w:r>
          <w:t xml:space="preserve">Figure </w:t>
        </w:r>
        <w:r>
          <w:fldChar w:fldCharType="begin"/>
        </w:r>
        <w:r>
          <w:instrText xml:space="preserve"> SEQ Figure \* ARABIC </w:instrText>
        </w:r>
      </w:ins>
      <w:r>
        <w:fldChar w:fldCharType="separate"/>
      </w:r>
      <w:ins w:id="8317" w:author="Jeremie Giraud" w:date="2019-08-08T12:43:00Z">
        <w:r w:rsidR="007D2A24">
          <w:rPr>
            <w:noProof/>
          </w:rPr>
          <w:t>42</w:t>
        </w:r>
      </w:ins>
      <w:bookmarkEnd w:id="8312"/>
      <w:ins w:id="8318" w:author="Ashwani Prabhakar" w:date="2019-07-26T19:18:00Z">
        <w:r>
          <w:fldChar w:fldCharType="end"/>
        </w:r>
      </w:ins>
      <w:bookmarkEnd w:id="8313"/>
      <w:ins w:id="8319" w:author="Ashwani Prabhakar" w:date="2019-07-29T18:12:00Z">
        <w:r w:rsidR="007C7D7A" w:rsidRPr="007C7D7A">
          <w:t xml:space="preserve"> </w:t>
        </w:r>
        <w:r w:rsidR="007C7D7A">
          <w:t>Working of the TOMOFAST-x</w:t>
        </w:r>
      </w:ins>
      <w:bookmarkEnd w:id="8314"/>
      <w:bookmarkEnd w:id="8315"/>
    </w:p>
    <w:p w14:paraId="7CF30BD5" w14:textId="63683BD1" w:rsidR="004A520F" w:rsidRDefault="004A520F" w:rsidP="003D6535">
      <w:pPr>
        <w:rPr>
          <w:ins w:id="8320" w:author="Ashwani Prabhakar" w:date="2019-07-26T19:19:00Z"/>
        </w:rPr>
      </w:pPr>
    </w:p>
    <w:p w14:paraId="30CBAD59" w14:textId="5B706F88" w:rsidR="00481908" w:rsidRDefault="00481908" w:rsidP="003D6535">
      <w:pPr>
        <w:rPr>
          <w:ins w:id="8321" w:author="Ashwani Prabhakar" w:date="2019-07-19T20:21:00Z"/>
        </w:rPr>
      </w:pPr>
      <w:ins w:id="8322" w:author="Ashwani Prabhakar" w:date="2019-07-26T19:19:00Z">
        <w:r>
          <w:t xml:space="preserve">Explanation of </w:t>
        </w:r>
        <w:r>
          <w:fldChar w:fldCharType="begin"/>
        </w:r>
        <w:r>
          <w:instrText xml:space="preserve"> REF _Ref15061176 \h </w:instrText>
        </w:r>
      </w:ins>
      <w:r>
        <w:fldChar w:fldCharType="separate"/>
      </w:r>
      <w:ins w:id="8323" w:author="Jeremie Giraud" w:date="2019-08-08T12:43:00Z">
        <w:r w:rsidR="007D2A24">
          <w:t xml:space="preserve">Figure </w:t>
        </w:r>
        <w:r w:rsidR="007D2A24">
          <w:rPr>
            <w:noProof/>
          </w:rPr>
          <w:t>42</w:t>
        </w:r>
      </w:ins>
      <w:ins w:id="8324" w:author="Ashwani Prabhakar" w:date="2019-07-26T19:19:00Z">
        <w:r>
          <w:fldChar w:fldCharType="end"/>
        </w:r>
        <w:r>
          <w:t>.</w:t>
        </w:r>
      </w:ins>
    </w:p>
    <w:p w14:paraId="52857CA9" w14:textId="2F312CF3" w:rsidR="004A520F" w:rsidRDefault="004A520F" w:rsidP="003D6535">
      <w:pPr>
        <w:rPr>
          <w:ins w:id="8325" w:author="Ashwani Prabhakar" w:date="2019-07-19T20:22:00Z"/>
        </w:rPr>
      </w:pPr>
      <w:ins w:id="8326" w:author="Ashwani Prabhakar" w:date="2019-07-19T20:21:00Z">
        <w:r>
          <w:t>ROW 209</w:t>
        </w:r>
      </w:ins>
      <w:ins w:id="8327" w:author="Ashwani Prabhakar" w:date="2019-07-19T20:25:00Z">
        <w:r w:rsidR="00EC18AC">
          <w:t xml:space="preserve"> and 258</w:t>
        </w:r>
      </w:ins>
      <w:ins w:id="8328" w:author="Ashwani Prabhakar" w:date="2019-07-19T20:21:00Z">
        <w:r>
          <w:t xml:space="preserve"> – </w:t>
        </w:r>
      </w:ins>
      <w:ins w:id="8329" w:author="Ashwani Prabhakar" w:date="2019-07-19T20:22:00Z">
        <w:r w:rsidR="00EC18AC">
          <w:t>show</w:t>
        </w:r>
        <w:r>
          <w:t xml:space="preserve"> the iteration number</w:t>
        </w:r>
      </w:ins>
      <w:ins w:id="8330" w:author="Ashwani Prabhakar" w:date="2019-07-19T20:30:00Z">
        <w:r w:rsidR="00EC18AC">
          <w:t xml:space="preserve"> which is as same as inversion number</w:t>
        </w:r>
      </w:ins>
    </w:p>
    <w:p w14:paraId="72B1337B" w14:textId="6A813AF5" w:rsidR="004A520F" w:rsidRDefault="004A520F" w:rsidP="003D6535">
      <w:pPr>
        <w:rPr>
          <w:ins w:id="8331" w:author="Ashwani Prabhakar" w:date="2019-07-19T20:37:00Z"/>
        </w:rPr>
      </w:pPr>
      <w:ins w:id="8332" w:author="Ashwani Prabhakar" w:date="2019-07-19T20:22:00Z">
        <w:r>
          <w:t>ROW</w:t>
        </w:r>
      </w:ins>
      <w:ins w:id="8333" w:author="Ashwani Prabhakar" w:date="2019-07-19T20:38:00Z">
        <w:r w:rsidR="00DB2737">
          <w:t>S</w:t>
        </w:r>
      </w:ins>
      <w:ins w:id="8334" w:author="Ashwani Prabhakar" w:date="2019-07-19T20:22:00Z">
        <w:r>
          <w:t xml:space="preserve"> 211</w:t>
        </w:r>
      </w:ins>
      <w:ins w:id="8335" w:author="Ashwani Prabhakar" w:date="2019-07-19T20:25:00Z">
        <w:r w:rsidR="00EC18AC">
          <w:t xml:space="preserve"> and 224</w:t>
        </w:r>
      </w:ins>
      <w:ins w:id="8336" w:author="Ashwani Prabhakar" w:date="2019-07-19T20:22:00Z">
        <w:r>
          <w:t xml:space="preserve"> – </w:t>
        </w:r>
      </w:ins>
      <w:ins w:id="8337" w:author="Ashwani Prabhakar" w:date="2019-07-19T20:23:00Z">
        <w:r w:rsidR="00EC18AC">
          <w:t>represent</w:t>
        </w:r>
        <w:r>
          <w:t xml:space="preserve"> the weight</w:t>
        </w:r>
      </w:ins>
      <w:ins w:id="8338" w:author="Ashwani Prabhakar" w:date="2019-07-19T20:24:00Z">
        <w:r w:rsidR="00EC18AC">
          <w:t>s</w:t>
        </w:r>
      </w:ins>
      <w:ins w:id="8339" w:author="Ashwani Prabhakar" w:date="2019-07-19T20:23:00Z">
        <w:r>
          <w:t xml:space="preserve"> of the first </w:t>
        </w:r>
      </w:ins>
      <w:ins w:id="8340" w:author="Ashwani Prabhakar" w:date="2019-07-19T20:25:00Z">
        <w:r w:rsidR="00EC18AC">
          <w:t xml:space="preserve">and second </w:t>
        </w:r>
      </w:ins>
      <w:ins w:id="8341" w:author="Ashwani Prabhakar" w:date="2019-07-19T20:23:00Z">
        <w:r>
          <w:t>problem i.e. for gravity inversion</w:t>
        </w:r>
      </w:ins>
      <w:ins w:id="8342" w:author="Ashwani Prabhakar" w:date="2019-07-19T20:25:00Z">
        <w:r w:rsidR="00EC18AC">
          <w:t xml:space="preserve"> and magnetic inversion respectively</w:t>
        </w:r>
      </w:ins>
    </w:p>
    <w:p w14:paraId="2FDF154E" w14:textId="77777777" w:rsidR="00DB2737" w:rsidRDefault="00DB2737" w:rsidP="003D6535">
      <w:pPr>
        <w:rPr>
          <w:ins w:id="8343" w:author="Ashwani Prabhakar" w:date="2019-07-19T20:38:00Z"/>
        </w:rPr>
      </w:pPr>
      <w:ins w:id="8344" w:author="Ashwani Prabhakar" w:date="2019-07-19T20:37:00Z">
        <w:r>
          <w:t>ROW</w:t>
        </w:r>
      </w:ins>
      <w:ins w:id="8345" w:author="Ashwani Prabhakar" w:date="2019-07-19T20:38:00Z">
        <w:r>
          <w:t xml:space="preserve">S 212 and 213 – represent misfit term cost and value of </w:t>
        </w:r>
        <w:r w:rsidRPr="003B0E92">
          <w:rPr>
            <w:b/>
            <w:i/>
            <w:rPrChange w:id="8346" w:author="Ashwani Prabhakar" w:date="2019-07-29T18:38:00Z">
              <w:rPr/>
            </w:rPrChange>
          </w:rPr>
          <w:t>nel</w:t>
        </w:r>
      </w:ins>
    </w:p>
    <w:p w14:paraId="3D55FC6E" w14:textId="67992BDA" w:rsidR="00DB2737" w:rsidRDefault="00DB2737" w:rsidP="003D6535">
      <w:pPr>
        <w:rPr>
          <w:ins w:id="8347" w:author="Ashwani Prabhakar" w:date="2019-07-19T20:44:00Z"/>
        </w:rPr>
      </w:pPr>
      <w:ins w:id="8348" w:author="Ashwani Prabhakar" w:date="2019-07-19T20:38:00Z">
        <w:r>
          <w:lastRenderedPageBreak/>
          <w:t>ROW</w:t>
        </w:r>
      </w:ins>
      <w:ins w:id="8349" w:author="Ashwani Prabhakar" w:date="2019-07-19T20:42:00Z">
        <w:r>
          <w:t>S</w:t>
        </w:r>
      </w:ins>
      <w:ins w:id="8350" w:author="Ashwani Prabhakar" w:date="2019-07-19T20:38:00Z">
        <w:r>
          <w:t xml:space="preserve"> 214</w:t>
        </w:r>
      </w:ins>
      <w:ins w:id="8351" w:author="Ashwani Prabhakar" w:date="2019-07-19T20:42:00Z">
        <w:r>
          <w:t xml:space="preserve"> and 227</w:t>
        </w:r>
      </w:ins>
      <w:ins w:id="8352" w:author="Ashwani Prabhakar" w:date="2019-07-19T20:38:00Z">
        <w:r>
          <w:t xml:space="preserve"> </w:t>
        </w:r>
      </w:ins>
      <w:ins w:id="8353" w:author="Ashwani Prabhakar" w:date="2019-07-19T20:39:00Z">
        <w:r>
          <w:t>–</w:t>
        </w:r>
      </w:ins>
      <w:ins w:id="8354" w:author="Ashwani Prabhakar" w:date="2019-07-19T20:38:00Z">
        <w:r>
          <w:t xml:space="preserve"> </w:t>
        </w:r>
        <w:commentRangeStart w:id="8355"/>
        <w:commentRangeStart w:id="8356"/>
        <w:r>
          <w:t xml:space="preserve">represent </w:t>
        </w:r>
      </w:ins>
      <w:ins w:id="8357" w:author="Ashwani Prabhakar" w:date="2019-07-19T20:41:00Z">
        <w:r>
          <w:t xml:space="preserve">addition of </w:t>
        </w:r>
      </w:ins>
      <w:ins w:id="8358" w:author="Ashwani Prabhakar" w:date="2019-07-19T20:39:00Z">
        <w:r>
          <w:t xml:space="preserve">model damping </w:t>
        </w:r>
      </w:ins>
      <w:ins w:id="8359" w:author="Ashwani Prabhakar" w:date="2019-07-19T20:41:00Z">
        <w:r w:rsidR="00E27628">
          <w:t>an</w:t>
        </w:r>
      </w:ins>
      <w:ins w:id="8360" w:author="Ashwani Prabhakar" w:date="2019-07-19T20:46:00Z">
        <w:r w:rsidR="00E27628">
          <w:t>d ………</w:t>
        </w:r>
      </w:ins>
      <w:ins w:id="8361" w:author="Ashwani Prabhakar" w:date="2019-07-19T20:42:00Z">
        <w:r>
          <w:t xml:space="preserve"> for the respective model</w:t>
        </w:r>
      </w:ins>
      <w:commentRangeEnd w:id="8355"/>
      <w:ins w:id="8362" w:author="Ashwani Prabhakar" w:date="2019-07-19T20:43:00Z">
        <w:r>
          <w:rPr>
            <w:rStyle w:val="CommentReference"/>
          </w:rPr>
          <w:commentReference w:id="8355"/>
        </w:r>
      </w:ins>
      <w:commentRangeEnd w:id="8356"/>
      <w:r w:rsidR="00B107E1">
        <w:rPr>
          <w:rStyle w:val="CommentReference"/>
        </w:rPr>
        <w:commentReference w:id="8356"/>
      </w:r>
      <w:ins w:id="8363" w:author="Ashwani Prabhakar" w:date="2019-07-19T20:46:00Z">
        <w:r w:rsidR="00E27628">
          <w:t>s</w:t>
        </w:r>
      </w:ins>
    </w:p>
    <w:p w14:paraId="1CBDF3C3" w14:textId="70E08C62" w:rsidR="00E27628" w:rsidRDefault="00E27628" w:rsidP="003D6535">
      <w:pPr>
        <w:rPr>
          <w:ins w:id="8364" w:author="Ashwani Prabhakar" w:date="2019-07-19T20:47:00Z"/>
        </w:rPr>
      </w:pPr>
      <w:ins w:id="8365" w:author="Ashwani Prabhakar" w:date="2019-07-19T20:44:00Z">
        <w:r>
          <w:t xml:space="preserve">ROWS 215 and 228 – represent </w:t>
        </w:r>
      </w:ins>
      <w:ins w:id="8366" w:author="Ashwani Prabhakar" w:date="2019-07-19T20:45:00Z">
        <w:r>
          <w:t>the cost of the damping term</w:t>
        </w:r>
      </w:ins>
    </w:p>
    <w:p w14:paraId="7176917F" w14:textId="20C2AB70" w:rsidR="00E27628" w:rsidRDefault="00E27628" w:rsidP="003D6535">
      <w:ins w:id="8367" w:author="Ashwani Prabhakar" w:date="2019-07-19T20:47:00Z">
        <w:r>
          <w:t xml:space="preserve">ROWS </w:t>
        </w:r>
      </w:ins>
      <w:r w:rsidR="00DE1042">
        <w:t xml:space="preserve">217 and 230 – represent the value of damping gradient for the respective models. The type of weight i.e. whether it is global or local. As the type of weight is global over here, it has been mentioned 1. </w:t>
      </w:r>
    </w:p>
    <w:p w14:paraId="6737A73A" w14:textId="41708CAC" w:rsidR="00DE1042" w:rsidRDefault="00DE1042" w:rsidP="003D6535">
      <w:r>
        <w:t>ROWS 218 – 221 and 231 – 234 – represent damping gradient cost term and their respective total cost.</w:t>
      </w:r>
      <w:del w:id="8368" w:author="Jeremie Giraud" w:date="2019-07-29T21:26:00Z">
        <w:r>
          <w:delText xml:space="preserve"> User</w:delText>
        </w:r>
      </w:del>
      <w:del w:id="8369" w:author="Jeremie Giraud" w:date="2019-08-08T12:25:00Z">
        <w:r w:rsidDel="009A5B53">
          <w:delText xml:space="preserve"> </w:delText>
        </w:r>
      </w:del>
      <w:ins w:id="8370" w:author="Jeremie Giraud" w:date="2019-08-08T12:25:00Z">
        <w:r w:rsidR="009A5B53">
          <w:t xml:space="preserve">User </w:t>
        </w:r>
      </w:ins>
      <w:r>
        <w:t>need not to look after the same in order to run TOMOFAST-x.</w:t>
      </w:r>
    </w:p>
    <w:p w14:paraId="49CD172E" w14:textId="602AD16C" w:rsidR="00DE1042" w:rsidRDefault="00DE1042" w:rsidP="003D6535">
      <w:r>
        <w:t xml:space="preserve">ROW 237 – represents the cross – gradient </w:t>
      </w:r>
      <w:r w:rsidR="0059727D">
        <w:t>function and the type of derivative which has been set up in the parameter file. Here, 1 represents forward derivative. For more information, please refer the section of Cross gradients constraints in the Parfile (Parameter File)</w:t>
      </w:r>
      <w:ins w:id="8371" w:author="Ashwani Prabhakar" w:date="2019-07-26T19:19:00Z">
        <w:r w:rsidR="00752D00">
          <w:t>.</w:t>
        </w:r>
      </w:ins>
    </w:p>
    <w:p w14:paraId="546C2E24" w14:textId="6F5BC0E5" w:rsidR="0059727D" w:rsidRDefault="0059727D" w:rsidP="003D6535">
      <w:r>
        <w:t>ROW 238</w:t>
      </w:r>
      <w:r w:rsidR="00484D96">
        <w:t xml:space="preserve"> – represents cross – gradient cost which will be stored in the 8</w:t>
      </w:r>
      <w:r w:rsidR="00484D96" w:rsidRPr="00484D96">
        <w:rPr>
          <w:vertAlign w:val="superscript"/>
        </w:rPr>
        <w:t>th</w:t>
      </w:r>
      <w:r w:rsidR="00484D96">
        <w:t xml:space="preserve"> column of the cost file if no clustering constraints i.e. petrophysics are used</w:t>
      </w:r>
      <w:ins w:id="8372" w:author="Ashwani Prabhakar" w:date="2019-07-26T19:19:00Z">
        <w:r w:rsidR="00752D00">
          <w:t>.</w:t>
        </w:r>
      </w:ins>
      <w:del w:id="8373" w:author="Ashwani Prabhakar" w:date="2019-07-26T19:19:00Z">
        <w:r w:rsidR="00484D96" w:rsidDel="00752D00">
          <w:delText xml:space="preserve"> </w:delText>
        </w:r>
      </w:del>
    </w:p>
    <w:p w14:paraId="1B94CCF8" w14:textId="22E89351" w:rsidR="00484D96" w:rsidRDefault="00484D96" w:rsidP="003D6535">
      <w:r>
        <w:t xml:space="preserve">ROWS 242 – 251 – represent the number of iteration, residual and gradient values in LSQR respectively. Here, each row represents these features after every 10 iterations. Here, it has been set up 100 number of solver iteration per inversion as the </w:t>
      </w:r>
      <w:del w:id="8374" w:author="Jeremie Giraud" w:date="2019-07-29T21:26:00Z">
        <w:r>
          <w:delText>user</w:delText>
        </w:r>
      </w:del>
      <w:del w:id="8375" w:author="Jeremie Giraud" w:date="2019-08-08T12:25:00Z">
        <w:r w:rsidDel="009A5B53">
          <w:delText xml:space="preserve"> </w:delText>
        </w:r>
      </w:del>
      <w:ins w:id="8376" w:author="Jeremie Giraud" w:date="2019-08-08T12:25:00Z">
        <w:r w:rsidR="009A5B53">
          <w:t xml:space="preserve">User </w:t>
        </w:r>
      </w:ins>
      <w:r>
        <w:t xml:space="preserve">can see in the section of INVERSION parameter in the Parfile (Parameter File). </w:t>
      </w:r>
    </w:p>
    <w:p w14:paraId="6E8622D2" w14:textId="6CEABAC9" w:rsidR="00484D96" w:rsidRDefault="00484D96" w:rsidP="003D6535">
      <w:r>
        <w:t>ROW 252 – represent</w:t>
      </w:r>
      <w:r w:rsidR="00975DB5">
        <w:t>s</w:t>
      </w:r>
      <w:r>
        <w:t xml:space="preserve"> the residual value, r which has come at the end of 100 iterations as the </w:t>
      </w:r>
      <w:del w:id="8377" w:author="Jeremie Giraud" w:date="2019-07-29T21:26:00Z">
        <w:r>
          <w:delText>user</w:delText>
        </w:r>
      </w:del>
      <w:del w:id="8378" w:author="Jeremie Giraud" w:date="2019-08-08T12:25:00Z">
        <w:r w:rsidDel="009A5B53">
          <w:delText xml:space="preserve"> </w:delText>
        </w:r>
      </w:del>
      <w:ins w:id="8379" w:author="Jeremie Giraud" w:date="2019-08-08T12:25:00Z">
        <w:r w:rsidR="009A5B53">
          <w:t xml:space="preserve">User </w:t>
        </w:r>
      </w:ins>
      <w:r>
        <w:t>can compare the same from ROW 251</w:t>
      </w:r>
      <w:r w:rsidR="00975DB5">
        <w:t>.</w:t>
      </w:r>
    </w:p>
    <w:p w14:paraId="78A956E0" w14:textId="62B43C53" w:rsidR="00975DB5" w:rsidRDefault="00975DB5" w:rsidP="003D6535">
      <w:r>
        <w:t>ROW 253 – represents the value of gravity data cost which can be seen across the parameter ‘cost’ in the row. This value will be stored in the 2</w:t>
      </w:r>
      <w:r w:rsidRPr="00975DB5">
        <w:rPr>
          <w:vertAlign w:val="superscript"/>
        </w:rPr>
        <w:t>nd</w:t>
      </w:r>
      <w:r>
        <w:t xml:space="preserve"> column of the cost file.</w:t>
      </w:r>
    </w:p>
    <w:p w14:paraId="2FC6D36B" w14:textId="6E1F407C" w:rsidR="00975DB5" w:rsidRDefault="00975DB5" w:rsidP="003D6535">
      <w:r>
        <w:t>ROW 254 – represents the value of magnetic data cost which can be seen across the parameter ‘cost’ in the row. This value will be stored in the 3</w:t>
      </w:r>
      <w:r w:rsidRPr="00975DB5">
        <w:rPr>
          <w:vertAlign w:val="superscript"/>
        </w:rPr>
        <w:t>rd</w:t>
      </w:r>
      <w:r>
        <w:t xml:space="preserve"> column of the cost file.</w:t>
      </w:r>
    </w:p>
    <w:p w14:paraId="459E700F" w14:textId="77777777" w:rsidR="00975DB5" w:rsidRDefault="00975DB5" w:rsidP="003D6535">
      <w:r>
        <w:t>ROW 255 – represents the value of gravity model cost which can be seen across the parameter ‘model cost’ in the row. This value will be stored in the 4</w:t>
      </w:r>
      <w:r w:rsidRPr="00975DB5">
        <w:rPr>
          <w:vertAlign w:val="superscript"/>
        </w:rPr>
        <w:t>th</w:t>
      </w:r>
      <w:r>
        <w:t xml:space="preserve"> column of the cost file.</w:t>
      </w:r>
    </w:p>
    <w:p w14:paraId="3FF9D21A" w14:textId="3046B7E6" w:rsidR="00975DB5" w:rsidRDefault="00975DB5" w:rsidP="003D6535">
      <w:r>
        <w:t>ROW 256 – represents the value of magnetic model cost which can be seen across the parameter ‘model cost’ in the row. This value will be stored in the 5</w:t>
      </w:r>
      <w:r w:rsidRPr="00975DB5">
        <w:rPr>
          <w:vertAlign w:val="superscript"/>
        </w:rPr>
        <w:t>th</w:t>
      </w:r>
      <w:r>
        <w:t xml:space="preserve"> column</w:t>
      </w:r>
      <w:ins w:id="8380" w:author="Ashwani Prabhakar" w:date="2019-07-26T19:19:00Z">
        <w:r w:rsidR="00752D00">
          <w:t>.</w:t>
        </w:r>
      </w:ins>
      <w:del w:id="8381" w:author="Jeremie Giraud" w:date="2019-07-29T21:25:00Z">
        <w:r>
          <w:delText xml:space="preserve">  </w:delText>
        </w:r>
      </w:del>
      <w:ins w:id="8382" w:author="Jeremie Giraud" w:date="2019-07-29T21:25:00Z">
        <w:r w:rsidR="009C1EA6">
          <w:t xml:space="preserve"> </w:t>
        </w:r>
      </w:ins>
    </w:p>
    <w:p w14:paraId="2A22884D" w14:textId="4254386E" w:rsidR="006270F9" w:rsidRDefault="006270F9" w:rsidP="003D6535"/>
    <w:p w14:paraId="3405B6DE" w14:textId="74E695A9" w:rsidR="006270F9" w:rsidRDefault="006270F9" w:rsidP="003D6535">
      <w:r>
        <w:t>**This procedure continues for every iteration for Invers</w:t>
      </w:r>
      <w:r w:rsidR="00390E52">
        <w:t xml:space="preserve">ion. Here, just for information, </w:t>
      </w:r>
      <w:del w:id="8383" w:author="Jeremie Giraud" w:date="2019-07-29T21:26:00Z">
        <w:r w:rsidR="00390E52">
          <w:delText>user</w:delText>
        </w:r>
      </w:del>
      <w:del w:id="8384" w:author="Jeremie Giraud" w:date="2019-08-08T12:25:00Z">
        <w:r w:rsidR="00390E52" w:rsidDel="009A5B53">
          <w:delText xml:space="preserve"> </w:delText>
        </w:r>
      </w:del>
      <w:ins w:id="8385" w:author="Jeremie Giraud" w:date="2019-08-08T12:25:00Z">
        <w:r w:rsidR="009A5B53">
          <w:t xml:space="preserve">User </w:t>
        </w:r>
      </w:ins>
      <w:r w:rsidR="00390E52">
        <w:t>can change the number of inversions according to their requirement in the INVERSION parameter section of the Parfile (Parameter File)</w:t>
      </w:r>
    </w:p>
    <w:p w14:paraId="0AFE65F7" w14:textId="77777777" w:rsidR="00481908" w:rsidRDefault="00390E52" w:rsidP="000D0B93">
      <w:pPr>
        <w:jc w:val="center"/>
        <w:rPr>
          <w:ins w:id="8386" w:author="Ashwani Prabhakar" w:date="2019-07-26T19:19:00Z"/>
        </w:rPr>
      </w:pPr>
      <w:r w:rsidRPr="00390E52">
        <w:rPr>
          <w:noProof/>
          <w:lang w:eastAsia="en-AU"/>
        </w:rPr>
        <w:drawing>
          <wp:inline distT="0" distB="0" distL="0" distR="0" wp14:anchorId="242D3AE4" wp14:editId="4E0A5236">
            <wp:extent cx="5989179" cy="998969"/>
            <wp:effectExtent l="0" t="0" r="0" b="0"/>
            <wp:docPr id="54" name="Picture 54" descr="C:\TOMOFASTx\documentation\lastp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OMOFASTx\documentation\lastpor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48456" cy="1008856"/>
                    </a:xfrm>
                    <a:prstGeom prst="rect">
                      <a:avLst/>
                    </a:prstGeom>
                    <a:noFill/>
                    <a:ln>
                      <a:noFill/>
                    </a:ln>
                  </pic:spPr>
                </pic:pic>
              </a:graphicData>
            </a:graphic>
          </wp:inline>
        </w:drawing>
      </w:r>
    </w:p>
    <w:p w14:paraId="68944DE1" w14:textId="2313B6CC" w:rsidR="00390E52" w:rsidRDefault="00481908">
      <w:pPr>
        <w:pStyle w:val="Caption"/>
        <w:jc w:val="center"/>
        <w:pPrChange w:id="8387" w:author="Ashwani Prabhakar" w:date="2019-07-26T19:19:00Z">
          <w:pPr/>
        </w:pPrChange>
      </w:pPr>
      <w:bookmarkStart w:id="8388" w:name="_Toc15299733"/>
      <w:bookmarkStart w:id="8389" w:name="_Ref15061214"/>
      <w:bookmarkStart w:id="8390" w:name="_Toc15328569"/>
      <w:bookmarkStart w:id="8391" w:name="_Toc15369156"/>
      <w:ins w:id="8392" w:author="Ashwani Prabhakar" w:date="2019-07-26T19:19:00Z">
        <w:r>
          <w:t xml:space="preserve">Figure </w:t>
        </w:r>
        <w:r>
          <w:fldChar w:fldCharType="begin"/>
        </w:r>
        <w:r>
          <w:instrText xml:space="preserve"> SEQ Figure \* ARABIC </w:instrText>
        </w:r>
      </w:ins>
      <w:r>
        <w:fldChar w:fldCharType="separate"/>
      </w:r>
      <w:ins w:id="8393" w:author="Jeremie Giraud" w:date="2019-08-08T12:43:00Z">
        <w:r w:rsidR="007D2A24">
          <w:rPr>
            <w:noProof/>
          </w:rPr>
          <w:t>43</w:t>
        </w:r>
      </w:ins>
      <w:bookmarkEnd w:id="8388"/>
      <w:ins w:id="8394" w:author="Ashwani Prabhakar" w:date="2019-07-26T19:19:00Z">
        <w:r>
          <w:fldChar w:fldCharType="end"/>
        </w:r>
      </w:ins>
      <w:bookmarkEnd w:id="8389"/>
      <w:ins w:id="8395" w:author="Ashwani Prabhakar" w:date="2019-07-29T18:12:00Z">
        <w:r w:rsidR="007C7D7A" w:rsidRPr="007C7D7A">
          <w:t xml:space="preserve"> </w:t>
        </w:r>
        <w:r w:rsidR="007C7D7A">
          <w:t>Working of the TOMOFAST-x</w:t>
        </w:r>
      </w:ins>
      <w:bookmarkEnd w:id="8390"/>
      <w:bookmarkEnd w:id="8391"/>
    </w:p>
    <w:p w14:paraId="4EAB0A16" w14:textId="7E971A5D" w:rsidR="00EB02EB" w:rsidRDefault="00752D00" w:rsidP="003D6535">
      <w:ins w:id="8396" w:author="Ashwani Prabhakar" w:date="2019-07-26T19:19:00Z">
        <w:r>
          <w:t xml:space="preserve">Explanation of </w:t>
        </w:r>
        <w:r>
          <w:fldChar w:fldCharType="begin"/>
        </w:r>
        <w:r>
          <w:instrText xml:space="preserve"> REF _Ref15061214 \h </w:instrText>
        </w:r>
      </w:ins>
      <w:r>
        <w:fldChar w:fldCharType="separate"/>
      </w:r>
      <w:ins w:id="8397" w:author="Jeremie Giraud" w:date="2019-08-08T12:43:00Z">
        <w:r w:rsidR="007D2A24">
          <w:t xml:space="preserve">Figure </w:t>
        </w:r>
        <w:r w:rsidR="007D2A24">
          <w:rPr>
            <w:noProof/>
          </w:rPr>
          <w:t>43</w:t>
        </w:r>
      </w:ins>
      <w:ins w:id="8398" w:author="Ashwani Prabhakar" w:date="2019-07-26T19:19:00Z">
        <w:r>
          <w:fldChar w:fldCharType="end"/>
        </w:r>
      </w:ins>
      <w:ins w:id="8399" w:author="Ashwani Prabhakar" w:date="2019-07-26T19:20:00Z">
        <w:r>
          <w:t>.</w:t>
        </w:r>
      </w:ins>
    </w:p>
    <w:p w14:paraId="23D44A4B" w14:textId="691F31D7" w:rsidR="00EB02EB" w:rsidRDefault="00EB02EB" w:rsidP="003D6535">
      <w:r>
        <w:lastRenderedPageBreak/>
        <w:t>ROW 2658 – represents minimum and maximum for the gravity model values.</w:t>
      </w:r>
    </w:p>
    <w:p w14:paraId="32103480" w14:textId="0C15D81D" w:rsidR="00EB02EB" w:rsidRDefault="00EB02EB" w:rsidP="003D6535">
      <w:r>
        <w:t>ROW 2659 – represents minimum and maximum for the magnetic model values.</w:t>
      </w:r>
    </w:p>
    <w:p w14:paraId="4F7A267A" w14:textId="0A9EC4F2" w:rsidR="00EB02EB" w:rsidRDefault="00EB02EB" w:rsidP="003D6535">
      <w:r>
        <w:t xml:space="preserve">ROW 2661 and 2662 – represent the path of the final </w:t>
      </w:r>
      <w:r w:rsidR="00480887">
        <w:t>voxets of</w:t>
      </w:r>
      <w:r>
        <w:t xml:space="preserve"> gravity and magnetic models respectively and the statements confirm that both have been written.</w:t>
      </w:r>
    </w:p>
    <w:p w14:paraId="57F92893" w14:textId="09A9975A" w:rsidR="00480887" w:rsidRDefault="00EB02EB" w:rsidP="003D6535">
      <w:r>
        <w:t>ROW</w:t>
      </w:r>
      <w:r w:rsidR="00480887">
        <w:t>S</w:t>
      </w:r>
      <w:r>
        <w:t xml:space="preserve"> </w:t>
      </w:r>
      <w:r w:rsidR="00480887">
        <w:t>2663 and 2664 – represent the paths of final calculated gravity and magnetic data respectively and confirm that both have been written.</w:t>
      </w:r>
    </w:p>
    <w:p w14:paraId="7D0768C7" w14:textId="3B61C7AB" w:rsidR="00EB02EB" w:rsidRDefault="00480887" w:rsidP="003D6535">
      <w:r>
        <w:t xml:space="preserve">ROWS 2665 – 2667 – represent the paths of final voxets for cross gradient, gravity sensitivity and magnetic sensitivity </w:t>
      </w:r>
      <w:r w:rsidR="00EB2705">
        <w:t>respectively</w:t>
      </w:r>
    </w:p>
    <w:p w14:paraId="6827D5AD" w14:textId="34D139A1" w:rsidR="00EB2705" w:rsidRDefault="008653F0" w:rsidP="003D6535">
      <w:pPr>
        <w:rPr>
          <w:ins w:id="8400" w:author="Ashwani Prabhakar" w:date="2019-07-24T20:03:00Z"/>
        </w:rPr>
      </w:pPr>
      <w:r>
        <w:t>ROW 2669 – represents total CPU accumulated time</w:t>
      </w:r>
      <w:r w:rsidR="0084439A">
        <w:t>s</w:t>
      </w:r>
    </w:p>
    <w:p w14:paraId="07AC870A" w14:textId="598A7699" w:rsidR="004D3CFA" w:rsidRDefault="004D3CFA" w:rsidP="003D6535">
      <w:pPr>
        <w:rPr>
          <w:ins w:id="8401" w:author="Ashwani Prabhakar" w:date="2019-07-24T20:04:00Z"/>
        </w:rPr>
      </w:pPr>
      <w:ins w:id="8402" w:author="Ashwani Prabhakar" w:date="2019-07-24T20:03:00Z">
        <w:r>
          <w:t>ROW 2670 – represents TOTAL CPU minimum time. Here total represents the total number of CPU used while running TOMOFAST-x.</w:t>
        </w:r>
        <w:del w:id="8403" w:author="Jeremie Giraud" w:date="2019-07-29T21:26:00Z">
          <w:r>
            <w:delText xml:space="preserve"> User</w:delText>
          </w:r>
        </w:del>
        <w:del w:id="8404" w:author="Jeremie Giraud" w:date="2019-08-08T12:25:00Z">
          <w:r w:rsidDel="009A5B53">
            <w:delText xml:space="preserve"> </w:delText>
          </w:r>
        </w:del>
      </w:ins>
      <w:ins w:id="8405" w:author="Jeremie Giraud" w:date="2019-08-08T12:25:00Z">
        <w:r w:rsidR="009A5B53">
          <w:t xml:space="preserve">User </w:t>
        </w:r>
      </w:ins>
      <w:ins w:id="8406" w:author="Ashwani Prabhakar" w:date="2019-07-24T20:04:00Z">
        <w:r>
          <w:t>can set the number of CPU in the input command line while invoking TOMOFAST-x.</w:t>
        </w:r>
      </w:ins>
    </w:p>
    <w:p w14:paraId="59DC6AF3" w14:textId="71FCF5CA" w:rsidR="004D3CFA" w:rsidRDefault="004D3CFA" w:rsidP="003D6535">
      <w:pPr>
        <w:rPr>
          <w:ins w:id="8407" w:author="Ashwani Prabhakar" w:date="2019-07-26T20:22:00Z"/>
        </w:rPr>
      </w:pPr>
      <w:ins w:id="8408" w:author="Ashwani Prabhakar" w:date="2019-07-24T20:05:00Z">
        <w:r>
          <w:t xml:space="preserve">ROW 2671 – represents </w:t>
        </w:r>
      </w:ins>
      <w:ins w:id="8409" w:author="Ashwani Prabhakar" w:date="2019-07-26T20:22:00Z">
        <w:r w:rsidR="007C5EF0">
          <w:t xml:space="preserve">TOTAL CPU maximum time. </w:t>
        </w:r>
      </w:ins>
    </w:p>
    <w:p w14:paraId="106E4949" w14:textId="60BFDF28" w:rsidR="007C5EF0" w:rsidRDefault="007C5EF0" w:rsidP="003D6535">
      <w:pPr>
        <w:rPr>
          <w:ins w:id="8410" w:author="Ashwani Prabhakar" w:date="2019-07-26T20:22:00Z"/>
        </w:rPr>
      </w:pPr>
    </w:p>
    <w:p w14:paraId="3BE0F2C0" w14:textId="77777777" w:rsidR="007C5EF0" w:rsidRDefault="007C5EF0" w:rsidP="003D6535"/>
    <w:p w14:paraId="0A8140EB" w14:textId="77777777" w:rsidR="00293DF1" w:rsidRDefault="00293DF1">
      <w:pPr>
        <w:rPr>
          <w:ins w:id="8411" w:author="Jeremie Giraud" w:date="2019-07-29T21:35:00Z"/>
          <w:rFonts w:asciiTheme="majorHAnsi" w:eastAsiaTheme="majorEastAsia" w:hAnsiTheme="majorHAnsi" w:cstheme="majorBidi"/>
          <w:color w:val="2E74B5" w:themeColor="accent1" w:themeShade="BF"/>
          <w:sz w:val="32"/>
          <w:szCs w:val="32"/>
        </w:rPr>
      </w:pPr>
      <w:bookmarkStart w:id="8412" w:name="_Toc15055970"/>
      <w:bookmarkStart w:id="8413" w:name="_Toc15299786"/>
      <w:bookmarkStart w:id="8414" w:name="_Toc15328622"/>
      <w:ins w:id="8415" w:author="Jeremie Giraud" w:date="2019-07-29T21:35:00Z">
        <w:r>
          <w:br w:type="page"/>
        </w:r>
      </w:ins>
    </w:p>
    <w:p w14:paraId="0ACA0F4B" w14:textId="2D606529" w:rsidR="00DE1042" w:rsidRDefault="000D4EC8">
      <w:pPr>
        <w:pStyle w:val="Heading1"/>
        <w:rPr>
          <w:ins w:id="8416" w:author="Ashwani Prabhakar" w:date="2019-07-26T20:21:00Z"/>
        </w:rPr>
        <w:pPrChange w:id="8417" w:author="Ashwani Prabhakar" w:date="2019-07-24T17:59:00Z">
          <w:pPr/>
        </w:pPrChange>
      </w:pPr>
      <w:bookmarkStart w:id="8418" w:name="_Toc16161054"/>
      <w:ins w:id="8419" w:author="Ashwani Prabhakar" w:date="2019-07-24T17:58:00Z">
        <w:r>
          <w:lastRenderedPageBreak/>
          <w:t xml:space="preserve">HOW TO RUN </w:t>
        </w:r>
      </w:ins>
      <w:ins w:id="8420" w:author="Ashwani Prabhakar" w:date="2019-07-24T19:22:00Z">
        <w:r w:rsidR="00B27951">
          <w:t xml:space="preserve">GEOPHYSICAL </w:t>
        </w:r>
      </w:ins>
      <w:ins w:id="8421" w:author="Ashwani Prabhakar" w:date="2019-07-24T17:58:00Z">
        <w:r>
          <w:t>INVERSIONS IN TOMOFAST-x</w:t>
        </w:r>
      </w:ins>
      <w:bookmarkEnd w:id="8412"/>
      <w:bookmarkEnd w:id="8413"/>
      <w:bookmarkEnd w:id="8414"/>
      <w:bookmarkEnd w:id="8418"/>
    </w:p>
    <w:p w14:paraId="33711B54" w14:textId="77777777" w:rsidR="007C5EF0" w:rsidRDefault="007C5EF0" w:rsidP="007C5EF0">
      <w:pPr>
        <w:rPr>
          <w:ins w:id="8422" w:author="Ashwani Prabhakar" w:date="2019-07-26T20:22:00Z"/>
        </w:rPr>
      </w:pPr>
    </w:p>
    <w:p w14:paraId="21B23F6D" w14:textId="699DBEA8" w:rsidR="007C5EF0" w:rsidRDefault="007C5EF0">
      <w:pPr>
        <w:pStyle w:val="ListParagraph"/>
        <w:numPr>
          <w:ilvl w:val="0"/>
          <w:numId w:val="155"/>
        </w:numPr>
        <w:rPr>
          <w:ins w:id="8423" w:author="Ashwani Prabhakar" w:date="2019-07-26T20:22:00Z"/>
        </w:rPr>
        <w:pPrChange w:id="8424" w:author="Ashwani Prabhakar" w:date="2019-07-26T20:22:00Z">
          <w:pPr/>
        </w:pPrChange>
      </w:pPr>
      <w:ins w:id="8425" w:author="Ashwani Prabhakar" w:date="2019-07-26T20:21:00Z">
        <w:r>
          <w:t>This section will briefly introduce about how to run the respective inversions either it is gravity, magnetic or joint inversion</w:t>
        </w:r>
      </w:ins>
      <w:ins w:id="8426" w:author="Ashwani Prabhakar" w:date="2019-07-26T20:22:00Z">
        <w:r>
          <w:t>.</w:t>
        </w:r>
      </w:ins>
    </w:p>
    <w:p w14:paraId="63A82106" w14:textId="77777777" w:rsidR="007C5EF0" w:rsidRPr="007C5EF0" w:rsidRDefault="007C5EF0">
      <w:pPr>
        <w:pStyle w:val="ListParagraph"/>
        <w:rPr>
          <w:ins w:id="8427" w:author="Ashwani Prabhakar" w:date="2019-07-24T19:17:00Z"/>
        </w:rPr>
        <w:pPrChange w:id="8428" w:author="Ashwani Prabhakar" w:date="2019-07-26T20:22:00Z">
          <w:pPr/>
        </w:pPrChange>
      </w:pPr>
    </w:p>
    <w:p w14:paraId="54CE6072" w14:textId="35C402E5" w:rsidR="00B02C83" w:rsidRDefault="00B02C83">
      <w:pPr>
        <w:pStyle w:val="Heading2"/>
        <w:rPr>
          <w:ins w:id="8429" w:author="Ashwani Prabhakar" w:date="2019-07-26T20:22:00Z"/>
        </w:rPr>
        <w:pPrChange w:id="8430" w:author="Ashwani Prabhakar" w:date="2019-07-24T19:18:00Z">
          <w:pPr/>
        </w:pPrChange>
      </w:pPr>
      <w:bookmarkStart w:id="8431" w:name="_Toc15055971"/>
      <w:bookmarkStart w:id="8432" w:name="_Toc15299787"/>
      <w:bookmarkStart w:id="8433" w:name="_Toc15328623"/>
      <w:bookmarkStart w:id="8434" w:name="_Toc16161055"/>
      <w:ins w:id="8435" w:author="Ashwani Prabhakar" w:date="2019-07-24T19:17:00Z">
        <w:r>
          <w:t>For running Gravity Inversion</w:t>
        </w:r>
      </w:ins>
      <w:bookmarkEnd w:id="8431"/>
      <w:bookmarkEnd w:id="8432"/>
      <w:bookmarkEnd w:id="8433"/>
      <w:bookmarkEnd w:id="8434"/>
    </w:p>
    <w:p w14:paraId="3BAFDB37" w14:textId="322D807B" w:rsidR="007C5EF0" w:rsidRDefault="007C5EF0" w:rsidP="007C5EF0">
      <w:pPr>
        <w:rPr>
          <w:ins w:id="8436" w:author="Ashwani Prabhakar" w:date="2019-07-26T20:22:00Z"/>
        </w:rPr>
      </w:pPr>
    </w:p>
    <w:p w14:paraId="26CA832D" w14:textId="796FDFFB" w:rsidR="007C5EF0" w:rsidRDefault="007C5EF0" w:rsidP="007C5EF0">
      <w:pPr>
        <w:pStyle w:val="ListParagraph"/>
        <w:numPr>
          <w:ilvl w:val="0"/>
          <w:numId w:val="156"/>
        </w:numPr>
        <w:rPr>
          <w:ins w:id="8437" w:author="Ashwani Prabhakar" w:date="2019-07-26T20:22:00Z"/>
        </w:rPr>
      </w:pPr>
      <w:ins w:id="8438" w:author="Ashwani Prabhakar" w:date="2019-07-26T20:22:00Z">
        <w:del w:id="8439" w:author="Jeremie Giraud" w:date="2019-08-08T12:19:00Z">
          <w:r w:rsidDel="009A5B53">
            <w:delText>User</w:delText>
          </w:r>
        </w:del>
        <w:del w:id="8440" w:author="Jeremie Giraud" w:date="2019-08-08T12:25:00Z">
          <w:r w:rsidDel="009A5B53">
            <w:delText xml:space="preserve"> </w:delText>
          </w:r>
        </w:del>
      </w:ins>
      <w:ins w:id="8441" w:author="Jeremie Giraud" w:date="2019-08-08T12:25:00Z">
        <w:r w:rsidR="009A5B53">
          <w:t xml:space="preserve">User </w:t>
        </w:r>
      </w:ins>
      <w:ins w:id="8442" w:author="Ashwani Prabhakar" w:date="2019-07-26T20:22:00Z">
        <w:r>
          <w:t xml:space="preserve">can put reasonable weights in the respective features </w:t>
        </w:r>
      </w:ins>
      <w:ins w:id="8443" w:author="Ashwani Prabhakar" w:date="2019-07-26T20:23:00Z">
        <w:r>
          <w:t xml:space="preserve">in the section of </w:t>
        </w:r>
        <w:r>
          <w:fldChar w:fldCharType="begin"/>
        </w:r>
        <w:r>
          <w:instrText xml:space="preserve"> REF _Ref15065042 \h </w:instrText>
        </w:r>
      </w:ins>
      <w:r>
        <w:fldChar w:fldCharType="separate"/>
      </w:r>
      <w:ins w:id="8444" w:author="Jeremie Giraud" w:date="2019-08-08T12:43:00Z">
        <w:r w:rsidR="007D2A24">
          <w:t>JOINT INVERSION parameters</w:t>
        </w:r>
      </w:ins>
      <w:ins w:id="8445" w:author="Ashwani Prabhakar" w:date="2019-07-26T20:23:00Z">
        <w:r>
          <w:fldChar w:fldCharType="end"/>
        </w:r>
        <w:r>
          <w:t xml:space="preserve">, </w:t>
        </w:r>
      </w:ins>
      <w:ins w:id="8446" w:author="Ashwani Prabhakar" w:date="2019-07-26T20:22:00Z">
        <w:r>
          <w:t xml:space="preserve">(for example – put the weight as 1 across the </w:t>
        </w:r>
        <w:r w:rsidRPr="00180C07">
          <w:rPr>
            <w:color w:val="000000" w:themeColor="text1"/>
          </w:rPr>
          <w:t>feature</w:t>
        </w:r>
        <w:r w:rsidRPr="00180C07">
          <w:rPr>
            <w:color w:val="FF0000"/>
          </w:rPr>
          <w:t xml:space="preserve"> </w:t>
        </w:r>
        <w:commentRangeStart w:id="8447"/>
        <w:r w:rsidRPr="00180C07">
          <w:rPr>
            <w:color w:val="FF0000"/>
          </w:rPr>
          <w:t>problem1 weight</w:t>
        </w:r>
        <w:r>
          <w:t xml:space="preserve"> </w:t>
        </w:r>
        <w:commentRangeEnd w:id="8447"/>
        <w:r>
          <w:rPr>
            <w:rStyle w:val="CommentReference"/>
          </w:rPr>
          <w:commentReference w:id="8447"/>
        </w:r>
        <w:r>
          <w:t xml:space="preserve">and 0 across </w:t>
        </w:r>
        <w:r w:rsidRPr="00180C07">
          <w:rPr>
            <w:color w:val="FF0000"/>
          </w:rPr>
          <w:t xml:space="preserve">problem2 weight </w:t>
        </w:r>
        <w:r>
          <w:t xml:space="preserve">in order run gravity inversion. </w:t>
        </w:r>
      </w:ins>
    </w:p>
    <w:p w14:paraId="16A6ADDA" w14:textId="77777777" w:rsidR="007C5EF0" w:rsidRPr="007C5EF0" w:rsidRDefault="007C5EF0" w:rsidP="007C5EF0">
      <w:pPr>
        <w:rPr>
          <w:ins w:id="8448" w:author="Ashwani Prabhakar" w:date="2019-07-24T19:17:00Z"/>
        </w:rPr>
      </w:pPr>
    </w:p>
    <w:p w14:paraId="4DC7C6A8" w14:textId="15220FE2" w:rsidR="00B27951" w:rsidRDefault="00B27951">
      <w:pPr>
        <w:pStyle w:val="Heading2"/>
        <w:rPr>
          <w:ins w:id="8449" w:author="Ashwani Prabhakar" w:date="2019-07-26T20:24:00Z"/>
        </w:rPr>
        <w:pPrChange w:id="8450" w:author="Ashwani Prabhakar" w:date="2019-07-24T19:18:00Z">
          <w:pPr/>
        </w:pPrChange>
      </w:pPr>
      <w:bookmarkStart w:id="8451" w:name="_Toc15055972"/>
      <w:bookmarkStart w:id="8452" w:name="_Toc15299788"/>
      <w:bookmarkStart w:id="8453" w:name="_Toc15328624"/>
      <w:bookmarkStart w:id="8454" w:name="_Toc16161056"/>
      <w:ins w:id="8455" w:author="Ashwani Prabhakar" w:date="2019-07-24T19:17:00Z">
        <w:r>
          <w:t>For running Magnetic Inversion</w:t>
        </w:r>
      </w:ins>
      <w:bookmarkEnd w:id="8451"/>
      <w:bookmarkEnd w:id="8452"/>
      <w:bookmarkEnd w:id="8453"/>
      <w:bookmarkEnd w:id="8454"/>
    </w:p>
    <w:p w14:paraId="56C810CA" w14:textId="11A8FCC1" w:rsidR="007C5EF0" w:rsidRDefault="007C5EF0" w:rsidP="007C5EF0">
      <w:pPr>
        <w:rPr>
          <w:ins w:id="8456" w:author="Ashwani Prabhakar" w:date="2019-07-26T20:24:00Z"/>
        </w:rPr>
      </w:pPr>
    </w:p>
    <w:p w14:paraId="1AF5406C" w14:textId="2B0022F0" w:rsidR="007C5EF0" w:rsidRDefault="007C5EF0">
      <w:pPr>
        <w:pStyle w:val="ListParagraph"/>
        <w:numPr>
          <w:ilvl w:val="0"/>
          <w:numId w:val="157"/>
        </w:numPr>
        <w:rPr>
          <w:ins w:id="8457" w:author="Ashwani Prabhakar" w:date="2019-07-26T20:24:00Z"/>
        </w:rPr>
        <w:pPrChange w:id="8458" w:author="Ashwani Prabhakar" w:date="2019-07-26T20:24:00Z">
          <w:pPr/>
        </w:pPrChange>
      </w:pPr>
      <w:ins w:id="8459" w:author="Ashwani Prabhakar" w:date="2019-07-26T20:24:00Z">
        <w:del w:id="8460" w:author="Jeremie Giraud" w:date="2019-08-08T12:19:00Z">
          <w:r w:rsidDel="009A5B53">
            <w:delText>User</w:delText>
          </w:r>
        </w:del>
        <w:del w:id="8461" w:author="Jeremie Giraud" w:date="2019-08-08T12:25:00Z">
          <w:r w:rsidDel="009A5B53">
            <w:delText xml:space="preserve"> </w:delText>
          </w:r>
        </w:del>
      </w:ins>
      <w:ins w:id="8462" w:author="Jeremie Giraud" w:date="2019-08-08T12:25:00Z">
        <w:r w:rsidR="009A5B53">
          <w:t xml:space="preserve">User </w:t>
        </w:r>
      </w:ins>
      <w:ins w:id="8463" w:author="Ashwani Prabhakar" w:date="2019-07-26T20:24:00Z">
        <w:r>
          <w:t xml:space="preserve">can put 0 across </w:t>
        </w:r>
        <w:r w:rsidRPr="007C5EF0">
          <w:rPr>
            <w:color w:val="FF0000"/>
          </w:rPr>
          <w:t xml:space="preserve">problem1 weight </w:t>
        </w:r>
        <w:r>
          <w:t xml:space="preserve">and 1.d-8 (an example that can be used as default value) across </w:t>
        </w:r>
        <w:r w:rsidRPr="007C5EF0">
          <w:rPr>
            <w:color w:val="FF0000"/>
          </w:rPr>
          <w:t xml:space="preserve">problem2 weight </w:t>
        </w:r>
        <w:r>
          <w:t xml:space="preserve">in order to run magnetic inversion in the section </w:t>
        </w:r>
      </w:ins>
      <w:ins w:id="8464" w:author="Ashwani Prabhakar" w:date="2019-07-26T20:25:00Z">
        <w:r>
          <w:t xml:space="preserve">of </w:t>
        </w:r>
      </w:ins>
      <w:ins w:id="8465" w:author="Ashwani Prabhakar" w:date="2019-07-26T20:24:00Z">
        <w:r>
          <w:fldChar w:fldCharType="begin"/>
        </w:r>
        <w:r>
          <w:instrText xml:space="preserve"> REF _Ref15065107 \h </w:instrText>
        </w:r>
      </w:ins>
      <w:r>
        <w:fldChar w:fldCharType="separate"/>
      </w:r>
      <w:ins w:id="8466" w:author="Jeremie Giraud" w:date="2019-08-08T12:43:00Z">
        <w:r w:rsidR="007D2A24">
          <w:t>JOINT INVERSION parameters</w:t>
        </w:r>
      </w:ins>
      <w:ins w:id="8467" w:author="Ashwani Prabhakar" w:date="2019-07-26T20:24:00Z">
        <w:r>
          <w:fldChar w:fldCharType="end"/>
        </w:r>
        <w:r>
          <w:t xml:space="preserve"> in the Parameter File.</w:t>
        </w:r>
      </w:ins>
    </w:p>
    <w:p w14:paraId="10A8246A" w14:textId="77777777" w:rsidR="007C5EF0" w:rsidRPr="007C5EF0" w:rsidRDefault="007C5EF0">
      <w:pPr>
        <w:pStyle w:val="ListParagraph"/>
        <w:rPr>
          <w:ins w:id="8468" w:author="Ashwani Prabhakar" w:date="2019-07-24T19:17:00Z"/>
        </w:rPr>
        <w:pPrChange w:id="8469" w:author="Ashwani Prabhakar" w:date="2019-07-26T20:25:00Z">
          <w:pPr/>
        </w:pPrChange>
      </w:pPr>
    </w:p>
    <w:p w14:paraId="5667F4D0" w14:textId="7CD7E3C0" w:rsidR="00B27951" w:rsidRDefault="00B27951">
      <w:pPr>
        <w:pStyle w:val="Heading2"/>
        <w:rPr>
          <w:ins w:id="8470" w:author="Ashwani Prabhakar" w:date="2019-07-26T20:25:00Z"/>
        </w:rPr>
        <w:pPrChange w:id="8471" w:author="Ashwani Prabhakar" w:date="2019-07-24T19:18:00Z">
          <w:pPr/>
        </w:pPrChange>
      </w:pPr>
      <w:bookmarkStart w:id="8472" w:name="_Toc15055973"/>
      <w:bookmarkStart w:id="8473" w:name="_Toc15299789"/>
      <w:bookmarkStart w:id="8474" w:name="_Toc15328625"/>
      <w:bookmarkStart w:id="8475" w:name="_Toc16161057"/>
      <w:ins w:id="8476" w:author="Ashwani Prabhakar" w:date="2019-07-24T19:18:00Z">
        <w:r>
          <w:t>For running Joint Inversion</w:t>
        </w:r>
      </w:ins>
      <w:bookmarkEnd w:id="8472"/>
      <w:bookmarkEnd w:id="8473"/>
      <w:bookmarkEnd w:id="8474"/>
      <w:bookmarkEnd w:id="8475"/>
    </w:p>
    <w:p w14:paraId="0149469F" w14:textId="6BAF3C07" w:rsidR="007C5EF0" w:rsidRDefault="007C5EF0" w:rsidP="007C5EF0">
      <w:pPr>
        <w:rPr>
          <w:ins w:id="8477" w:author="Ashwani Prabhakar" w:date="2019-07-26T20:25:00Z"/>
        </w:rPr>
      </w:pPr>
    </w:p>
    <w:p w14:paraId="71C54322" w14:textId="11D924A8" w:rsidR="007C5EF0" w:rsidRDefault="007C5EF0" w:rsidP="007C5EF0">
      <w:pPr>
        <w:pStyle w:val="ListParagraph"/>
        <w:numPr>
          <w:ilvl w:val="0"/>
          <w:numId w:val="158"/>
        </w:numPr>
        <w:rPr>
          <w:ins w:id="8478" w:author="Ashwani Prabhakar" w:date="2019-07-26T20:25:00Z"/>
        </w:rPr>
      </w:pPr>
      <w:ins w:id="8479" w:author="Ashwani Prabhakar" w:date="2019-07-26T20:25:00Z">
        <w:r>
          <w:t>In order to run joint inversion,</w:t>
        </w:r>
      </w:ins>
      <w:ins w:id="8480" w:author="Ashwani Prabhakar" w:date="2019-07-30T09:15:00Z">
        <w:r w:rsidR="00383C2A">
          <w:t xml:space="preserve"> </w:t>
        </w:r>
      </w:ins>
      <w:ins w:id="8481" w:author="Ashwani Prabhakar" w:date="2019-07-26T20:25:00Z">
        <w:del w:id="8482" w:author="Jeremie Giraud" w:date="2019-07-29T21:26:00Z">
          <w:r>
            <w:delText xml:space="preserve"> User</w:delText>
          </w:r>
        </w:del>
        <w:del w:id="8483" w:author="Jeremie Giraud" w:date="2019-08-08T12:25:00Z">
          <w:r w:rsidDel="009A5B53">
            <w:delText xml:space="preserve"> </w:delText>
          </w:r>
        </w:del>
      </w:ins>
      <w:ins w:id="8484" w:author="Jeremie Giraud" w:date="2019-08-08T12:25:00Z">
        <w:r w:rsidR="009A5B53">
          <w:t xml:space="preserve">User </w:t>
        </w:r>
      </w:ins>
      <w:ins w:id="8485" w:author="Ashwani Prabhakar" w:date="2019-07-26T20:25:00Z">
        <w:r>
          <w:t xml:space="preserve">can put 1 across </w:t>
        </w:r>
        <w:r w:rsidRPr="00180C07">
          <w:rPr>
            <w:color w:val="FF0000"/>
          </w:rPr>
          <w:t xml:space="preserve">problem1 weight </w:t>
        </w:r>
        <w:r>
          <w:t xml:space="preserve">and 1.d-8 across </w:t>
        </w:r>
        <w:r w:rsidRPr="00180C07">
          <w:rPr>
            <w:color w:val="FF0000"/>
          </w:rPr>
          <w:t xml:space="preserve">problem2 weight </w:t>
        </w:r>
        <w:r>
          <w:t xml:space="preserve">simultaneously across the respective features in the section of </w:t>
        </w:r>
      </w:ins>
      <w:ins w:id="8486" w:author="Ashwani Prabhakar" w:date="2019-07-26T20:26:00Z">
        <w:r>
          <w:fldChar w:fldCharType="begin"/>
        </w:r>
        <w:r>
          <w:instrText xml:space="preserve"> REF _Ref15065179 \h </w:instrText>
        </w:r>
      </w:ins>
      <w:r>
        <w:fldChar w:fldCharType="separate"/>
      </w:r>
      <w:ins w:id="8487" w:author="Jeremie Giraud" w:date="2019-08-08T12:43:00Z">
        <w:r w:rsidR="007D2A24">
          <w:t>JOINT INVERSION parameters</w:t>
        </w:r>
      </w:ins>
      <w:ins w:id="8488" w:author="Ashwani Prabhakar" w:date="2019-07-26T20:26:00Z">
        <w:r>
          <w:fldChar w:fldCharType="end"/>
        </w:r>
        <w:r>
          <w:t>.</w:t>
        </w:r>
      </w:ins>
    </w:p>
    <w:p w14:paraId="3C9ED573" w14:textId="77777777" w:rsidR="007C5EF0" w:rsidRPr="007C5EF0" w:rsidRDefault="007C5EF0" w:rsidP="007C5EF0">
      <w:pPr>
        <w:rPr>
          <w:ins w:id="8489" w:author="Ashwani Prabhakar" w:date="2019-07-24T19:22:00Z"/>
        </w:rPr>
      </w:pPr>
    </w:p>
    <w:p w14:paraId="7191235D" w14:textId="7170D094" w:rsidR="00B27951" w:rsidRDefault="00B27951">
      <w:pPr>
        <w:pStyle w:val="Heading2"/>
        <w:rPr>
          <w:ins w:id="8490" w:author="Ashwani Prabhakar" w:date="2019-07-26T20:27:00Z"/>
        </w:rPr>
        <w:pPrChange w:id="8491" w:author="Ashwani Prabhakar" w:date="2019-07-24T19:22:00Z">
          <w:pPr/>
        </w:pPrChange>
      </w:pPr>
      <w:bookmarkStart w:id="8492" w:name="_Toc15055974"/>
      <w:bookmarkStart w:id="8493" w:name="_Toc15299790"/>
      <w:bookmarkStart w:id="8494" w:name="_Toc15328626"/>
      <w:bookmarkStart w:id="8495" w:name="_Toc16161058"/>
      <w:ins w:id="8496" w:author="Ashwani Prabhakar" w:date="2019-07-24T19:22:00Z">
        <w:r>
          <w:t>Types of combinations during Inversion</w:t>
        </w:r>
      </w:ins>
      <w:bookmarkEnd w:id="8492"/>
      <w:bookmarkEnd w:id="8493"/>
      <w:bookmarkEnd w:id="8494"/>
      <w:bookmarkEnd w:id="8495"/>
    </w:p>
    <w:p w14:paraId="0FFEB6B4" w14:textId="77777777" w:rsidR="007C5EF0" w:rsidRPr="007C5EF0" w:rsidRDefault="007C5EF0" w:rsidP="007C5EF0">
      <w:pPr>
        <w:rPr>
          <w:ins w:id="8497" w:author="Ashwani Prabhakar" w:date="2019-07-26T20:26:00Z"/>
        </w:rPr>
      </w:pPr>
    </w:p>
    <w:p w14:paraId="6FC9E18B" w14:textId="55C3A1EA" w:rsidR="007C5EF0" w:rsidRDefault="007C5EF0" w:rsidP="007C5EF0">
      <w:pPr>
        <w:rPr>
          <w:ins w:id="8498" w:author="Ashwani Prabhakar" w:date="2019-07-26T20:27:00Z"/>
        </w:rPr>
      </w:pPr>
      <w:ins w:id="8499" w:author="Ashwani Prabhakar" w:date="2019-07-26T20:26:00Z">
        <w:r>
          <w:t>This section in</w:t>
        </w:r>
      </w:ins>
      <w:ins w:id="8500" w:author="Ashwani Prabhakar" w:date="2019-07-26T20:27:00Z">
        <w:r>
          <w:t>vo</w:t>
        </w:r>
      </w:ins>
      <w:ins w:id="8501" w:author="Ashwani Prabhakar" w:date="2019-07-26T20:26:00Z">
        <w:r>
          <w:t>lves the introduction of some of the options available with TOMOFAST-x which can be utilized in order to test the respective inversion.</w:t>
        </w:r>
      </w:ins>
    </w:p>
    <w:p w14:paraId="4D27819F" w14:textId="461A1044" w:rsidR="007C5EF0" w:rsidRDefault="007C5EF0" w:rsidP="007C5EF0">
      <w:pPr>
        <w:rPr>
          <w:ins w:id="8502" w:author="Ashwani Prabhakar" w:date="2019-07-26T20:27:00Z"/>
        </w:rPr>
      </w:pPr>
    </w:p>
    <w:p w14:paraId="70EED871" w14:textId="4FBCE737" w:rsidR="007C5EF0" w:rsidRDefault="00402F82" w:rsidP="007C5EF0">
      <w:pPr>
        <w:rPr>
          <w:ins w:id="8503" w:author="Ashwani Prabhakar" w:date="2019-07-27T21:35:00Z"/>
        </w:rPr>
      </w:pPr>
      <w:commentRangeStart w:id="8504"/>
      <w:ins w:id="8505" w:author="Ashwani Prabhakar" w:date="2019-07-27T21:35:00Z">
        <w:r>
          <w:t xml:space="preserve">Gravity </w:t>
        </w:r>
      </w:ins>
    </w:p>
    <w:p w14:paraId="2F541552" w14:textId="5B000D50" w:rsidR="00402F82" w:rsidRDefault="00402F82" w:rsidP="007C5EF0">
      <w:pPr>
        <w:rPr>
          <w:ins w:id="8506" w:author="Ashwani Prabhakar" w:date="2019-07-27T21:35:00Z"/>
        </w:rPr>
      </w:pPr>
      <w:ins w:id="8507" w:author="Ashwani Prabhakar" w:date="2019-07-27T21:35:00Z">
        <w:r>
          <w:t xml:space="preserve">Magnetic </w:t>
        </w:r>
      </w:ins>
    </w:p>
    <w:p w14:paraId="2C0BAC27" w14:textId="744D989A" w:rsidR="00402F82" w:rsidRDefault="00402F82" w:rsidP="007C5EF0">
      <w:pPr>
        <w:rPr>
          <w:ins w:id="8508" w:author="Ashwani Prabhakar" w:date="2019-07-27T21:36:00Z"/>
        </w:rPr>
      </w:pPr>
      <w:ins w:id="8509" w:author="Ashwani Prabhakar" w:date="2019-07-27T21:36:00Z">
        <w:r>
          <w:t>Cross gradient</w:t>
        </w:r>
      </w:ins>
    </w:p>
    <w:p w14:paraId="5FE44EB2" w14:textId="414E417F" w:rsidR="00402F82" w:rsidRDefault="00402F82" w:rsidP="007C5EF0">
      <w:pPr>
        <w:rPr>
          <w:ins w:id="8510" w:author="Ashwani Prabhakar" w:date="2019-07-27T21:36:00Z"/>
        </w:rPr>
      </w:pPr>
      <w:ins w:id="8511" w:author="Ashwani Prabhakar" w:date="2019-07-27T21:36:00Z">
        <w:r>
          <w:t>Petrophysical constraint</w:t>
        </w:r>
      </w:ins>
    </w:p>
    <w:p w14:paraId="72338890" w14:textId="09808A16" w:rsidR="00402F82" w:rsidRDefault="00402F82" w:rsidP="007C5EF0">
      <w:pPr>
        <w:rPr>
          <w:ins w:id="8512" w:author="Ashwani Prabhakar" w:date="2019-07-27T21:37:00Z"/>
        </w:rPr>
      </w:pPr>
      <w:ins w:id="8513" w:author="Ashwani Prabhakar" w:date="2019-07-27T21:37:00Z">
        <w:r>
          <w:t>Local gradient regularization</w:t>
        </w:r>
      </w:ins>
    </w:p>
    <w:p w14:paraId="233E32DA" w14:textId="43AF2062" w:rsidR="00402F82" w:rsidRDefault="00402F82" w:rsidP="007C5EF0">
      <w:pPr>
        <w:rPr>
          <w:ins w:id="8514" w:author="Ashwani Prabhakar" w:date="2019-07-27T21:38:00Z"/>
        </w:rPr>
      </w:pPr>
      <w:ins w:id="8515" w:author="Ashwani Prabhakar" w:date="2019-07-27T21:37:00Z">
        <w:r>
          <w:t xml:space="preserve">Geological uncertainty </w:t>
        </w:r>
      </w:ins>
      <w:ins w:id="8516" w:author="Ashwani Prabhakar" w:date="2019-07-27T21:38:00Z">
        <w:r>
          <w:t>(Wh)</w:t>
        </w:r>
      </w:ins>
    </w:p>
    <w:p w14:paraId="307A23E6" w14:textId="1859015D" w:rsidR="00402F82" w:rsidRDefault="00402F82" w:rsidP="007C5EF0">
      <w:pPr>
        <w:rPr>
          <w:ins w:id="8517" w:author="Ashwani Prabhakar" w:date="2019-07-27T21:38:00Z"/>
        </w:rPr>
      </w:pPr>
      <w:ins w:id="8518" w:author="Ashwani Prabhakar" w:date="2019-07-27T21:38:00Z">
        <w:r>
          <w:lastRenderedPageBreak/>
          <w:t xml:space="preserve">Geological Weights </w:t>
        </w:r>
      </w:ins>
    </w:p>
    <w:p w14:paraId="2995FCE4" w14:textId="153828E9" w:rsidR="00402F82" w:rsidRDefault="00402F82" w:rsidP="007C5EF0">
      <w:pPr>
        <w:rPr>
          <w:ins w:id="8519" w:author="Ashwani Prabhakar" w:date="2019-07-27T22:19:00Z"/>
        </w:rPr>
      </w:pPr>
      <w:ins w:id="8520" w:author="Ashwani Prabhakar" w:date="2019-07-27T21:38:00Z">
        <w:r>
          <w:t xml:space="preserve">With/ </w:t>
        </w:r>
      </w:ins>
      <w:ins w:id="8521" w:author="Ashwani Prabhakar" w:date="2019-07-27T21:39:00Z">
        <w:r>
          <w:t>without</w:t>
        </w:r>
      </w:ins>
      <w:ins w:id="8522" w:author="Ashwani Prabhakar" w:date="2019-07-27T21:38:00Z">
        <w:r>
          <w:t xml:space="preserve"> </w:t>
        </w:r>
      </w:ins>
      <w:ins w:id="8523" w:author="Ashwani Prabhakar" w:date="2019-07-27T21:39:00Z">
        <w:r>
          <w:t>starting and prior model</w:t>
        </w:r>
      </w:ins>
      <w:commentRangeEnd w:id="8504"/>
      <w:ins w:id="8524" w:author="Ashwani Prabhakar" w:date="2019-07-27T21:40:00Z">
        <w:r>
          <w:rPr>
            <w:rStyle w:val="CommentReference"/>
          </w:rPr>
          <w:commentReference w:id="8504"/>
        </w:r>
      </w:ins>
    </w:p>
    <w:p w14:paraId="26862A9E" w14:textId="58C1BFBB" w:rsidR="00C43483" w:rsidRDefault="00C43483">
      <w:pPr>
        <w:jc w:val="center"/>
        <w:rPr>
          <w:ins w:id="8525" w:author="Ashwani Prabhakar" w:date="2019-07-27T21:40:00Z"/>
        </w:rPr>
        <w:pPrChange w:id="8526" w:author="Ashwani Prabhakar" w:date="2019-07-27T22:20:00Z">
          <w:pPr/>
        </w:pPrChange>
      </w:pPr>
      <w:ins w:id="8527" w:author="Ashwani Prabhakar" w:date="2019-07-27T22:19:00Z">
        <w:r>
          <w:t>And their respective combinations</w:t>
        </w:r>
      </w:ins>
    </w:p>
    <w:p w14:paraId="5DD1B4E6" w14:textId="77777777" w:rsidR="00402F82" w:rsidRDefault="00402F82" w:rsidP="007C5EF0">
      <w:pPr>
        <w:rPr>
          <w:ins w:id="8528" w:author="Ashwani Prabhakar" w:date="2019-07-27T21:39:00Z"/>
        </w:rPr>
      </w:pPr>
    </w:p>
    <w:p w14:paraId="6BBD577B" w14:textId="77777777" w:rsidR="00402F82" w:rsidRDefault="00402F82" w:rsidP="007C5EF0">
      <w:pPr>
        <w:rPr>
          <w:ins w:id="8529" w:author="Ashwani Prabhakar" w:date="2019-07-26T20:27:00Z"/>
        </w:rPr>
      </w:pPr>
    </w:p>
    <w:p w14:paraId="0280A474" w14:textId="77777777" w:rsidR="007C5EF0" w:rsidRDefault="007C5EF0" w:rsidP="007C5EF0">
      <w:pPr>
        <w:rPr>
          <w:ins w:id="8530" w:author="Ashwani Prabhakar" w:date="2019-07-26T20:27:00Z"/>
        </w:rPr>
      </w:pPr>
      <w:bookmarkStart w:id="8531" w:name="_Toc15055975"/>
    </w:p>
    <w:p w14:paraId="29A8DE32" w14:textId="4767AFA3" w:rsidR="004D3CFA" w:rsidRPr="004D3CFA" w:rsidRDefault="004D3CFA">
      <w:pPr>
        <w:pStyle w:val="Heading2"/>
        <w:rPr>
          <w:ins w:id="8532" w:author="Ashwani Prabhakar" w:date="2019-07-24T17:59:00Z"/>
        </w:rPr>
        <w:pPrChange w:id="8533" w:author="Ashwani Prabhakar" w:date="2019-07-24T20:03:00Z">
          <w:pPr/>
        </w:pPrChange>
      </w:pPr>
      <w:bookmarkStart w:id="8534" w:name="_Toc15299791"/>
      <w:bookmarkStart w:id="8535" w:name="_Toc15328627"/>
      <w:bookmarkStart w:id="8536" w:name="_Toc16161059"/>
      <w:commentRangeStart w:id="8537"/>
      <w:ins w:id="8538" w:author="Ashwani Prabhakar" w:date="2019-07-24T20:02:00Z">
        <w:r>
          <w:t>Simple Examples</w:t>
        </w:r>
      </w:ins>
      <w:bookmarkEnd w:id="8531"/>
      <w:bookmarkEnd w:id="8534"/>
      <w:bookmarkEnd w:id="8535"/>
      <w:commentRangeEnd w:id="8537"/>
      <w:ins w:id="8539" w:author="Ashwani Prabhakar" w:date="2019-07-30T10:37:00Z">
        <w:r w:rsidR="0053480B">
          <w:rPr>
            <w:rStyle w:val="CommentReference"/>
            <w:rFonts w:asciiTheme="minorHAnsi" w:eastAsiaTheme="minorHAnsi" w:hAnsiTheme="minorHAnsi" w:cstheme="minorBidi"/>
            <w:color w:val="auto"/>
          </w:rPr>
          <w:commentReference w:id="8537"/>
        </w:r>
      </w:ins>
      <w:bookmarkEnd w:id="8536"/>
    </w:p>
    <w:p w14:paraId="044875FB" w14:textId="77777777" w:rsidR="000D4EC8" w:rsidRPr="000D4EC8" w:rsidRDefault="000D4EC8" w:rsidP="000D4EC8">
      <w:pPr>
        <w:rPr>
          <w:ins w:id="8540" w:author="Ashwani Prabhakar" w:date="2019-07-19T20:25:00Z"/>
        </w:rPr>
      </w:pPr>
    </w:p>
    <w:p w14:paraId="7F19D96B" w14:textId="77777777" w:rsidR="004245F4" w:rsidRDefault="004245F4">
      <w:pPr>
        <w:keepNext/>
        <w:jc w:val="center"/>
        <w:rPr>
          <w:ins w:id="8541" w:author="Ashwani Prabhakar" w:date="2019-07-30T10:31:00Z"/>
        </w:rPr>
        <w:pPrChange w:id="8542" w:author="Ashwani Prabhakar" w:date="2019-07-30T10:31:00Z">
          <w:pPr>
            <w:jc w:val="center"/>
          </w:pPr>
        </w:pPrChange>
      </w:pPr>
      <w:bookmarkStart w:id="8543" w:name="_Toc15055976"/>
      <w:bookmarkStart w:id="8544" w:name="_Toc15299792"/>
      <w:bookmarkStart w:id="8545" w:name="_Toc15328628"/>
      <w:ins w:id="8546" w:author="Ashwani Prabhakar" w:date="2019-07-30T10:30:00Z">
        <w:r w:rsidRPr="004245F4">
          <w:rPr>
            <w:noProof/>
            <w:lang w:eastAsia="en-AU"/>
          </w:rPr>
          <w:drawing>
            <wp:inline distT="0" distB="0" distL="0" distR="0" wp14:anchorId="601BE974" wp14:editId="439F43C0">
              <wp:extent cx="5731510" cy="1280758"/>
              <wp:effectExtent l="0" t="0" r="2540" b="0"/>
              <wp:docPr id="668150727" name="Picture 668150727" descr="C:\TOMOFASTx\documentation\starting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OMOFASTx\documentation\starting mode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280758"/>
                      </a:xfrm>
                      <a:prstGeom prst="rect">
                        <a:avLst/>
                      </a:prstGeom>
                      <a:noFill/>
                      <a:ln>
                        <a:noFill/>
                      </a:ln>
                    </pic:spPr>
                  </pic:pic>
                </a:graphicData>
              </a:graphic>
            </wp:inline>
          </w:drawing>
        </w:r>
      </w:ins>
    </w:p>
    <w:p w14:paraId="61CDF345" w14:textId="5528FDF4" w:rsidR="004245F4" w:rsidRDefault="004245F4">
      <w:pPr>
        <w:pStyle w:val="Caption"/>
        <w:jc w:val="center"/>
        <w:rPr>
          <w:ins w:id="8547" w:author="Ashwani Prabhakar" w:date="2019-07-30T10:32:00Z"/>
        </w:rPr>
        <w:pPrChange w:id="8548" w:author="Ashwani Prabhakar" w:date="2019-07-30T10:31:00Z">
          <w:pPr/>
        </w:pPrChange>
      </w:pPr>
      <w:ins w:id="8549" w:author="Ashwani Prabhakar" w:date="2019-07-30T10:31:00Z">
        <w:r>
          <w:t xml:space="preserve">Figure </w:t>
        </w:r>
        <w:r>
          <w:fldChar w:fldCharType="begin"/>
        </w:r>
        <w:r>
          <w:instrText xml:space="preserve"> SEQ Figure \* ARABIC </w:instrText>
        </w:r>
      </w:ins>
      <w:r>
        <w:fldChar w:fldCharType="separate"/>
      </w:r>
      <w:ins w:id="8550" w:author="Jeremie Giraud" w:date="2019-08-08T12:43:00Z">
        <w:r w:rsidR="007D2A24">
          <w:rPr>
            <w:noProof/>
          </w:rPr>
          <w:t>44</w:t>
        </w:r>
      </w:ins>
      <w:ins w:id="8551" w:author="Ashwani Prabhakar" w:date="2019-07-30T10:31:00Z">
        <w:r>
          <w:fldChar w:fldCharType="end"/>
        </w:r>
      </w:ins>
      <w:ins w:id="8552" w:author="Ashwani Prabhakar" w:date="2019-07-30T10:32:00Z">
        <w:r>
          <w:t xml:space="preserve"> </w:t>
        </w:r>
      </w:ins>
      <w:ins w:id="8553" w:author="Ashwani Prabhakar" w:date="2019-07-30T10:31:00Z">
        <w:r>
          <w:t>Example of Gravity starting Model</w:t>
        </w:r>
      </w:ins>
    </w:p>
    <w:p w14:paraId="38A17F82" w14:textId="77777777" w:rsidR="004245F4" w:rsidRPr="004245F4" w:rsidRDefault="004245F4" w:rsidP="004245F4">
      <w:pPr>
        <w:rPr>
          <w:ins w:id="8554" w:author="Ashwani Prabhakar" w:date="2019-07-30T10:30:00Z"/>
        </w:rPr>
      </w:pPr>
    </w:p>
    <w:p w14:paraId="502C480F" w14:textId="77777777" w:rsidR="004245F4" w:rsidRDefault="004245F4">
      <w:pPr>
        <w:jc w:val="center"/>
        <w:rPr>
          <w:ins w:id="8555" w:author="Ashwani Prabhakar" w:date="2019-07-30T10:31:00Z"/>
        </w:rPr>
        <w:pPrChange w:id="8556" w:author="Ashwani Prabhakar" w:date="2019-07-30T10:32:00Z">
          <w:pPr/>
        </w:pPrChange>
      </w:pPr>
      <w:ins w:id="8557" w:author="Ashwani Prabhakar" w:date="2019-07-30T10:30:00Z">
        <w:r w:rsidRPr="004245F4">
          <w:rPr>
            <w:noProof/>
            <w:lang w:eastAsia="en-AU"/>
          </w:rPr>
          <w:drawing>
            <wp:inline distT="0" distB="0" distL="0" distR="0" wp14:anchorId="79753EFB" wp14:editId="5B5E8ABB">
              <wp:extent cx="5731510" cy="1260815"/>
              <wp:effectExtent l="0" t="0" r="2540" b="0"/>
              <wp:docPr id="668150728" name="Picture 668150728" descr="C:\TOMOFASTx\documentation\magnetic starting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OMOFASTx\documentation\magnetic starting mode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260815"/>
                      </a:xfrm>
                      <a:prstGeom prst="rect">
                        <a:avLst/>
                      </a:prstGeom>
                      <a:noFill/>
                      <a:ln>
                        <a:noFill/>
                      </a:ln>
                    </pic:spPr>
                  </pic:pic>
                </a:graphicData>
              </a:graphic>
            </wp:inline>
          </w:drawing>
        </w:r>
      </w:ins>
    </w:p>
    <w:p w14:paraId="63483F88" w14:textId="4A539E63" w:rsidR="004245F4" w:rsidRDefault="004245F4">
      <w:pPr>
        <w:pStyle w:val="Caption"/>
        <w:jc w:val="center"/>
        <w:rPr>
          <w:ins w:id="8558" w:author="Ashwani Prabhakar" w:date="2019-07-30T10:30:00Z"/>
        </w:rPr>
        <w:pPrChange w:id="8559" w:author="Ashwani Prabhakar" w:date="2019-07-30T10:32:00Z">
          <w:pPr/>
        </w:pPrChange>
      </w:pPr>
      <w:ins w:id="8560" w:author="Ashwani Prabhakar" w:date="2019-07-30T10:31:00Z">
        <w:r>
          <w:t xml:space="preserve">Figure </w:t>
        </w:r>
        <w:r>
          <w:fldChar w:fldCharType="begin"/>
        </w:r>
        <w:r>
          <w:instrText xml:space="preserve"> SEQ Figure \* ARABIC </w:instrText>
        </w:r>
      </w:ins>
      <w:r>
        <w:fldChar w:fldCharType="separate"/>
      </w:r>
      <w:ins w:id="8561" w:author="Jeremie Giraud" w:date="2019-08-08T12:43:00Z">
        <w:r w:rsidR="007D2A24">
          <w:rPr>
            <w:noProof/>
          </w:rPr>
          <w:t>45</w:t>
        </w:r>
      </w:ins>
      <w:ins w:id="8562" w:author="Ashwani Prabhakar" w:date="2019-07-30T10:31:00Z">
        <w:r>
          <w:fldChar w:fldCharType="end"/>
        </w:r>
      </w:ins>
      <w:ins w:id="8563" w:author="Ashwani Prabhakar" w:date="2019-07-30T10:32:00Z">
        <w:r>
          <w:t xml:space="preserve"> </w:t>
        </w:r>
      </w:ins>
      <w:ins w:id="8564" w:author="Ashwani Prabhakar" w:date="2019-07-30T10:31:00Z">
        <w:r>
          <w:t>Example of Magnetic starting model</w:t>
        </w:r>
      </w:ins>
    </w:p>
    <w:p w14:paraId="49B5C4D5" w14:textId="77777777" w:rsidR="004245F4" w:rsidRDefault="004245F4">
      <w:pPr>
        <w:jc w:val="center"/>
        <w:rPr>
          <w:ins w:id="8565" w:author="Ashwani Prabhakar" w:date="2019-07-30T10:32:00Z"/>
        </w:rPr>
        <w:pPrChange w:id="8566" w:author="Ashwani Prabhakar" w:date="2019-07-30T10:33:00Z">
          <w:pPr/>
        </w:pPrChange>
      </w:pPr>
      <w:ins w:id="8567" w:author="Ashwani Prabhakar" w:date="2019-07-30T10:30:00Z">
        <w:r w:rsidRPr="004245F4">
          <w:rPr>
            <w:noProof/>
            <w:lang w:eastAsia="en-AU"/>
          </w:rPr>
          <w:lastRenderedPageBreak/>
          <w:drawing>
            <wp:inline distT="0" distB="0" distL="0" distR="0" wp14:anchorId="538C546D" wp14:editId="05333429">
              <wp:extent cx="5731510" cy="3125233"/>
              <wp:effectExtent l="0" t="0" r="2540" b="0"/>
              <wp:docPr id="668150729" name="Picture 668150729" descr="C:\TOMOFASTx\documentation\only prior no sta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OMOFASTx\documentation\only prior no starting.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25233"/>
                      </a:xfrm>
                      <a:prstGeom prst="rect">
                        <a:avLst/>
                      </a:prstGeom>
                      <a:noFill/>
                      <a:ln>
                        <a:noFill/>
                      </a:ln>
                    </pic:spPr>
                  </pic:pic>
                </a:graphicData>
              </a:graphic>
            </wp:inline>
          </w:drawing>
        </w:r>
      </w:ins>
    </w:p>
    <w:p w14:paraId="69D2EC6B" w14:textId="58ED24BC" w:rsidR="004245F4" w:rsidRDefault="004245F4">
      <w:pPr>
        <w:pStyle w:val="Caption"/>
        <w:jc w:val="center"/>
        <w:rPr>
          <w:ins w:id="8568" w:author="Ashwani Prabhakar" w:date="2019-07-30T10:33:00Z"/>
        </w:rPr>
        <w:pPrChange w:id="8569" w:author="Ashwani Prabhakar" w:date="2019-07-30T10:33:00Z">
          <w:pPr/>
        </w:pPrChange>
      </w:pPr>
      <w:ins w:id="8570" w:author="Ashwani Prabhakar" w:date="2019-07-30T10:32:00Z">
        <w:r>
          <w:t xml:space="preserve">Figure </w:t>
        </w:r>
        <w:r>
          <w:fldChar w:fldCharType="begin"/>
        </w:r>
        <w:r>
          <w:instrText xml:space="preserve"> SEQ Figure \* ARABIC </w:instrText>
        </w:r>
      </w:ins>
      <w:r>
        <w:fldChar w:fldCharType="separate"/>
      </w:r>
      <w:ins w:id="8571" w:author="Jeremie Giraud" w:date="2019-08-08T12:43:00Z">
        <w:r w:rsidR="007D2A24">
          <w:rPr>
            <w:noProof/>
          </w:rPr>
          <w:t>46</w:t>
        </w:r>
      </w:ins>
      <w:ins w:id="8572" w:author="Ashwani Prabhakar" w:date="2019-07-30T10:32:00Z">
        <w:r>
          <w:fldChar w:fldCharType="end"/>
        </w:r>
        <w:r>
          <w:t xml:space="preserve"> Single domain inversion, having prior model but no starting model</w:t>
        </w:r>
      </w:ins>
    </w:p>
    <w:p w14:paraId="7F6402CF" w14:textId="77777777" w:rsidR="004245F4" w:rsidRPr="004245F4" w:rsidRDefault="004245F4" w:rsidP="004245F4">
      <w:pPr>
        <w:rPr>
          <w:ins w:id="8573" w:author="Ashwani Prabhakar" w:date="2019-07-30T10:31:00Z"/>
        </w:rPr>
      </w:pPr>
    </w:p>
    <w:p w14:paraId="12FBC942" w14:textId="77777777" w:rsidR="004245F4" w:rsidRDefault="004245F4">
      <w:pPr>
        <w:jc w:val="center"/>
        <w:rPr>
          <w:ins w:id="8574" w:author="Ashwani Prabhakar" w:date="2019-07-30T10:33:00Z"/>
        </w:rPr>
        <w:pPrChange w:id="8575" w:author="Ashwani Prabhakar" w:date="2019-07-30T10:33:00Z">
          <w:pPr/>
        </w:pPrChange>
      </w:pPr>
      <w:ins w:id="8576" w:author="Ashwani Prabhakar" w:date="2019-07-30T10:31:00Z">
        <w:r w:rsidRPr="004245F4">
          <w:rPr>
            <w:noProof/>
            <w:lang w:eastAsia="en-AU"/>
          </w:rPr>
          <w:drawing>
            <wp:inline distT="0" distB="0" distL="0" distR="0" wp14:anchorId="51330E7A" wp14:editId="1596B51B">
              <wp:extent cx="5731510" cy="3054163"/>
              <wp:effectExtent l="0" t="0" r="2540" b="0"/>
              <wp:docPr id="668150730" name="Picture 668150730" descr="C:\TOMOFASTx\documentation\no prior only starting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OMOFASTx\documentation\no prior only starting mode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54163"/>
                      </a:xfrm>
                      <a:prstGeom prst="rect">
                        <a:avLst/>
                      </a:prstGeom>
                      <a:noFill/>
                      <a:ln>
                        <a:noFill/>
                      </a:ln>
                    </pic:spPr>
                  </pic:pic>
                </a:graphicData>
              </a:graphic>
            </wp:inline>
          </w:drawing>
        </w:r>
      </w:ins>
    </w:p>
    <w:p w14:paraId="6064AFDB" w14:textId="15F6F65A" w:rsidR="004245F4" w:rsidRDefault="004245F4">
      <w:pPr>
        <w:pStyle w:val="Caption"/>
        <w:jc w:val="center"/>
        <w:rPr>
          <w:ins w:id="8577" w:author="Ashwani Prabhakar" w:date="2019-07-30T10:33:00Z"/>
        </w:rPr>
        <w:pPrChange w:id="8578" w:author="Ashwani Prabhakar" w:date="2019-07-30T10:33:00Z">
          <w:pPr>
            <w:pStyle w:val="Caption"/>
          </w:pPr>
        </w:pPrChange>
      </w:pPr>
      <w:ins w:id="8579" w:author="Ashwani Prabhakar" w:date="2019-07-30T10:33:00Z">
        <w:r>
          <w:t xml:space="preserve">Figure </w:t>
        </w:r>
        <w:r>
          <w:fldChar w:fldCharType="begin"/>
        </w:r>
        <w:r>
          <w:instrText xml:space="preserve"> SEQ Figure \* ARABIC </w:instrText>
        </w:r>
      </w:ins>
      <w:r>
        <w:fldChar w:fldCharType="separate"/>
      </w:r>
      <w:ins w:id="8580" w:author="Jeremie Giraud" w:date="2019-08-08T12:43:00Z">
        <w:r w:rsidR="007D2A24">
          <w:rPr>
            <w:noProof/>
          </w:rPr>
          <w:t>47</w:t>
        </w:r>
      </w:ins>
      <w:ins w:id="8581" w:author="Ashwani Prabhakar" w:date="2019-07-30T10:33:00Z">
        <w:r>
          <w:fldChar w:fldCharType="end"/>
        </w:r>
        <w:r>
          <w:t xml:space="preserve"> Single domain inversion, having starting model but no prior model</w:t>
        </w:r>
      </w:ins>
    </w:p>
    <w:p w14:paraId="559AAA37" w14:textId="77777777" w:rsidR="004245F4" w:rsidRDefault="00293DF1">
      <w:pPr>
        <w:keepNext/>
        <w:jc w:val="center"/>
        <w:rPr>
          <w:ins w:id="8582" w:author="Ashwani Prabhakar" w:date="2019-07-30T10:35:00Z"/>
        </w:rPr>
        <w:pPrChange w:id="8583" w:author="Ashwani Prabhakar" w:date="2019-07-30T10:35:00Z">
          <w:pPr>
            <w:jc w:val="center"/>
          </w:pPr>
        </w:pPrChange>
      </w:pPr>
      <w:ins w:id="8584" w:author="Jeremie Giraud" w:date="2019-07-29T21:35:00Z">
        <w:r>
          <w:br w:type="page"/>
        </w:r>
      </w:ins>
      <w:ins w:id="8585" w:author="Ashwani Prabhakar" w:date="2019-07-30T10:34:00Z">
        <w:r w:rsidR="004245F4" w:rsidRPr="004245F4">
          <w:rPr>
            <w:noProof/>
            <w:lang w:eastAsia="en-AU"/>
          </w:rPr>
          <w:lastRenderedPageBreak/>
          <w:drawing>
            <wp:inline distT="0" distB="0" distL="0" distR="0" wp14:anchorId="1AFD275F" wp14:editId="19C8C1B3">
              <wp:extent cx="5731510" cy="3050200"/>
              <wp:effectExtent l="0" t="0" r="2540" b="0"/>
              <wp:docPr id="668150731" name="Picture 668150731" descr="C:\TOMOFASTx\documentation\joint mag results using cross 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OMOFASTx\documentation\joint mag results using cross gradi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50200"/>
                      </a:xfrm>
                      <a:prstGeom prst="rect">
                        <a:avLst/>
                      </a:prstGeom>
                      <a:noFill/>
                      <a:ln>
                        <a:noFill/>
                      </a:ln>
                    </pic:spPr>
                  </pic:pic>
                </a:graphicData>
              </a:graphic>
            </wp:inline>
          </w:drawing>
        </w:r>
      </w:ins>
    </w:p>
    <w:p w14:paraId="2980EEA7" w14:textId="285C5A76" w:rsidR="004245F4" w:rsidRDefault="004245F4">
      <w:pPr>
        <w:pStyle w:val="Caption"/>
        <w:jc w:val="center"/>
        <w:rPr>
          <w:ins w:id="8586" w:author="Ashwani Prabhakar" w:date="2019-07-30T10:35:00Z"/>
        </w:rPr>
        <w:pPrChange w:id="8587" w:author="Ashwani Prabhakar" w:date="2019-07-30T10:35:00Z">
          <w:pPr>
            <w:pStyle w:val="Caption"/>
          </w:pPr>
        </w:pPrChange>
      </w:pPr>
      <w:ins w:id="8588" w:author="Ashwani Prabhakar" w:date="2019-07-30T10:35:00Z">
        <w:r>
          <w:t xml:space="preserve">Figure </w:t>
        </w:r>
        <w:r>
          <w:fldChar w:fldCharType="begin"/>
        </w:r>
        <w:r>
          <w:instrText xml:space="preserve"> SEQ Figure \* ARABIC </w:instrText>
        </w:r>
      </w:ins>
      <w:r>
        <w:fldChar w:fldCharType="separate"/>
      </w:r>
      <w:ins w:id="8589" w:author="Jeremie Giraud" w:date="2019-08-08T12:43:00Z">
        <w:r w:rsidR="007D2A24">
          <w:rPr>
            <w:noProof/>
          </w:rPr>
          <w:t>48</w:t>
        </w:r>
      </w:ins>
      <w:ins w:id="8590" w:author="Ashwani Prabhakar" w:date="2019-07-30T10:35:00Z">
        <w:r>
          <w:fldChar w:fldCharType="end"/>
        </w:r>
        <w:r>
          <w:t xml:space="preserve"> Effect of Cross - gradient constraints on the Magnetic Model</w:t>
        </w:r>
      </w:ins>
    </w:p>
    <w:p w14:paraId="13B8E50B" w14:textId="63628524" w:rsidR="00293DF1" w:rsidRDefault="00293DF1">
      <w:pPr>
        <w:jc w:val="center"/>
        <w:rPr>
          <w:ins w:id="8591" w:author="Jeremie Giraud" w:date="2019-07-29T21:35:00Z"/>
          <w:rFonts w:asciiTheme="majorHAnsi" w:eastAsiaTheme="majorEastAsia" w:hAnsiTheme="majorHAnsi" w:cstheme="majorBidi"/>
          <w:color w:val="2E74B5" w:themeColor="accent1" w:themeShade="BF"/>
          <w:sz w:val="32"/>
          <w:szCs w:val="32"/>
        </w:rPr>
        <w:pPrChange w:id="8592" w:author="Ashwani Prabhakar" w:date="2019-07-30T10:34:00Z">
          <w:pPr/>
        </w:pPrChange>
      </w:pPr>
    </w:p>
    <w:p w14:paraId="73CAEB54" w14:textId="211091DF" w:rsidR="00EC18AC" w:rsidRDefault="008C5C33">
      <w:pPr>
        <w:pStyle w:val="Heading1"/>
        <w:rPr>
          <w:ins w:id="8593" w:author="Ashwani Prabhakar" w:date="2019-07-24T21:35:00Z"/>
        </w:rPr>
        <w:pPrChange w:id="8594" w:author="Ashwani Prabhakar" w:date="2019-07-24T21:35:00Z">
          <w:pPr/>
        </w:pPrChange>
      </w:pPr>
      <w:bookmarkStart w:id="8595" w:name="_Toc16161060"/>
      <w:ins w:id="8596" w:author="Ashwani Prabhakar" w:date="2019-07-24T21:35:00Z">
        <w:r>
          <w:t>GLOSSARY</w:t>
        </w:r>
        <w:bookmarkEnd w:id="8543"/>
        <w:bookmarkEnd w:id="8544"/>
        <w:bookmarkEnd w:id="8545"/>
        <w:bookmarkEnd w:id="8595"/>
      </w:ins>
    </w:p>
    <w:p w14:paraId="173C0CF2" w14:textId="1C59D774" w:rsidR="00575547" w:rsidRPr="00575547" w:rsidDel="00097EEA" w:rsidRDefault="00575547">
      <w:pPr>
        <w:pStyle w:val="Heading1"/>
        <w:rPr>
          <w:del w:id="8597" w:author="Ashwani Prabhakar" w:date="2019-07-29T18:23:00Z"/>
        </w:rPr>
        <w:pPrChange w:id="8598" w:author="Ashwani Prabhakar" w:date="2019-07-24T21:35:00Z">
          <w:pPr/>
        </w:pPrChange>
      </w:pPr>
    </w:p>
    <w:p w14:paraId="1DC475D2" w14:textId="2A9CC2EC" w:rsidR="00097EEA" w:rsidRDefault="00097EEA" w:rsidP="00E733FF">
      <w:pPr>
        <w:rPr>
          <w:ins w:id="8599" w:author="Ashwani Prabhakar" w:date="2019-07-26T20:27:00Z"/>
        </w:rPr>
      </w:pPr>
      <w:bookmarkStart w:id="8600" w:name="_Toc15055978"/>
    </w:p>
    <w:p w14:paraId="7537A8A8" w14:textId="77777777" w:rsidR="00293DF1" w:rsidRDefault="00293DF1">
      <w:pPr>
        <w:rPr>
          <w:ins w:id="8601" w:author="Jeremie Giraud" w:date="2019-07-29T21:35:00Z"/>
          <w:rFonts w:asciiTheme="majorHAnsi" w:eastAsiaTheme="majorEastAsia" w:hAnsiTheme="majorHAnsi" w:cstheme="majorBidi"/>
          <w:color w:val="2E74B5" w:themeColor="accent1" w:themeShade="BF"/>
          <w:sz w:val="32"/>
          <w:szCs w:val="32"/>
        </w:rPr>
      </w:pPr>
      <w:bookmarkStart w:id="8602" w:name="_Toc15299794"/>
      <w:bookmarkStart w:id="8603" w:name="_Toc15328629"/>
      <w:ins w:id="8604" w:author="Jeremie Giraud" w:date="2019-07-29T21:35:00Z">
        <w:r>
          <w:br w:type="page"/>
        </w:r>
      </w:ins>
    </w:p>
    <w:p w14:paraId="186802B5" w14:textId="1EE2933F" w:rsidR="00100128" w:rsidRPr="00BF36F7" w:rsidRDefault="00100128">
      <w:pPr>
        <w:pStyle w:val="Heading1"/>
        <w:pPrChange w:id="8605" w:author="Ashwani Prabhakar" w:date="2019-07-24T17:58:00Z">
          <w:pPr/>
        </w:pPrChange>
      </w:pPr>
      <w:bookmarkStart w:id="8606" w:name="_Toc16161061"/>
      <w:r>
        <w:lastRenderedPageBreak/>
        <w:t>R</w:t>
      </w:r>
      <w:ins w:id="8607" w:author="Ashwani Prabhakar" w:date="2019-07-26T20:32:00Z">
        <w:r w:rsidR="00CA7577">
          <w:t>EFERENCES</w:t>
        </w:r>
      </w:ins>
      <w:bookmarkEnd w:id="8602"/>
      <w:bookmarkEnd w:id="8603"/>
      <w:bookmarkEnd w:id="8606"/>
      <w:del w:id="8608" w:author="Ashwani Prabhakar" w:date="2019-07-26T20:32:00Z">
        <w:r w:rsidDel="00CA7577">
          <w:delText>eferences</w:delText>
        </w:r>
      </w:del>
      <w:bookmarkEnd w:id="8600"/>
    </w:p>
    <w:p w14:paraId="64CE2E99" w14:textId="6CB8AF89" w:rsidR="00100128" w:rsidRPr="00100128" w:rsidRDefault="00100128" w:rsidP="00100128">
      <w:pPr>
        <w:widowControl w:val="0"/>
        <w:autoSpaceDE w:val="0"/>
        <w:autoSpaceDN w:val="0"/>
        <w:adjustRightInd w:val="0"/>
        <w:spacing w:line="240" w:lineRule="auto"/>
        <w:ind w:left="480" w:hanging="480"/>
        <w:rPr>
          <w:rFonts w:ascii="Calibri" w:hAnsi="Calibri" w:cs="Calibri"/>
          <w:noProof/>
          <w:szCs w:val="24"/>
        </w:rPr>
      </w:pPr>
      <w:r>
        <w:rPr>
          <w:rFonts w:cstheme="minorHAnsi"/>
        </w:rPr>
        <w:fldChar w:fldCharType="begin" w:fldLock="1"/>
      </w:r>
      <w:ins w:id="8609" w:author="Jeremie Giraud" w:date="2019-07-11T20:21:00Z">
        <w:r>
          <w:rPr>
            <w:rFonts w:cstheme="minorHAnsi"/>
          </w:rPr>
          <w:instrText xml:space="preserve">ADDIN Mendeley Bibliography CSL_BIBLIOGRAPHY </w:instrText>
        </w:r>
      </w:ins>
      <w:r>
        <w:rPr>
          <w:rFonts w:cstheme="minorHAnsi"/>
        </w:rPr>
        <w:fldChar w:fldCharType="separate"/>
      </w:r>
      <w:r w:rsidRPr="00100128">
        <w:rPr>
          <w:rFonts w:ascii="Calibri" w:hAnsi="Calibri" w:cs="Calibri"/>
          <w:noProof/>
          <w:szCs w:val="24"/>
        </w:rPr>
        <w:t xml:space="preserve">Giraud, J., E. Pakyuz-Charrier, M. Jessell, M. Lindsay, R. Martin, and V. Ogarko, 2017, Uncertainty reduction through geologically conditioned petrophysical constraints in joint inversion: GEOPHYSICS, </w:t>
      </w:r>
      <w:r w:rsidRPr="00100128">
        <w:rPr>
          <w:rFonts w:ascii="Calibri" w:hAnsi="Calibri" w:cs="Calibri"/>
          <w:b/>
          <w:bCs/>
          <w:noProof/>
          <w:szCs w:val="24"/>
        </w:rPr>
        <w:t>82</w:t>
      </w:r>
      <w:r w:rsidRPr="00100128">
        <w:rPr>
          <w:rFonts w:ascii="Calibri" w:hAnsi="Calibri" w:cs="Calibri"/>
          <w:noProof/>
          <w:szCs w:val="24"/>
        </w:rPr>
        <w:t>, ID19-ID34.</w:t>
      </w:r>
    </w:p>
    <w:p w14:paraId="54DE8789" w14:textId="77777777" w:rsidR="00100128" w:rsidRPr="00100128" w:rsidRDefault="00100128" w:rsidP="00100128">
      <w:pPr>
        <w:widowControl w:val="0"/>
        <w:autoSpaceDE w:val="0"/>
        <w:autoSpaceDN w:val="0"/>
        <w:adjustRightInd w:val="0"/>
        <w:spacing w:line="240" w:lineRule="auto"/>
        <w:ind w:left="480" w:hanging="480"/>
        <w:rPr>
          <w:rFonts w:ascii="Calibri" w:hAnsi="Calibri" w:cs="Calibri"/>
          <w:noProof/>
          <w:szCs w:val="24"/>
        </w:rPr>
      </w:pPr>
      <w:r w:rsidRPr="00100128">
        <w:rPr>
          <w:rFonts w:ascii="Calibri" w:hAnsi="Calibri" w:cs="Calibri"/>
          <w:noProof/>
          <w:szCs w:val="24"/>
        </w:rPr>
        <w:t xml:space="preserve">Giraud, J., M. Lindsay, V. Ogarko, M. Jessell, R. Martin, and E. Pakyuz-Charrier, 2019a, Integration of geoscientific uncertainty into geophysical inversion by means of local gradient regularization: Solid Earth, </w:t>
      </w:r>
      <w:r w:rsidRPr="00100128">
        <w:rPr>
          <w:rFonts w:ascii="Calibri" w:hAnsi="Calibri" w:cs="Calibri"/>
          <w:b/>
          <w:bCs/>
          <w:noProof/>
          <w:szCs w:val="24"/>
        </w:rPr>
        <w:t>10</w:t>
      </w:r>
      <w:r w:rsidRPr="00100128">
        <w:rPr>
          <w:rFonts w:ascii="Calibri" w:hAnsi="Calibri" w:cs="Calibri"/>
          <w:noProof/>
          <w:szCs w:val="24"/>
        </w:rPr>
        <w:t>, 193–210.</w:t>
      </w:r>
    </w:p>
    <w:p w14:paraId="78027872" w14:textId="77777777" w:rsidR="00100128" w:rsidRPr="00100128" w:rsidRDefault="00100128" w:rsidP="00100128">
      <w:pPr>
        <w:widowControl w:val="0"/>
        <w:autoSpaceDE w:val="0"/>
        <w:autoSpaceDN w:val="0"/>
        <w:adjustRightInd w:val="0"/>
        <w:spacing w:line="240" w:lineRule="auto"/>
        <w:ind w:left="480" w:hanging="480"/>
        <w:rPr>
          <w:rFonts w:ascii="Calibri" w:hAnsi="Calibri" w:cs="Calibri"/>
          <w:noProof/>
          <w:szCs w:val="24"/>
        </w:rPr>
      </w:pPr>
      <w:r w:rsidRPr="00100128">
        <w:rPr>
          <w:rFonts w:ascii="Calibri" w:hAnsi="Calibri" w:cs="Calibri"/>
          <w:noProof/>
          <w:szCs w:val="24"/>
        </w:rPr>
        <w:t xml:space="preserve">Giraud, J., V. Ogarko, M. Lindsay, E. Pakyuz-Charrier, M. Jessell, and R. Martin, 2019b, Sensitivity of constrained joint inversions to geological and petrophysical input data uncertainties with posterior geological analysis: Geophysical Journal International, </w:t>
      </w:r>
      <w:r w:rsidRPr="00100128">
        <w:rPr>
          <w:rFonts w:ascii="Calibri" w:hAnsi="Calibri" w:cs="Calibri"/>
          <w:b/>
          <w:bCs/>
          <w:noProof/>
          <w:szCs w:val="24"/>
        </w:rPr>
        <w:t>218</w:t>
      </w:r>
      <w:r w:rsidRPr="00100128">
        <w:rPr>
          <w:rFonts w:ascii="Calibri" w:hAnsi="Calibri" w:cs="Calibri"/>
          <w:noProof/>
          <w:szCs w:val="24"/>
        </w:rPr>
        <w:t>, 666–688.</w:t>
      </w:r>
    </w:p>
    <w:p w14:paraId="11D399EA" w14:textId="6021952E" w:rsidR="00100128" w:rsidRPr="00100128" w:rsidDel="00097EEA" w:rsidRDefault="00100128" w:rsidP="00100128">
      <w:pPr>
        <w:widowControl w:val="0"/>
        <w:autoSpaceDE w:val="0"/>
        <w:autoSpaceDN w:val="0"/>
        <w:adjustRightInd w:val="0"/>
        <w:spacing w:line="240" w:lineRule="auto"/>
        <w:ind w:left="480" w:hanging="480"/>
        <w:rPr>
          <w:del w:id="8610" w:author="Ashwani Prabhakar" w:date="2019-07-29T18:24:00Z"/>
          <w:rFonts w:ascii="Calibri" w:hAnsi="Calibri" w:cs="Calibri"/>
          <w:noProof/>
        </w:rPr>
      </w:pPr>
      <w:r w:rsidRPr="00100128">
        <w:rPr>
          <w:rFonts w:ascii="Calibri" w:hAnsi="Calibri" w:cs="Calibri"/>
          <w:noProof/>
          <w:szCs w:val="24"/>
        </w:rPr>
        <w:t xml:space="preserve">Martin, R., V. Ogarko, D. Komatitsch, and M. Jessell, 2018, Parallel three-dimensional electrical capacitance data imaging using a nonlinear inversion algorithm and Lp norm-based model: Measurement, </w:t>
      </w:r>
      <w:r w:rsidRPr="00100128">
        <w:rPr>
          <w:rFonts w:ascii="Calibri" w:hAnsi="Calibri" w:cs="Calibri"/>
          <w:b/>
          <w:bCs/>
          <w:noProof/>
          <w:szCs w:val="24"/>
        </w:rPr>
        <w:t>128</w:t>
      </w:r>
      <w:r w:rsidRPr="00100128">
        <w:rPr>
          <w:rFonts w:ascii="Calibri" w:hAnsi="Calibri" w:cs="Calibri"/>
          <w:noProof/>
          <w:szCs w:val="24"/>
        </w:rPr>
        <w:t>, 428–445.</w:t>
      </w:r>
    </w:p>
    <w:p w14:paraId="7FE3ED19" w14:textId="79447AF6" w:rsidR="00394B46" w:rsidRPr="00AD66B2" w:rsidRDefault="00100128">
      <w:pPr>
        <w:widowControl w:val="0"/>
        <w:autoSpaceDE w:val="0"/>
        <w:autoSpaceDN w:val="0"/>
        <w:adjustRightInd w:val="0"/>
        <w:spacing w:line="240" w:lineRule="auto"/>
        <w:ind w:left="480" w:hanging="480"/>
        <w:rPr>
          <w:rFonts w:cstheme="minorHAnsi"/>
        </w:rPr>
        <w:pPrChange w:id="8611" w:author="Ashwani Prabhakar" w:date="2019-07-29T18:24:00Z">
          <w:pPr>
            <w:pStyle w:val="ListParagraph"/>
          </w:pPr>
        </w:pPrChange>
      </w:pPr>
      <w:r>
        <w:rPr>
          <w:rFonts w:cstheme="minorHAnsi"/>
        </w:rPr>
        <w:fldChar w:fldCharType="end"/>
      </w:r>
    </w:p>
    <w:sectPr w:rsidR="00394B46" w:rsidRPr="00AD66B2" w:rsidSect="007D2A24">
      <w:headerReference w:type="default" r:id="rId62"/>
      <w:footerReference w:type="default" r:id="rId63"/>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8" w:author="Jeremie Giraud" w:date="2019-07-24T20:27:00Z" w:initials="JG">
    <w:p w14:paraId="5403C0E4" w14:textId="37A7EFC1" w:rsidR="00835583" w:rsidRDefault="00835583">
      <w:pPr>
        <w:pStyle w:val="CommentText"/>
      </w:pPr>
      <w:r>
        <w:rPr>
          <w:rStyle w:val="CommentReference"/>
        </w:rPr>
        <w:annotationRef/>
      </w:r>
      <w:r>
        <w:t xml:space="preserve">For the licenses, and this is more for your info, you can have a look here: </w:t>
      </w:r>
    </w:p>
    <w:p w14:paraId="40A5853F" w14:textId="551FD16F" w:rsidR="00835583" w:rsidRDefault="00835583">
      <w:pPr>
        <w:pStyle w:val="CommentText"/>
      </w:pPr>
    </w:p>
    <w:p w14:paraId="40B27CC7" w14:textId="12AD9E1B" w:rsidR="00835583" w:rsidRDefault="00323651">
      <w:pPr>
        <w:pStyle w:val="CommentText"/>
      </w:pPr>
      <w:hyperlink r:id="rId1" w:history="1">
        <w:r w:rsidR="00835583" w:rsidRPr="001C6BA6">
          <w:rPr>
            <w:rStyle w:val="Hyperlink"/>
          </w:rPr>
          <w:t>https://creativecommons.org/licenses/</w:t>
        </w:r>
      </w:hyperlink>
    </w:p>
    <w:p w14:paraId="1EC49B60" w14:textId="490E0068" w:rsidR="00835583" w:rsidRDefault="00835583">
      <w:pPr>
        <w:pStyle w:val="CommentText"/>
      </w:pPr>
    </w:p>
    <w:p w14:paraId="39327278" w14:textId="464370C7" w:rsidR="00835583" w:rsidRDefault="00835583">
      <w:pPr>
        <w:pStyle w:val="CommentText"/>
      </w:pPr>
      <w:r>
        <w:t>Maybe we’ll go for this kind:</w:t>
      </w:r>
    </w:p>
    <w:p w14:paraId="244A5AEF" w14:textId="135B2FDF" w:rsidR="00835583" w:rsidRDefault="00835583">
      <w:pPr>
        <w:pStyle w:val="CommentText"/>
      </w:pPr>
    </w:p>
    <w:p w14:paraId="232A7B32" w14:textId="7C6B1611" w:rsidR="00835583" w:rsidRPr="00D17754" w:rsidRDefault="00835583" w:rsidP="00D17754">
      <w:pPr>
        <w:shd w:val="clear" w:color="auto" w:fill="FFFFFF"/>
        <w:spacing w:after="0" w:line="240" w:lineRule="auto"/>
        <w:rPr>
          <w:rFonts w:ascii="Arial" w:eastAsia="Times New Roman" w:hAnsi="Arial" w:cs="Arial"/>
          <w:color w:val="464646"/>
          <w:sz w:val="29"/>
          <w:szCs w:val="29"/>
          <w:lang w:eastAsia="en-AU"/>
        </w:rPr>
      </w:pPr>
      <w:r w:rsidRPr="00D17754">
        <w:rPr>
          <w:rFonts w:ascii="Arial" w:eastAsia="Times New Roman" w:hAnsi="Arial" w:cs="Arial"/>
          <w:noProof/>
          <w:color w:val="464646"/>
          <w:sz w:val="29"/>
          <w:szCs w:val="29"/>
          <w:lang w:eastAsia="en-AU"/>
        </w:rPr>
        <w:drawing>
          <wp:inline distT="0" distB="0" distL="0" distR="0" wp14:anchorId="523A570D" wp14:editId="1428CDC7">
            <wp:extent cx="836930" cy="297180"/>
            <wp:effectExtent l="0" t="0" r="1270" b="7620"/>
            <wp:docPr id="668150724" name="Picture 668150724" descr="https://licensebuttons.net/l/by-nc-sa/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sa/3.0/88x3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2FC4EF1A" w14:textId="77777777" w:rsidR="00835583" w:rsidRPr="00D17754" w:rsidRDefault="00835583" w:rsidP="00D17754">
      <w:pPr>
        <w:shd w:val="clear" w:color="auto" w:fill="FFFFFF"/>
        <w:spacing w:after="420" w:line="240" w:lineRule="auto"/>
        <w:rPr>
          <w:rFonts w:ascii="Arial" w:eastAsia="Times New Roman" w:hAnsi="Arial" w:cs="Arial"/>
          <w:color w:val="464646"/>
          <w:sz w:val="29"/>
          <w:szCs w:val="29"/>
          <w:lang w:eastAsia="en-AU"/>
        </w:rPr>
      </w:pPr>
      <w:r w:rsidRPr="00D17754">
        <w:rPr>
          <w:rFonts w:ascii="Arial" w:eastAsia="Times New Roman" w:hAnsi="Arial" w:cs="Arial"/>
          <w:b/>
          <w:bCs/>
          <w:color w:val="464646"/>
          <w:sz w:val="29"/>
          <w:szCs w:val="29"/>
          <w:lang w:eastAsia="en-AU"/>
        </w:rPr>
        <w:t>Attribution-NonCommercial-ShareAlike </w:t>
      </w:r>
      <w:r w:rsidRPr="00D17754">
        <w:rPr>
          <w:rFonts w:ascii="Arial" w:eastAsia="Times New Roman" w:hAnsi="Arial" w:cs="Arial"/>
          <w:b/>
          <w:bCs/>
          <w:color w:val="464646"/>
          <w:sz w:val="29"/>
          <w:szCs w:val="29"/>
          <w:lang w:eastAsia="en-AU"/>
        </w:rPr>
        <w:br/>
        <w:t>CC BY-NC-SA</w:t>
      </w:r>
    </w:p>
    <w:p w14:paraId="31158C4B" w14:textId="77777777" w:rsidR="00835583" w:rsidRPr="00D17754" w:rsidRDefault="00835583" w:rsidP="00D17754">
      <w:pPr>
        <w:shd w:val="clear" w:color="auto" w:fill="FFFFFF"/>
        <w:spacing w:after="420" w:line="240" w:lineRule="auto"/>
        <w:rPr>
          <w:rFonts w:ascii="Arial" w:eastAsia="Times New Roman" w:hAnsi="Arial" w:cs="Arial"/>
          <w:color w:val="464646"/>
          <w:sz w:val="29"/>
          <w:szCs w:val="29"/>
          <w:lang w:eastAsia="en-AU"/>
        </w:rPr>
      </w:pPr>
      <w:r w:rsidRPr="00D17754">
        <w:rPr>
          <w:rFonts w:ascii="Arial" w:eastAsia="Times New Roman" w:hAnsi="Arial" w:cs="Arial"/>
          <w:color w:val="464646"/>
          <w:sz w:val="29"/>
          <w:szCs w:val="29"/>
          <w:lang w:eastAsia="en-AU"/>
        </w:rPr>
        <w:t>This license lets others remix, tweak, and build upon your work non-commercially, as long as they credit you and license their new creations under the identical terms.</w:t>
      </w:r>
    </w:p>
    <w:p w14:paraId="2C4840ED" w14:textId="2D331782" w:rsidR="00835583" w:rsidRDefault="00835583">
      <w:pPr>
        <w:pStyle w:val="CommentText"/>
      </w:pPr>
    </w:p>
    <w:p w14:paraId="1753699A" w14:textId="08C0718E" w:rsidR="00835583" w:rsidRDefault="00835583">
      <w:pPr>
        <w:pStyle w:val="CommentText"/>
      </w:pPr>
      <w:r>
        <w:t>But you should not bother too much with this at this stage.</w:t>
      </w:r>
    </w:p>
  </w:comment>
  <w:comment w:id="912" w:author="Jeremie Giraud" w:date="2019-07-24T10:17:00Z" w:initials="JG">
    <w:p w14:paraId="2BC2958E" w14:textId="2CD982D8" w:rsidR="00835583" w:rsidRDefault="00835583">
      <w:pPr>
        <w:pStyle w:val="CommentText"/>
      </w:pPr>
      <w:r>
        <w:rPr>
          <w:rStyle w:val="CommentReference"/>
        </w:rPr>
        <w:annotationRef/>
      </w:r>
      <w:r>
        <w:t xml:space="preserve">Will need to add a disclaimer. </w:t>
      </w:r>
    </w:p>
    <w:p w14:paraId="2F7D58D5" w14:textId="3014BC72" w:rsidR="00835583" w:rsidRDefault="00835583">
      <w:pPr>
        <w:pStyle w:val="CommentText"/>
      </w:pPr>
      <w:r>
        <w:t xml:space="preserve">Something in the spirit of: </w:t>
      </w:r>
    </w:p>
    <w:p w14:paraId="40D0FACA" w14:textId="02AFAA69" w:rsidR="00835583" w:rsidRDefault="00323651">
      <w:pPr>
        <w:pStyle w:val="CommentText"/>
      </w:pPr>
      <w:hyperlink r:id="rId3" w:history="1">
        <w:r w:rsidR="00835583" w:rsidRPr="00E76B56">
          <w:rPr>
            <w:rStyle w:val="Hyperlink"/>
          </w:rPr>
          <w:t>https://opensource.guide/notices/</w:t>
        </w:r>
      </w:hyperlink>
    </w:p>
    <w:p w14:paraId="28291DFE" w14:textId="16C178E9" w:rsidR="00835583" w:rsidRDefault="00835583">
      <w:pPr>
        <w:pStyle w:val="CommentText"/>
      </w:pPr>
      <w:r>
        <w:t xml:space="preserve">similar to: </w:t>
      </w:r>
    </w:p>
    <w:p w14:paraId="17485179" w14:textId="4FCCD3AA" w:rsidR="00835583" w:rsidRDefault="00323651">
      <w:pPr>
        <w:pStyle w:val="CommentText"/>
      </w:pPr>
      <w:hyperlink r:id="rId4" w:history="1">
        <w:r w:rsidR="00835583" w:rsidRPr="00E76B56">
          <w:rPr>
            <w:rStyle w:val="Hyperlink"/>
          </w:rPr>
          <w:t>https://www.slb.com/who-we-are/terms-of-service</w:t>
        </w:r>
      </w:hyperlink>
    </w:p>
    <w:p w14:paraId="51F675F0" w14:textId="3EE46CF4" w:rsidR="00835583" w:rsidRDefault="00835583">
      <w:pPr>
        <w:pStyle w:val="CommentText"/>
      </w:pPr>
      <w:r>
        <w:t xml:space="preserve">if you got to Disclaimer or Limitation of liability. </w:t>
      </w:r>
    </w:p>
  </w:comment>
  <w:comment w:id="940" w:author="Jeremie Giraud" w:date="2019-07-04T13:27:00Z" w:initials="JG">
    <w:p w14:paraId="44EFB46A" w14:textId="314DAA79" w:rsidR="00835583" w:rsidRDefault="00835583">
      <w:pPr>
        <w:pStyle w:val="CommentText"/>
      </w:pPr>
      <w:r>
        <w:t xml:space="preserve">Good point but at this stage the only help available is this document. </w:t>
      </w:r>
      <w:r>
        <w:rPr>
          <w:rStyle w:val="CommentReference"/>
        </w:rPr>
        <w:annotationRef/>
      </w:r>
    </w:p>
  </w:comment>
  <w:comment w:id="953" w:author="Jeremie Giraud" w:date="2019-07-04T13:27:00Z" w:initials="JG">
    <w:p w14:paraId="3394F4B4" w14:textId="0A3BB87F" w:rsidR="00835583" w:rsidRDefault="00835583">
      <w:pPr>
        <w:pStyle w:val="CommentText"/>
      </w:pPr>
      <w:r>
        <w:t xml:space="preserve">good point. </w:t>
      </w:r>
      <w:r>
        <w:rPr>
          <w:rStyle w:val="CommentReference"/>
        </w:rPr>
        <w:annotationRef/>
      </w:r>
    </w:p>
  </w:comment>
  <w:comment w:id="956" w:author="Jeremie Giraud" w:date="2019-07-05T15:52:00Z" w:initials="JG">
    <w:p w14:paraId="6318F0D1" w14:textId="39E1FAFB" w:rsidR="00835583" w:rsidRDefault="00835583">
      <w:pPr>
        <w:pStyle w:val="CommentText"/>
      </w:pPr>
      <w:r>
        <w:rPr>
          <w:rStyle w:val="CommentReference"/>
        </w:rPr>
        <w:annotationRef/>
      </w:r>
      <w:r>
        <w:t>This I can do.</w:t>
      </w:r>
    </w:p>
  </w:comment>
  <w:comment w:id="1045" w:author="Ashwani Prabhakar" w:date="2019-07-24T21:25:00Z" w:initials="AP">
    <w:p w14:paraId="59ADFA23" w14:textId="3D3DFD8B" w:rsidR="00835583" w:rsidRDefault="00835583">
      <w:pPr>
        <w:pStyle w:val="CommentText"/>
      </w:pPr>
      <w:r>
        <w:rPr>
          <w:rStyle w:val="CommentReference"/>
        </w:rPr>
        <w:annotationRef/>
      </w:r>
      <w:r>
        <w:t>Added some stuff over here, can be changed according with time.</w:t>
      </w:r>
    </w:p>
    <w:p w14:paraId="0E348F19" w14:textId="77777777" w:rsidR="00835583" w:rsidRDefault="00835583">
      <w:pPr>
        <w:pStyle w:val="CommentText"/>
      </w:pPr>
    </w:p>
  </w:comment>
  <w:comment w:id="1046" w:author="Jeremie Giraud" w:date="2019-07-26T17:37:00Z" w:initials="JG">
    <w:p w14:paraId="13E3B226" w14:textId="5D1143CE" w:rsidR="00835583" w:rsidRDefault="00835583">
      <w:pPr>
        <w:pStyle w:val="CommentText"/>
      </w:pPr>
      <w:r>
        <w:rPr>
          <w:rStyle w:val="CommentReference"/>
        </w:rPr>
        <w:annotationRef/>
      </w:r>
      <w:r>
        <w:t xml:space="preserve">Good. </w:t>
      </w:r>
    </w:p>
  </w:comment>
  <w:comment w:id="1202" w:author="Jeremie Giraud" w:date="2019-07-22T19:10:00Z" w:initials="JG">
    <w:p w14:paraId="45E758E3" w14:textId="34A9BFA6" w:rsidR="00835583" w:rsidRDefault="00835583" w:rsidP="00057D7D">
      <w:pPr>
        <w:pStyle w:val="CommentText"/>
      </w:pPr>
      <w:r>
        <w:rPr>
          <w:rStyle w:val="CommentReference"/>
        </w:rPr>
        <w:annotationRef/>
      </w:r>
      <w:r>
        <w:t xml:space="preserve">Need to add the correct document number and rest of funding bodies </w:t>
      </w:r>
    </w:p>
  </w:comment>
  <w:comment w:id="1230" w:author="Jeremie Giraud" w:date="2019-07-29T20:45:00Z" w:initials="JG">
    <w:p w14:paraId="7767BB4F" w14:textId="33A8F6C5" w:rsidR="00835583" w:rsidRDefault="00835583">
      <w:pPr>
        <w:pStyle w:val="CommentText"/>
      </w:pPr>
      <w:r>
        <w:rPr>
          <w:rStyle w:val="CommentReference"/>
        </w:rPr>
        <w:annotationRef/>
      </w:r>
      <w:r>
        <w:t xml:space="preserve">You usually do not thank people listed as contributors. </w:t>
      </w:r>
    </w:p>
  </w:comment>
  <w:comment w:id="1385" w:author="Jeremie Giraud" w:date="2019-07-24T20:27:00Z" w:initials="JG">
    <w:p w14:paraId="2A06A283" w14:textId="77777777" w:rsidR="00835583" w:rsidRDefault="00835583" w:rsidP="00602C7A">
      <w:pPr>
        <w:pStyle w:val="CommentText"/>
      </w:pPr>
      <w:r>
        <w:rPr>
          <w:rStyle w:val="CommentReference"/>
        </w:rPr>
        <w:annotationRef/>
      </w:r>
      <w:r>
        <w:t xml:space="preserve">For the licenses, and this is more for your info, you can have a look here: </w:t>
      </w:r>
    </w:p>
    <w:p w14:paraId="5B9536DB" w14:textId="77777777" w:rsidR="00835583" w:rsidRDefault="00835583" w:rsidP="00602C7A">
      <w:pPr>
        <w:pStyle w:val="CommentText"/>
      </w:pPr>
    </w:p>
    <w:p w14:paraId="06666367" w14:textId="77777777" w:rsidR="00835583" w:rsidRDefault="00323651" w:rsidP="00602C7A">
      <w:pPr>
        <w:pStyle w:val="CommentText"/>
      </w:pPr>
      <w:hyperlink r:id="rId5" w:history="1">
        <w:r w:rsidR="00835583" w:rsidRPr="001C6BA6">
          <w:rPr>
            <w:rStyle w:val="Hyperlink"/>
          </w:rPr>
          <w:t>https://creativecommons.org/licenses/</w:t>
        </w:r>
      </w:hyperlink>
    </w:p>
    <w:p w14:paraId="210012DA" w14:textId="77777777" w:rsidR="00835583" w:rsidRDefault="00835583" w:rsidP="00602C7A">
      <w:pPr>
        <w:pStyle w:val="CommentText"/>
      </w:pPr>
    </w:p>
    <w:p w14:paraId="1AE00406" w14:textId="77777777" w:rsidR="00835583" w:rsidRDefault="00835583" w:rsidP="00602C7A">
      <w:pPr>
        <w:pStyle w:val="CommentText"/>
      </w:pPr>
      <w:r>
        <w:t>Maybe we’ll go for this kind:</w:t>
      </w:r>
    </w:p>
    <w:p w14:paraId="1F0710F4" w14:textId="77777777" w:rsidR="00835583" w:rsidRDefault="00835583" w:rsidP="00602C7A">
      <w:pPr>
        <w:pStyle w:val="CommentText"/>
      </w:pPr>
    </w:p>
    <w:p w14:paraId="6D223203" w14:textId="77777777" w:rsidR="00835583" w:rsidRPr="00D17754" w:rsidRDefault="00835583" w:rsidP="00602C7A">
      <w:pPr>
        <w:shd w:val="clear" w:color="auto" w:fill="FFFFFF"/>
        <w:spacing w:after="0" w:line="240" w:lineRule="auto"/>
        <w:rPr>
          <w:rFonts w:ascii="Arial" w:eastAsia="Times New Roman" w:hAnsi="Arial" w:cs="Arial"/>
          <w:color w:val="464646"/>
          <w:sz w:val="29"/>
          <w:szCs w:val="29"/>
          <w:lang w:eastAsia="en-AU"/>
        </w:rPr>
      </w:pPr>
      <w:r w:rsidRPr="00D17754">
        <w:rPr>
          <w:rFonts w:ascii="Arial" w:eastAsia="Times New Roman" w:hAnsi="Arial" w:cs="Arial"/>
          <w:noProof/>
          <w:color w:val="464646"/>
          <w:sz w:val="29"/>
          <w:szCs w:val="29"/>
          <w:lang w:eastAsia="en-AU"/>
        </w:rPr>
        <w:drawing>
          <wp:inline distT="0" distB="0" distL="0" distR="0" wp14:anchorId="11C134A7" wp14:editId="3C0DB42C">
            <wp:extent cx="836930" cy="297180"/>
            <wp:effectExtent l="0" t="0" r="1270" b="7620"/>
            <wp:docPr id="668150725" name="Picture 668150725" descr="https://licensebuttons.net/l/by-nc-sa/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sa/3.0/88x3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6930" cy="297180"/>
                    </a:xfrm>
                    <a:prstGeom prst="rect">
                      <a:avLst/>
                    </a:prstGeom>
                    <a:noFill/>
                    <a:ln>
                      <a:noFill/>
                    </a:ln>
                  </pic:spPr>
                </pic:pic>
              </a:graphicData>
            </a:graphic>
          </wp:inline>
        </w:drawing>
      </w:r>
    </w:p>
    <w:p w14:paraId="53E580F8" w14:textId="77777777" w:rsidR="00835583" w:rsidRPr="00D17754" w:rsidRDefault="00835583" w:rsidP="00602C7A">
      <w:pPr>
        <w:shd w:val="clear" w:color="auto" w:fill="FFFFFF"/>
        <w:spacing w:after="420" w:line="240" w:lineRule="auto"/>
        <w:rPr>
          <w:rFonts w:ascii="Arial" w:eastAsia="Times New Roman" w:hAnsi="Arial" w:cs="Arial"/>
          <w:color w:val="464646"/>
          <w:sz w:val="29"/>
          <w:szCs w:val="29"/>
          <w:lang w:eastAsia="en-AU"/>
        </w:rPr>
      </w:pPr>
      <w:r w:rsidRPr="00D17754">
        <w:rPr>
          <w:rFonts w:ascii="Arial" w:eastAsia="Times New Roman" w:hAnsi="Arial" w:cs="Arial"/>
          <w:b/>
          <w:bCs/>
          <w:color w:val="464646"/>
          <w:sz w:val="29"/>
          <w:szCs w:val="29"/>
          <w:lang w:eastAsia="en-AU"/>
        </w:rPr>
        <w:t>Attribution-NonCommercial-ShareAlike </w:t>
      </w:r>
      <w:r w:rsidRPr="00D17754">
        <w:rPr>
          <w:rFonts w:ascii="Arial" w:eastAsia="Times New Roman" w:hAnsi="Arial" w:cs="Arial"/>
          <w:b/>
          <w:bCs/>
          <w:color w:val="464646"/>
          <w:sz w:val="29"/>
          <w:szCs w:val="29"/>
          <w:lang w:eastAsia="en-AU"/>
        </w:rPr>
        <w:br/>
        <w:t>CC BY-NC-SA</w:t>
      </w:r>
    </w:p>
    <w:p w14:paraId="269188E1" w14:textId="77777777" w:rsidR="00835583" w:rsidRPr="00D17754" w:rsidRDefault="00835583" w:rsidP="00602C7A">
      <w:pPr>
        <w:shd w:val="clear" w:color="auto" w:fill="FFFFFF"/>
        <w:spacing w:after="420" w:line="240" w:lineRule="auto"/>
        <w:rPr>
          <w:rFonts w:ascii="Arial" w:eastAsia="Times New Roman" w:hAnsi="Arial" w:cs="Arial"/>
          <w:color w:val="464646"/>
          <w:sz w:val="29"/>
          <w:szCs w:val="29"/>
          <w:lang w:eastAsia="en-AU"/>
        </w:rPr>
      </w:pPr>
      <w:r w:rsidRPr="00D17754">
        <w:rPr>
          <w:rFonts w:ascii="Arial" w:eastAsia="Times New Roman" w:hAnsi="Arial" w:cs="Arial"/>
          <w:color w:val="464646"/>
          <w:sz w:val="29"/>
          <w:szCs w:val="29"/>
          <w:lang w:eastAsia="en-AU"/>
        </w:rPr>
        <w:t>This license lets others remix, tweak, and build upon your work non-commercially, as long as they credit you and license their new creations under the identical terms.</w:t>
      </w:r>
    </w:p>
    <w:p w14:paraId="383CF0F6" w14:textId="77777777" w:rsidR="00835583" w:rsidRDefault="00835583" w:rsidP="00602C7A">
      <w:pPr>
        <w:pStyle w:val="CommentText"/>
      </w:pPr>
    </w:p>
    <w:p w14:paraId="14F4E350" w14:textId="77777777" w:rsidR="00835583" w:rsidRDefault="00835583" w:rsidP="00602C7A">
      <w:pPr>
        <w:pStyle w:val="CommentText"/>
      </w:pPr>
      <w:r>
        <w:t>But you should not bother too much with this at this stage.</w:t>
      </w:r>
    </w:p>
  </w:comment>
  <w:comment w:id="1492" w:author="Jeremie Giraud" w:date="2019-07-08T12:51:00Z" w:initials="JG">
    <w:p w14:paraId="51A10FD8" w14:textId="02B4B435" w:rsidR="00835583" w:rsidRDefault="00835583">
      <w:pPr>
        <w:pStyle w:val="CommentText"/>
      </w:pPr>
      <w:r>
        <w:rPr>
          <w:rStyle w:val="CommentReference"/>
        </w:rPr>
        <w:annotationRef/>
      </w:r>
      <w:r>
        <w:t xml:space="preserve">Sounds a bit like in one of the Giraud et al papers. Maybe consider rephrasing this one a little bit. </w:t>
      </w:r>
    </w:p>
  </w:comment>
  <w:comment w:id="1489" w:author="Ashwani Prabhakar" w:date="2019-07-08T12:58:00Z" w:initials="AP">
    <w:p w14:paraId="30BAAAAE" w14:textId="4DB55A4E" w:rsidR="00835583" w:rsidRDefault="00835583">
      <w:pPr>
        <w:pStyle w:val="CommentText"/>
      </w:pPr>
      <w:r>
        <w:rPr>
          <w:rStyle w:val="CommentReference"/>
        </w:rPr>
        <w:annotationRef/>
      </w:r>
      <w:r>
        <w:t>Sure, I guess its fortran explanation will be used in the explanation of its executable.</w:t>
      </w:r>
    </w:p>
    <w:p w14:paraId="41563C40" w14:textId="77777777" w:rsidR="00835583" w:rsidRDefault="00835583">
      <w:pPr>
        <w:pStyle w:val="CommentText"/>
      </w:pPr>
    </w:p>
  </w:comment>
  <w:comment w:id="1490" w:author="Jeremie Giraud" w:date="2019-07-15T17:31:00Z" w:initials="JG">
    <w:p w14:paraId="228EA7F6" w14:textId="5BBE5814" w:rsidR="00835583" w:rsidRDefault="00835583">
      <w:pPr>
        <w:pStyle w:val="CommentText"/>
      </w:pPr>
      <w:r>
        <w:rPr>
          <w:rStyle w:val="CommentReference"/>
        </w:rPr>
        <w:annotationRef/>
      </w:r>
      <w:r>
        <w:rPr>
          <w:rStyle w:val="CommentReference"/>
        </w:rPr>
        <w:t xml:space="preserve">I think that for now it’s sufficient code and implementation information. This user manual is more about using Tomofast and understanding the I/O. </w:t>
      </w:r>
    </w:p>
  </w:comment>
  <w:comment w:id="1562" w:author="Jeremie Giraud" w:date="2019-07-26T17:48:00Z" w:initials="JG">
    <w:p w14:paraId="259F3D3D" w14:textId="354AC3CF" w:rsidR="00835583" w:rsidRDefault="00835583">
      <w:pPr>
        <w:pStyle w:val="CommentText"/>
      </w:pPr>
      <w:r>
        <w:rPr>
          <w:rStyle w:val="CommentReference"/>
        </w:rPr>
        <w:annotationRef/>
      </w:r>
      <w:r>
        <w:t xml:space="preserve">Good. </w:t>
      </w:r>
    </w:p>
  </w:comment>
  <w:comment w:id="2308" w:author="Jeremie Giraud" w:date="2019-07-08T12:55:00Z" w:initials="JG">
    <w:p w14:paraId="4B998F07" w14:textId="3E75248C" w:rsidR="00835583" w:rsidRDefault="00835583">
      <w:pPr>
        <w:pStyle w:val="CommentText"/>
      </w:pPr>
      <w:r>
        <w:rPr>
          <w:rStyle w:val="CommentReference"/>
        </w:rPr>
        <w:annotationRef/>
      </w:r>
      <w:r>
        <w:t>Maybe you can add that the 2D section shown in the examples throughout the documentaiot</w:t>
      </w:r>
    </w:p>
  </w:comment>
  <w:comment w:id="2309" w:author="Jeremie Giraud" w:date="2019-07-08T12:55:00Z" w:initials="JG">
    <w:p w14:paraId="3D9A81B0" w14:textId="20EC7284" w:rsidR="00835583" w:rsidRDefault="00835583" w:rsidP="000F43BA">
      <w:pPr>
        <w:pStyle w:val="CommentText"/>
      </w:pPr>
      <w:r>
        <w:rPr>
          <w:rStyle w:val="CommentReference"/>
        </w:rPr>
        <w:annotationRef/>
      </w:r>
      <w:r>
        <w:t>This looks very similar to what I put in one of the papers.</w:t>
      </w:r>
    </w:p>
    <w:p w14:paraId="29F1E56E" w14:textId="3FA305FE" w:rsidR="00835583" w:rsidRDefault="00835583" w:rsidP="000F43BA">
      <w:pPr>
        <w:pStyle w:val="CommentText"/>
      </w:pPr>
    </w:p>
    <w:p w14:paraId="6C29AA2D" w14:textId="39426DAA" w:rsidR="00835583" w:rsidRDefault="00835583" w:rsidP="000F43BA">
      <w:pPr>
        <w:pStyle w:val="CommentText"/>
      </w:pPr>
      <w:r>
        <w:t xml:space="preserve">In this section, it would be good to add the references to the relevant publications. I can do that. </w:t>
      </w:r>
    </w:p>
  </w:comment>
  <w:comment w:id="2551" w:author="Jeremie Giraud" w:date="2019-07-11T20:29:00Z" w:initials="JG">
    <w:p w14:paraId="02CBFCB1" w14:textId="66A9C51A" w:rsidR="00835583" w:rsidRDefault="00835583">
      <w:pPr>
        <w:pStyle w:val="CommentText"/>
      </w:pPr>
      <w:r>
        <w:rPr>
          <w:rStyle w:val="CommentReference"/>
        </w:rPr>
        <w:annotationRef/>
      </w:r>
    </w:p>
  </w:comment>
  <w:comment w:id="2552" w:author="Jeremie Giraud" w:date="2019-07-11T20:29:00Z" w:initials="JG">
    <w:p w14:paraId="440DF650" w14:textId="08875E99" w:rsidR="00835583" w:rsidRDefault="00835583">
      <w:pPr>
        <w:pStyle w:val="CommentText"/>
      </w:pPr>
      <w:r>
        <w:rPr>
          <w:rStyle w:val="CommentReference"/>
        </w:rPr>
        <w:annotationRef/>
      </w:r>
      <w:r>
        <w:t xml:space="preserve">Be careful, please avoid contractions. </w:t>
      </w:r>
    </w:p>
  </w:comment>
  <w:comment w:id="2538" w:author="Jeremie Giraud" w:date="2019-07-11T20:30:00Z" w:initials="JG">
    <w:p w14:paraId="17170E2D" w14:textId="56C58221" w:rsidR="00835583" w:rsidRDefault="00835583">
      <w:pPr>
        <w:pStyle w:val="CommentText"/>
      </w:pPr>
      <w:r>
        <w:rPr>
          <w:rStyle w:val="CommentReference"/>
        </w:rPr>
        <w:annotationRef/>
      </w:r>
      <w:r>
        <w:t xml:space="preserve">Here we go from item 9. and back to 1. </w:t>
      </w:r>
    </w:p>
  </w:comment>
  <w:comment w:id="2539" w:author="Ashwani Prabhakar" w:date="2019-07-11T20:39:00Z" w:initials="AP">
    <w:p w14:paraId="3AA5DC86" w14:textId="64B04174" w:rsidR="00835583" w:rsidRDefault="00835583">
      <w:pPr>
        <w:pStyle w:val="CommentText"/>
      </w:pPr>
      <w:r>
        <w:rPr>
          <w:rStyle w:val="CommentReference"/>
        </w:rPr>
        <w:annotationRef/>
      </w:r>
      <w:r>
        <w:t>I haven’t formatted yet, I am planning to add the content first and then do formatting.</w:t>
      </w:r>
    </w:p>
  </w:comment>
  <w:comment w:id="2643" w:author="Jeremie Giraud" w:date="2019-07-11T20:31:00Z" w:initials="JG">
    <w:p w14:paraId="31FBFB10" w14:textId="59ADE254" w:rsidR="00835583" w:rsidRDefault="00835583">
      <w:pPr>
        <w:pStyle w:val="CommentText"/>
      </w:pPr>
      <w:r>
        <w:rPr>
          <w:rStyle w:val="CommentReference"/>
        </w:rPr>
        <w:annotationRef/>
      </w:r>
      <w:r>
        <w:t xml:space="preserve">Can be added at the end. </w:t>
      </w:r>
    </w:p>
  </w:comment>
  <w:comment w:id="2656" w:author="Jeremie Giraud" w:date="2019-06-17T10:04:00Z" w:initials="JG">
    <w:p w14:paraId="190653EF" w14:textId="3C93EC7F" w:rsidR="00835583" w:rsidRDefault="00835583">
      <w:r>
        <w:t xml:space="preserve">we will need to have it on github some people can download the executable. Once this is done, a link to the executable should be added in the list of prerequisites. </w:t>
      </w:r>
      <w:r>
        <w:annotationRef/>
      </w:r>
    </w:p>
  </w:comment>
  <w:comment w:id="2657" w:author="Ashwani Prabhakar" w:date="2019-06-22T20:11:00Z" w:initials="AP">
    <w:p w14:paraId="2DF3D661" w14:textId="76EC3DBA" w:rsidR="00835583" w:rsidRDefault="00835583">
      <w:pPr>
        <w:pStyle w:val="CommentText"/>
      </w:pPr>
      <w:r>
        <w:rPr>
          <w:rStyle w:val="CommentReference"/>
        </w:rPr>
        <w:annotationRef/>
      </w:r>
      <w:r>
        <w:t>I have added a section of prerequisites as you suggest in this doc</w:t>
      </w:r>
    </w:p>
  </w:comment>
  <w:comment w:id="2658" w:author="Jeremie Giraud" w:date="2019-07-10T15:21:00Z" w:initials="JG">
    <w:p w14:paraId="38FA2889" w14:textId="2DDA430F" w:rsidR="00835583" w:rsidRDefault="00835583">
      <w:pPr>
        <w:pStyle w:val="CommentText"/>
      </w:pPr>
      <w:r>
        <w:rPr>
          <w:rStyle w:val="CommentReference"/>
        </w:rPr>
        <w:annotationRef/>
      </w:r>
      <w:r>
        <w:t xml:space="preserve">Good. </w:t>
      </w:r>
    </w:p>
  </w:comment>
  <w:comment w:id="2638" w:author="Jeremie Giraud" w:date="2019-07-21T20:31:00Z" w:initials="JG">
    <w:p w14:paraId="33AA0AD2" w14:textId="10D11F1D" w:rsidR="00835583" w:rsidRDefault="00835583">
      <w:pPr>
        <w:pStyle w:val="CommentText"/>
      </w:pPr>
      <w:r>
        <w:rPr>
          <w:rStyle w:val="CommentReference"/>
        </w:rPr>
        <w:annotationRef/>
      </w:r>
      <w:r>
        <w:t xml:space="preserve">Some of it could be listed in the section 1.1. or 1.2. and perhaps repeated here: the executable, inversion parameter file, and list of input files. </w:t>
      </w:r>
    </w:p>
  </w:comment>
  <w:comment w:id="2706" w:author="Jeremie Giraud" w:date="2019-07-10T15:21:00Z" w:initials="JG">
    <w:p w14:paraId="29A444FF" w14:textId="6B345BB7" w:rsidR="00835583" w:rsidRDefault="00835583">
      <w:pPr>
        <w:pStyle w:val="CommentText"/>
      </w:pPr>
      <w:r>
        <w:rPr>
          <w:rStyle w:val="CommentReference"/>
        </w:rPr>
        <w:annotationRef/>
      </w:r>
      <w:r>
        <w:t xml:space="preserve">With this, can you run in parallel on your computer? </w:t>
      </w:r>
    </w:p>
  </w:comment>
  <w:comment w:id="2707" w:author="Jeremie Giraud" w:date="2019-07-11T20:33:00Z" w:initials="JG">
    <w:p w14:paraId="4199C17D" w14:textId="32E85C82" w:rsidR="00835583" w:rsidRDefault="00835583">
      <w:pPr>
        <w:pStyle w:val="CommentText"/>
      </w:pPr>
      <w:r>
        <w:rPr>
          <w:rStyle w:val="CommentReference"/>
        </w:rPr>
        <w:annotationRef/>
      </w:r>
      <w:r>
        <w:t>Is it a command you need to type? If so use “”</w:t>
      </w:r>
    </w:p>
  </w:comment>
  <w:comment w:id="2756" w:author="Jeremie Giraud" w:date="2019-07-11T20:35:00Z" w:initials="JG">
    <w:p w14:paraId="465081D9" w14:textId="77777777" w:rsidR="00835583" w:rsidRDefault="00835583" w:rsidP="00641871">
      <w:pPr>
        <w:pStyle w:val="CommentText"/>
      </w:pPr>
      <w:r>
        <w:rPr>
          <w:rStyle w:val="CommentReference"/>
        </w:rPr>
        <w:annotationRef/>
      </w:r>
      <w:r>
        <w:t xml:space="preserve">Could this bit be moved above where you describe how to install gfortran and and gcc? </w:t>
      </w:r>
    </w:p>
  </w:comment>
  <w:comment w:id="2870" w:author="Jeremie Giraud" w:date="2019-06-17T09:38:00Z" w:initials="JG">
    <w:p w14:paraId="5812B9CD" w14:textId="77777777" w:rsidR="00835583" w:rsidRDefault="00835583" w:rsidP="00EA6556">
      <w:r>
        <w:t xml:space="preserve">it would be good to explain somewhere this command to execute tomofast works as follows: </w:t>
      </w:r>
      <w:r>
        <w:annotationRef/>
      </w:r>
    </w:p>
    <w:p w14:paraId="616ED565" w14:textId="77777777" w:rsidR="00835583" w:rsidRDefault="00835583" w:rsidP="00EA6556">
      <w:r>
        <w:t>mpirun means that blabla</w:t>
      </w:r>
    </w:p>
    <w:p w14:paraId="73FD816B" w14:textId="77777777" w:rsidR="00835583" w:rsidRDefault="00835583" w:rsidP="00EA6556">
      <w:r>
        <w:t xml:space="preserve">the argument that follows -n is the number of CPUs to be used </w:t>
      </w:r>
    </w:p>
    <w:p w14:paraId="5F5ADE21" w14:textId="77777777" w:rsidR="00835583" w:rsidRDefault="00835583" w:rsidP="00EA6556">
      <w:r>
        <w:t xml:space="preserve">-j is that it's for joint inversion (and a fortiori single domain) </w:t>
      </w:r>
    </w:p>
    <w:p w14:paraId="3C08865C" w14:textId="77777777" w:rsidR="00835583" w:rsidRDefault="00835583" w:rsidP="00EA6556">
      <w:r>
        <w:t xml:space="preserve">what parfile is, and that the output displayed on the screen is piped in 'out.txt' using the command tee. </w:t>
      </w:r>
    </w:p>
  </w:comment>
  <w:comment w:id="2915" w:author="Jeremie Giraud" w:date="2019-06-17T09:38:00Z" w:initials="JG">
    <w:p w14:paraId="7C69A189" w14:textId="7FFC5CF4" w:rsidR="00835583" w:rsidRDefault="00835583">
      <w:r>
        <w:t xml:space="preserve">it would be good to explain somewhere this command to execute tomofast works as follows: </w:t>
      </w:r>
      <w:r>
        <w:annotationRef/>
      </w:r>
    </w:p>
    <w:p w14:paraId="0B2BB626" w14:textId="62737B7B" w:rsidR="00835583" w:rsidRDefault="00835583">
      <w:r>
        <w:t>mpirun means that blabla</w:t>
      </w:r>
    </w:p>
    <w:p w14:paraId="23B227CB" w14:textId="23E31D87" w:rsidR="00835583" w:rsidRDefault="00835583">
      <w:r>
        <w:t xml:space="preserve">the argument that follows -n is the number of CPUs to be used </w:t>
      </w:r>
    </w:p>
    <w:p w14:paraId="66E47395" w14:textId="429A9800" w:rsidR="00835583" w:rsidRDefault="00835583">
      <w:r>
        <w:t xml:space="preserve">-j is that it's for joint inversion (and a fortiori single domain) </w:t>
      </w:r>
    </w:p>
    <w:p w14:paraId="7265615C" w14:textId="43121EB0" w:rsidR="00835583" w:rsidRDefault="00835583">
      <w:r>
        <w:t xml:space="preserve">what parfile is, and that the output displayed on the screen is piped in 'out.txt' using the command tee. </w:t>
      </w:r>
    </w:p>
  </w:comment>
  <w:comment w:id="2988" w:author="Jeremie Giraud" w:date="2019-07-04T13:29:00Z" w:initials="JG">
    <w:p w14:paraId="1B63FB30" w14:textId="1A3091BF" w:rsidR="00835583" w:rsidRDefault="00835583">
      <w:pPr>
        <w:pStyle w:val="CommentText"/>
      </w:pPr>
      <w:r>
        <w:rPr>
          <w:rStyle w:val="CommentReference"/>
        </w:rPr>
        <w:annotationRef/>
      </w:r>
      <w:r>
        <w:t>This needs to be a Figure.</w:t>
      </w:r>
    </w:p>
  </w:comment>
  <w:comment w:id="2999" w:author="Jeremie Giraud" w:date="2019-07-11T20:35:00Z" w:initials="JG">
    <w:p w14:paraId="2B8C1119" w14:textId="5B660C91" w:rsidR="00835583" w:rsidRDefault="00835583">
      <w:pPr>
        <w:pStyle w:val="CommentText"/>
      </w:pPr>
      <w:r>
        <w:rPr>
          <w:rStyle w:val="CommentReference"/>
        </w:rPr>
        <w:annotationRef/>
      </w:r>
      <w:r>
        <w:t xml:space="preserve">Could this bit be moved above where you describe how to install gfortran and and gcc? </w:t>
      </w:r>
    </w:p>
  </w:comment>
  <w:comment w:id="3135" w:author="Jeremie Giraud" w:date="2019-07-19T16:48:00Z" w:initials="JG">
    <w:p w14:paraId="0A03B4F0" w14:textId="71A518B2" w:rsidR="00835583" w:rsidRDefault="00835583">
      <w:pPr>
        <w:pStyle w:val="CommentText"/>
      </w:pPr>
      <w:r>
        <w:rPr>
          <w:rStyle w:val="CommentReference"/>
        </w:rPr>
        <w:annotationRef/>
      </w:r>
      <w:r>
        <w:t xml:space="preserve">When you get to the point where you are formatting the document, please align the black boxes just for better visual effect in the ppt doc. Same for the text boxes etc </w:t>
      </w:r>
    </w:p>
    <w:p w14:paraId="2CF73AD9" w14:textId="04FA3A4E" w:rsidR="00835583" w:rsidRDefault="00835583">
      <w:pPr>
        <w:pStyle w:val="CommentText"/>
      </w:pPr>
    </w:p>
    <w:p w14:paraId="0E9B69AD" w14:textId="138D13E1" w:rsidR="00835583" w:rsidRDefault="00835583">
      <w:pPr>
        <w:pStyle w:val="CommentText"/>
      </w:pPr>
      <w:r>
        <w:rPr>
          <w:noProof/>
          <w:lang w:eastAsia="en-AU"/>
        </w:rPr>
        <w:drawing>
          <wp:inline distT="0" distB="0" distL="0" distR="0" wp14:anchorId="26405AE8" wp14:editId="0DEC4AA7">
            <wp:extent cx="2085714" cy="1342857"/>
            <wp:effectExtent l="0" t="0" r="0" b="0"/>
            <wp:docPr id="668150726" name="Picture 66815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5714" cy="1342857"/>
                    </a:xfrm>
                    <a:prstGeom prst="rect">
                      <a:avLst/>
                    </a:prstGeom>
                  </pic:spPr>
                </pic:pic>
              </a:graphicData>
            </a:graphic>
          </wp:inline>
        </w:drawing>
      </w:r>
    </w:p>
  </w:comment>
  <w:comment w:id="3136" w:author="Jeremie Giraud" w:date="2019-07-11T20:37:00Z" w:initials="JG">
    <w:p w14:paraId="5DC0E104" w14:textId="0DA1BEEE" w:rsidR="00835583" w:rsidRDefault="00835583">
      <w:pPr>
        <w:pStyle w:val="CommentText"/>
      </w:pPr>
      <w:r>
        <w:rPr>
          <w:rStyle w:val="CommentReference"/>
        </w:rPr>
        <w:annotationRef/>
      </w:r>
      <w:r>
        <w:t xml:space="preserve">I can add the complete references at a later stage. </w:t>
      </w:r>
    </w:p>
  </w:comment>
  <w:comment w:id="3137" w:author="Jeremie Giraud" w:date="2019-07-05T11:07:00Z" w:initials="JG">
    <w:p w14:paraId="5A652FE1" w14:textId="7F0EB0E9" w:rsidR="00835583" w:rsidRDefault="00835583">
      <w:pPr>
        <w:pStyle w:val="CommentText"/>
      </w:pPr>
      <w:r>
        <w:rPr>
          <w:rStyle w:val="CommentReference"/>
        </w:rPr>
        <w:annotationRef/>
      </w:r>
      <w:r>
        <w:t xml:space="preserve">If you want to re-use this you need to add a legend to the figure that describes it appropriately. </w:t>
      </w:r>
    </w:p>
  </w:comment>
  <w:comment w:id="3138" w:author="Ashwani Prabhakar" w:date="2019-07-05T12:45:00Z" w:initials="AP">
    <w:p w14:paraId="06EB87F7" w14:textId="77777777" w:rsidR="00835583" w:rsidRDefault="00835583">
      <w:pPr>
        <w:pStyle w:val="CommentText"/>
      </w:pPr>
      <w:r>
        <w:rPr>
          <w:rStyle w:val="CommentReference"/>
        </w:rPr>
        <w:annotationRef/>
      </w:r>
      <w:r>
        <w:t xml:space="preserve">Sure. </w:t>
      </w:r>
    </w:p>
    <w:p w14:paraId="59BBEBB2" w14:textId="1B6B8575" w:rsidR="00835583" w:rsidRDefault="00835583">
      <w:pPr>
        <w:pStyle w:val="CommentText"/>
      </w:pPr>
    </w:p>
  </w:comment>
  <w:comment w:id="3421" w:author="Jeremie Giraud" w:date="2019-07-19T16:50:00Z" w:initials="JG">
    <w:p w14:paraId="65551982" w14:textId="40432F6E" w:rsidR="00835583" w:rsidRDefault="00835583">
      <w:pPr>
        <w:pStyle w:val="CommentText"/>
      </w:pPr>
      <w:r>
        <w:rPr>
          <w:rStyle w:val="CommentReference"/>
        </w:rPr>
        <w:annotationRef/>
      </w:r>
      <w:r>
        <w:t xml:space="preserve">For readability, when you do the formatting, parameters could be in </w:t>
      </w:r>
      <w:r w:rsidRPr="00B16473">
        <w:rPr>
          <w:i/>
        </w:rPr>
        <w:t>italic</w:t>
      </w:r>
      <w:r>
        <w:t xml:space="preserve"> or </w:t>
      </w:r>
      <w:r w:rsidRPr="00B16473">
        <w:rPr>
          <w:b/>
        </w:rPr>
        <w:t xml:space="preserve">bold </w:t>
      </w:r>
      <w:r w:rsidRPr="00663E10">
        <w:t>but color as you put later on works as well.</w:t>
      </w:r>
    </w:p>
  </w:comment>
  <w:comment w:id="3639" w:author="Jeremie Giraud" w:date="2019-07-22T15:53:00Z" w:initials="JG">
    <w:p w14:paraId="0CFDA563" w14:textId="30DD5119" w:rsidR="00835583" w:rsidRDefault="00835583" w:rsidP="004E6F41">
      <w:pPr>
        <w:pStyle w:val="CommentText"/>
      </w:pPr>
      <w:r>
        <w:rPr>
          <w:rStyle w:val="CommentReference"/>
        </w:rPr>
        <w:annotationRef/>
      </w:r>
      <w:r>
        <w:t xml:space="preserve">Please </w:t>
      </w:r>
      <w:r>
        <w:rPr>
          <w:rStyle w:val="CommentReference"/>
        </w:rPr>
        <w:annotationRef/>
      </w:r>
      <w:r>
        <w:t>say that it relates to functionalities of the code not covered here.</w:t>
      </w:r>
    </w:p>
  </w:comment>
  <w:comment w:id="3792" w:author="Ashwani Prabhakar" w:date="2019-07-11T12:33:00Z" w:initials="AP">
    <w:p w14:paraId="27284FDA" w14:textId="121312E2" w:rsidR="00835583" w:rsidRDefault="00835583">
      <w:pPr>
        <w:pStyle w:val="CommentText"/>
      </w:pPr>
      <w:r>
        <w:t xml:space="preserve">Jeremie, </w:t>
      </w:r>
      <w:r>
        <w:rPr>
          <w:rStyle w:val="CommentReference"/>
        </w:rPr>
        <w:annotationRef/>
      </w:r>
      <w:r>
        <w:t>What to add in this? Thanks</w:t>
      </w:r>
    </w:p>
  </w:comment>
  <w:comment w:id="3793" w:author="Jeremie Giraud" w:date="2019-07-15T17:29:00Z" w:initials="JG">
    <w:p w14:paraId="549BF2DB" w14:textId="10F91952" w:rsidR="00835583" w:rsidRDefault="00835583">
      <w:pPr>
        <w:pStyle w:val="CommentText"/>
      </w:pPr>
      <w:r>
        <w:rPr>
          <w:rStyle w:val="CommentReference"/>
        </w:rPr>
        <w:annotationRef/>
      </w:r>
      <w:r>
        <w:t xml:space="preserve">Maybe say ‘expert parameter’. No further explanation woulbe be necessary. </w:t>
      </w:r>
    </w:p>
  </w:comment>
  <w:comment w:id="4142" w:author="Jeremie Giraud" w:date="2019-07-11T20:41:00Z" w:initials="JG">
    <w:p w14:paraId="329D2AB7" w14:textId="2C16B714" w:rsidR="00835583" w:rsidRDefault="00835583">
      <w:pPr>
        <w:pStyle w:val="CommentText"/>
      </w:pPr>
      <w:r>
        <w:rPr>
          <w:rStyle w:val="CommentReference"/>
        </w:rPr>
        <w:annotationRef/>
      </w:r>
      <w:r>
        <w:t xml:space="preserve">I’ll add the full ref later, no need for you to bother with this. </w:t>
      </w:r>
    </w:p>
  </w:comment>
  <w:comment w:id="4294" w:author="Jeremie Giraud" w:date="2019-07-19T16:51:00Z" w:initials="JG">
    <w:p w14:paraId="1660E5FC" w14:textId="0A93E626" w:rsidR="00835583" w:rsidRDefault="00835583">
      <w:pPr>
        <w:pStyle w:val="CommentText"/>
      </w:pPr>
      <w:r>
        <w:rPr>
          <w:rStyle w:val="CommentReference"/>
        </w:rPr>
        <w:annotationRef/>
      </w:r>
      <w:r>
        <w:t>Same remark about alignment and formatting as above</w:t>
      </w:r>
    </w:p>
  </w:comment>
  <w:comment w:id="4587" w:author="Jeremie Giraud" w:date="2019-07-11T20:43:00Z" w:initials="JG">
    <w:p w14:paraId="36998098" w14:textId="2492F798" w:rsidR="00835583" w:rsidRDefault="00835583">
      <w:pPr>
        <w:pStyle w:val="CommentText"/>
      </w:pPr>
      <w:r>
        <w:rPr>
          <w:rStyle w:val="CommentReference"/>
        </w:rPr>
        <w:annotationRef/>
      </w:r>
      <w:r>
        <w:t>After you are done with the current task, a good addition would be to add a link between this and the equation of the cost function. This will be a bonus for later, as a secondary objective if there is time.</w:t>
      </w:r>
    </w:p>
  </w:comment>
  <w:comment w:id="4625" w:author="Ashwani Prabhakar" w:date="2019-07-11T19:48:00Z" w:initials="AP">
    <w:p w14:paraId="0B51E88E" w14:textId="15CE5C0C" w:rsidR="00835583" w:rsidRDefault="00835583">
      <w:pPr>
        <w:pStyle w:val="CommentText"/>
      </w:pPr>
      <w:r>
        <w:rPr>
          <w:rStyle w:val="CommentReference"/>
        </w:rPr>
        <w:annotationRef/>
      </w:r>
      <w:r>
        <w:t>Still need to edit</w:t>
      </w:r>
    </w:p>
    <w:p w14:paraId="28ADFA13" w14:textId="77777777" w:rsidR="00835583" w:rsidRDefault="00835583">
      <w:pPr>
        <w:pStyle w:val="CommentText"/>
      </w:pPr>
    </w:p>
  </w:comment>
  <w:comment w:id="4626" w:author="Jeremie Giraud" w:date="2019-07-11T20:42:00Z" w:initials="JG">
    <w:p w14:paraId="0ABA6B10" w14:textId="121C14AC" w:rsidR="00835583" w:rsidRDefault="00835583">
      <w:pPr>
        <w:pStyle w:val="CommentText"/>
      </w:pPr>
      <w:r>
        <w:rPr>
          <w:rStyle w:val="CommentReference"/>
        </w:rPr>
        <w:annotationRef/>
      </w:r>
      <w:r>
        <w:t xml:space="preserve">We can discuss this if you need more details about this option. </w:t>
      </w:r>
    </w:p>
  </w:comment>
  <w:comment w:id="4627" w:author="Jeremie Giraud" w:date="2019-07-19T16:51:00Z" w:initials="JG">
    <w:p w14:paraId="3795D970" w14:textId="7C61FBF2" w:rsidR="00835583" w:rsidRDefault="00835583">
      <w:pPr>
        <w:pStyle w:val="CommentText"/>
      </w:pPr>
      <w:r>
        <w:rPr>
          <w:rStyle w:val="CommentReference"/>
        </w:rPr>
        <w:annotationRef/>
      </w:r>
      <w:r>
        <w:t xml:space="preserve">Just say you can use it to fix the value of the top layer throughout inversion to that of the starting model but that after preliminary testing we recommend to be careful with this option. </w:t>
      </w:r>
    </w:p>
  </w:comment>
  <w:comment w:id="4778" w:author="Jeremie Giraud" w:date="2019-07-22T16:27:00Z" w:initials="JG">
    <w:p w14:paraId="72FC6EBA" w14:textId="76E16D52" w:rsidR="00835583" w:rsidRDefault="00835583">
      <w:pPr>
        <w:pStyle w:val="CommentText"/>
      </w:pPr>
      <w:r>
        <w:rPr>
          <w:rStyle w:val="CommentReference"/>
        </w:rPr>
        <w:annotationRef/>
      </w:r>
      <w:r>
        <w:t xml:space="preserve">Wouldn’t ‘parameters’ be more appropriate? </w:t>
      </w:r>
    </w:p>
  </w:comment>
  <w:comment w:id="4968" w:author="Jeremie Giraud" w:date="2019-07-19T17:00:00Z" w:initials="JG">
    <w:p w14:paraId="184184AA" w14:textId="479CCE2C" w:rsidR="00835583" w:rsidRDefault="00835583">
      <w:pPr>
        <w:pStyle w:val="CommentText"/>
      </w:pPr>
      <w:r>
        <w:rPr>
          <w:rStyle w:val="CommentReference"/>
        </w:rPr>
        <w:annotationRef/>
      </w:r>
      <w:r>
        <w:t xml:space="preserve">You need to say where the depth weighting parameters come from (just say it relates to power law depth weighting and give the ref). </w:t>
      </w:r>
      <w:r>
        <w:br/>
        <w:t xml:space="preserve">That the magnetic field info has to be set accordingly with the studied area’s reference magnetic field. </w:t>
      </w:r>
    </w:p>
  </w:comment>
  <w:comment w:id="5124" w:author="Jeremie Giraud" w:date="2019-07-19T16:57:00Z" w:initials="JG">
    <w:p w14:paraId="1BD01F68" w14:textId="17C68FC6" w:rsidR="00835583" w:rsidRDefault="00835583">
      <w:pPr>
        <w:pStyle w:val="CommentText"/>
      </w:pPr>
      <w:r>
        <w:rPr>
          <w:rStyle w:val="CommentReference"/>
        </w:rPr>
        <w:annotationRef/>
      </w:r>
      <w:r>
        <w:t xml:space="preserve">The snapshot would be more helpful if it has the line number next to it. </w:t>
      </w:r>
    </w:p>
  </w:comment>
  <w:comment w:id="5125" w:author="Jeremie Giraud" w:date="2019-07-11T20:44:00Z" w:initials="JG">
    <w:p w14:paraId="1AEC2F13" w14:textId="36859443" w:rsidR="00835583" w:rsidRDefault="00835583">
      <w:pPr>
        <w:pStyle w:val="CommentText"/>
      </w:pPr>
      <w:r>
        <w:rPr>
          <w:rStyle w:val="CommentReference"/>
        </w:rPr>
        <w:annotationRef/>
      </w:r>
      <w:r>
        <w:rPr>
          <w:rStyle w:val="CommentReference"/>
        </w:rPr>
        <w:t xml:space="preserve">Snapshots of the parfile need a bit of polishing in powerpoint. This can wait for the formatting phase of the document. Also, it would be nice to have the line number on those snapshots. </w:t>
      </w:r>
    </w:p>
  </w:comment>
  <w:comment w:id="5126" w:author="Jeremie Giraud" w:date="2019-07-15T17:38:00Z" w:initials="JG">
    <w:p w14:paraId="04871B57" w14:textId="469D03E8" w:rsidR="00835583" w:rsidRDefault="00835583">
      <w:pPr>
        <w:pStyle w:val="CommentText"/>
      </w:pPr>
      <w:r>
        <w:rPr>
          <w:rStyle w:val="CommentReference"/>
        </w:rPr>
        <w:annotationRef/>
      </w:r>
      <w:r>
        <w:t xml:space="preserve">For instance, align the boxes, etc. </w:t>
      </w:r>
    </w:p>
  </w:comment>
  <w:comment w:id="5127" w:author="Ashwani Prabhakar" w:date="2019-07-16T14:09:00Z" w:initials="AP">
    <w:p w14:paraId="5DBA5433" w14:textId="43C86660" w:rsidR="00835583" w:rsidRDefault="00835583">
      <w:pPr>
        <w:pStyle w:val="CommentText"/>
      </w:pPr>
      <w:r>
        <w:rPr>
          <w:rStyle w:val="CommentReference"/>
        </w:rPr>
        <w:annotationRef/>
      </w:r>
      <w:r>
        <w:t>Yes, alright.</w:t>
      </w:r>
    </w:p>
    <w:p w14:paraId="7A0C4FCE" w14:textId="77777777" w:rsidR="00835583" w:rsidRDefault="00835583">
      <w:pPr>
        <w:pStyle w:val="CommentText"/>
      </w:pPr>
    </w:p>
  </w:comment>
  <w:comment w:id="5128" w:author="Jeremie Giraud" w:date="2019-07-19T16:53:00Z" w:initials="JG">
    <w:p w14:paraId="46EF7111" w14:textId="5FD4E208" w:rsidR="00835583" w:rsidRDefault="00835583">
      <w:pPr>
        <w:pStyle w:val="CommentText"/>
      </w:pPr>
      <w:r>
        <w:rPr>
          <w:rStyle w:val="CommentReference"/>
        </w:rPr>
        <w:annotationRef/>
      </w:r>
      <w:r>
        <w:t xml:space="preserve">Same as above about alignment when you’ll be doing the formatting. </w:t>
      </w:r>
    </w:p>
  </w:comment>
  <w:comment w:id="5229" w:author="Jeremie Giraud" w:date="2019-07-11T20:46:00Z" w:initials="JG">
    <w:p w14:paraId="14C97D72" w14:textId="287935B5" w:rsidR="00835583" w:rsidRDefault="00835583">
      <w:pPr>
        <w:pStyle w:val="CommentText"/>
      </w:pPr>
      <w:r>
        <w:rPr>
          <w:rStyle w:val="CommentReference"/>
        </w:rPr>
        <w:annotationRef/>
      </w:r>
      <w:r>
        <w:t xml:space="preserve">I can explain what it does and how it works. Could be interesting to you. </w:t>
      </w:r>
    </w:p>
  </w:comment>
  <w:comment w:id="5230" w:author="Jeremie Giraud" w:date="2019-07-15T17:39:00Z" w:initials="JG">
    <w:p w14:paraId="4E93EF62" w14:textId="693C26B3" w:rsidR="00835583" w:rsidRDefault="00835583">
      <w:pPr>
        <w:pStyle w:val="CommentText"/>
      </w:pPr>
      <w:r>
        <w:rPr>
          <w:rStyle w:val="CommentReference"/>
        </w:rPr>
        <w:annotationRef/>
      </w:r>
      <w:r>
        <w:t xml:space="preserve">This needs to be adapted. </w:t>
      </w:r>
    </w:p>
  </w:comment>
  <w:comment w:id="5231" w:author="Jeremie Giraud" w:date="2019-07-19T16:54:00Z" w:initials="JG">
    <w:p w14:paraId="5006100F" w14:textId="7CFC702D" w:rsidR="00835583" w:rsidRDefault="00835583">
      <w:pPr>
        <w:pStyle w:val="CommentText"/>
      </w:pPr>
      <w:r>
        <w:rPr>
          <w:rStyle w:val="CommentReference"/>
        </w:rPr>
        <w:annotationRef/>
      </w:r>
      <w:r>
        <w:t xml:space="preserve">I think we discussed the use of this option – please add a brief description here. </w:t>
      </w:r>
    </w:p>
  </w:comment>
  <w:comment w:id="5235" w:author="Ashwani Prabhakar" w:date="2019-07-26T16:47:00Z" w:initials="AP">
    <w:p w14:paraId="47FE3078" w14:textId="0364498B" w:rsidR="00835583" w:rsidRDefault="00835583">
      <w:pPr>
        <w:pStyle w:val="CommentText"/>
      </w:pPr>
      <w:r>
        <w:rPr>
          <w:rStyle w:val="CommentReference"/>
        </w:rPr>
        <w:annotationRef/>
      </w:r>
      <w:r>
        <w:t>Needs to be changed.</w:t>
      </w:r>
    </w:p>
    <w:p w14:paraId="396613DE" w14:textId="77777777" w:rsidR="00835583" w:rsidRDefault="00835583">
      <w:pPr>
        <w:pStyle w:val="CommentText"/>
      </w:pPr>
    </w:p>
  </w:comment>
  <w:comment w:id="5346" w:author="Jeremie Giraud" w:date="2019-07-19T17:03:00Z" w:initials="JG">
    <w:p w14:paraId="779B1F2E" w14:textId="1FBDD678" w:rsidR="00835583" w:rsidRDefault="00835583">
      <w:pPr>
        <w:pStyle w:val="CommentText"/>
      </w:pPr>
      <w:r>
        <w:rPr>
          <w:rStyle w:val="CommentReference"/>
        </w:rPr>
        <w:annotationRef/>
      </w:r>
      <w:r>
        <w:t xml:space="preserve">Say it’s in the first line of the section. Please also add that the second line is the number of iterations for the LSQR solver and it can be increased for more accurate solving of the system of equations. </w:t>
      </w:r>
    </w:p>
  </w:comment>
  <w:comment w:id="5680" w:author="Jeremie Giraud" w:date="2019-07-22T16:30:00Z" w:initials="JG">
    <w:p w14:paraId="14C3E5E0" w14:textId="7635DF7D" w:rsidR="00835583" w:rsidRDefault="00835583">
      <w:pPr>
        <w:pStyle w:val="CommentText"/>
      </w:pPr>
      <w:r>
        <w:rPr>
          <w:rStyle w:val="CommentReference"/>
        </w:rPr>
        <w:annotationRef/>
      </w:r>
      <w:r>
        <w:rPr>
          <w:rStyle w:val="CommentReference"/>
        </w:rPr>
        <w:t>Good idea to put that in color so it’s easier to see what is in the parfile</w:t>
      </w:r>
    </w:p>
  </w:comment>
  <w:comment w:id="6357" w:author="Jeremie Giraud" w:date="2019-07-22T16:58:00Z" w:initials="JG">
    <w:p w14:paraId="30FE638D" w14:textId="41261AB3" w:rsidR="00835583" w:rsidRDefault="00835583">
      <w:pPr>
        <w:pStyle w:val="CommentText"/>
      </w:pPr>
      <w:r>
        <w:rPr>
          <w:rStyle w:val="CommentReference"/>
        </w:rPr>
        <w:annotationRef/>
      </w:r>
      <w:r>
        <w:t xml:space="preserve">Maybe say somewhere higher in the manual that ALL paths are relative to the executables. If done already, my bad. </w:t>
      </w:r>
    </w:p>
  </w:comment>
  <w:comment w:id="6457" w:author="Jeremie Giraud" w:date="2019-07-19T17:14:00Z" w:initials="JG">
    <w:p w14:paraId="03747566" w14:textId="72E74C9E" w:rsidR="00835583" w:rsidRDefault="00835583">
      <w:pPr>
        <w:pStyle w:val="CommentText"/>
      </w:pPr>
      <w:r>
        <w:rPr>
          <w:rStyle w:val="CommentReference"/>
        </w:rPr>
        <w:annotationRef/>
      </w:r>
      <w:r>
        <w:t xml:space="preserve">This feature is under development and will be the subject of a publication in the future. </w:t>
      </w:r>
    </w:p>
  </w:comment>
  <w:comment w:id="6774" w:author="Jeremie Giraud" w:date="2019-07-23T18:18:00Z" w:initials="JG">
    <w:p w14:paraId="4994A86D" w14:textId="7FD8A5EF" w:rsidR="00835583" w:rsidRDefault="00835583">
      <w:pPr>
        <w:pStyle w:val="CommentText"/>
      </w:pPr>
      <w:r>
        <w:rPr>
          <w:rStyle w:val="CommentReference"/>
        </w:rPr>
        <w:annotationRef/>
      </w:r>
      <w:r>
        <w:t>?</w:t>
      </w:r>
    </w:p>
  </w:comment>
  <w:comment w:id="6775" w:author="Ashwani Prabhakar" w:date="2019-07-24T18:11:00Z" w:initials="AP">
    <w:p w14:paraId="4BF480AC" w14:textId="02615865" w:rsidR="00835583" w:rsidRDefault="00835583">
      <w:pPr>
        <w:pStyle w:val="CommentText"/>
      </w:pPr>
      <w:r>
        <w:rPr>
          <w:rStyle w:val="CommentReference"/>
        </w:rPr>
        <w:annotationRef/>
      </w:r>
      <w:r>
        <w:t>MY BAD, WILL CORRECT THIS.</w:t>
      </w:r>
    </w:p>
    <w:p w14:paraId="6B88C8C5" w14:textId="77777777" w:rsidR="00835583" w:rsidRDefault="00835583">
      <w:pPr>
        <w:pStyle w:val="CommentText"/>
      </w:pPr>
    </w:p>
  </w:comment>
  <w:comment w:id="6804" w:author="Jeremie Giraud" w:date="2019-07-23T18:18:00Z" w:initials="JG">
    <w:p w14:paraId="7D3B981A" w14:textId="431A5FCD" w:rsidR="00835583" w:rsidRDefault="00835583">
      <w:pPr>
        <w:pStyle w:val="CommentText"/>
      </w:pPr>
      <w:r>
        <w:rPr>
          <w:rStyle w:val="CommentReference"/>
        </w:rPr>
        <w:annotationRef/>
      </w:r>
      <w:r>
        <w:t xml:space="preserve">Could use cross-ref so that when the section numbering is updated, then it’ll update in the text as well. </w:t>
      </w:r>
    </w:p>
  </w:comment>
  <w:comment w:id="6878" w:author="Jeremie Giraud" w:date="2019-07-23T18:19:00Z" w:initials="JG">
    <w:p w14:paraId="72926742" w14:textId="51EB67E2" w:rsidR="00835583" w:rsidRDefault="00835583">
      <w:pPr>
        <w:pStyle w:val="CommentText"/>
      </w:pPr>
      <w:r>
        <w:rPr>
          <w:rStyle w:val="CommentReference"/>
        </w:rPr>
        <w:annotationRef/>
      </w:r>
      <w:r>
        <w:t>Same remark as above for cross-ref</w:t>
      </w:r>
    </w:p>
  </w:comment>
  <w:comment w:id="6882" w:author="Jeremie Giraud" w:date="2019-07-19T17:37:00Z" w:initials="JG">
    <w:p w14:paraId="5E8B6611" w14:textId="7F0EF1C1" w:rsidR="00835583" w:rsidRDefault="00835583">
      <w:pPr>
        <w:pStyle w:val="CommentText"/>
      </w:pPr>
      <w:r>
        <w:rPr>
          <w:rStyle w:val="CommentReference"/>
        </w:rPr>
        <w:annotationRef/>
      </w:r>
      <w:r>
        <w:t xml:space="preserve">You can use something like this for all files that are organised in x1 x2 y1 y2 z1 z2 value </w:t>
      </w:r>
    </w:p>
  </w:comment>
  <w:comment w:id="6883" w:author="Jeremie Giraud" w:date="2019-07-19T17:17:00Z" w:initials="JG">
    <w:p w14:paraId="7FB76DC6" w14:textId="5AE66510" w:rsidR="00835583" w:rsidRDefault="00835583">
      <w:pPr>
        <w:pStyle w:val="CommentText"/>
      </w:pPr>
      <w:r>
        <w:rPr>
          <w:rStyle w:val="CommentReference"/>
        </w:rPr>
        <w:annotationRef/>
      </w:r>
      <w:r>
        <w:t xml:space="preserve">That’s good. </w:t>
      </w:r>
    </w:p>
  </w:comment>
  <w:comment w:id="6961" w:author="Jeremie Giraud" w:date="2019-06-17T09:54:00Z" w:initials="JG">
    <w:p w14:paraId="3ED23F3F" w14:textId="77777777" w:rsidR="00835583" w:rsidRDefault="00835583" w:rsidP="008C53B3">
      <w:r>
        <w:t xml:space="preserve">I think that this description deserves its own chapter or section. </w:t>
      </w:r>
      <w:r>
        <w:annotationRef/>
      </w:r>
    </w:p>
    <w:p w14:paraId="22D12F9A" w14:textId="77777777" w:rsidR="00835583" w:rsidRDefault="00835583" w:rsidP="008C53B3">
      <w:r>
        <w:t xml:space="preserve">Just an idea of structure for this doc. </w:t>
      </w:r>
    </w:p>
    <w:p w14:paraId="4E1BE702" w14:textId="0778DC23" w:rsidR="00835583" w:rsidRDefault="00835583" w:rsidP="008C53B3">
      <w:r>
        <w:t xml:space="preserve">For instance, what is above this could be called 'setting up the environment' or something like this, and then this one could be 'setting up the inversion', which could begin with a description of the input files, what they contain etc.? This could be followed by another section or chapter detailing the outputs, their format and what they contain. After this could come a description of the parfile. </w:t>
      </w:r>
    </w:p>
    <w:p w14:paraId="1F7A1D2F" w14:textId="77777777" w:rsidR="00835583" w:rsidRDefault="00835583" w:rsidP="008C53B3">
      <w:r>
        <w:t xml:space="preserve">Then we would need to discuss (maybe when i'm back) where to put a short theoretical introduction where the different terms of the cost function are introduced so that informed users can link the elements of the parfile with actual equations. </w:t>
      </w:r>
    </w:p>
  </w:comment>
  <w:comment w:id="6962" w:author="Ashwani Prabhakar" w:date="2019-07-03T00:12:00Z" w:initials="AP">
    <w:p w14:paraId="2ABE454E" w14:textId="77777777" w:rsidR="00835583" w:rsidRDefault="00835583" w:rsidP="008C53B3">
      <w:pPr>
        <w:pStyle w:val="CommentText"/>
      </w:pPr>
      <w:r>
        <w:rPr>
          <w:rStyle w:val="CommentReference"/>
        </w:rPr>
        <w:annotationRef/>
      </w:r>
      <w:r>
        <w:t>Temporarily separated the sections of input and output and added some more information to that.</w:t>
      </w:r>
    </w:p>
  </w:comment>
  <w:comment w:id="6966" w:author="Jeremie Giraud" w:date="2019-07-10T15:24:00Z" w:initials="JG">
    <w:p w14:paraId="607581C6" w14:textId="77777777" w:rsidR="00835583" w:rsidRDefault="00835583" w:rsidP="008C53B3">
      <w:pPr>
        <w:pStyle w:val="CommentText"/>
      </w:pPr>
      <w:r>
        <w:rPr>
          <w:rStyle w:val="CommentReference"/>
        </w:rPr>
        <w:annotationRef/>
      </w:r>
      <w:r>
        <w:t xml:space="preserve">This looks furiously like Wikipedia page on grid file. The grid here in tomofast refers to the data grid. No need to copy and paste this text here. </w:t>
      </w:r>
    </w:p>
  </w:comment>
  <w:comment w:id="6967" w:author="Ashwani Prabhakar" w:date="2019-07-10T15:41:00Z" w:initials="AP">
    <w:p w14:paraId="17006ADD" w14:textId="77777777" w:rsidR="00835583" w:rsidRDefault="00835583" w:rsidP="008C53B3">
      <w:pPr>
        <w:pStyle w:val="CommentText"/>
      </w:pPr>
      <w:r>
        <w:rPr>
          <w:rStyle w:val="CommentReference"/>
        </w:rPr>
        <w:annotationRef/>
      </w:r>
      <w:r>
        <w:t>Yes, it is the definition of Grid file. I will also add the info according to the parfile, but keeping the definition will not be worth?</w:t>
      </w:r>
    </w:p>
    <w:p w14:paraId="06106346" w14:textId="77777777" w:rsidR="00835583" w:rsidRDefault="00835583" w:rsidP="008C53B3">
      <w:pPr>
        <w:pStyle w:val="CommentText"/>
      </w:pPr>
    </w:p>
  </w:comment>
  <w:comment w:id="6968" w:author="Jeremie Giraud" w:date="2019-07-15T17:42:00Z" w:initials="JG">
    <w:p w14:paraId="707D89F3" w14:textId="3C1096FE" w:rsidR="00835583" w:rsidRPr="0057236E" w:rsidRDefault="00835583">
      <w:pPr>
        <w:pStyle w:val="CommentText"/>
      </w:pPr>
      <w:r>
        <w:rPr>
          <w:rStyle w:val="CommentReference"/>
        </w:rPr>
        <w:annotationRef/>
      </w:r>
      <w:r>
        <w:t xml:space="preserve">This does not bring much information to the user, and seems to be copy-paste from another resource without citing it. If this is the case, this is not acceptable as such in this document and should be removed, or the source cited, but as it does not bring much to the user, please just remove it, and replace with a general comment of what the grid file for tomofast does and what it is useful to. </w:t>
      </w:r>
    </w:p>
  </w:comment>
  <w:comment w:id="6969" w:author="Ashwani Prabhakar" w:date="2019-07-16T14:13:00Z" w:initials="AP">
    <w:p w14:paraId="27B471F8" w14:textId="4DDD017C" w:rsidR="00835583" w:rsidRDefault="00835583">
      <w:pPr>
        <w:pStyle w:val="CommentText"/>
      </w:pPr>
      <w:r>
        <w:rPr>
          <w:rStyle w:val="CommentReference"/>
        </w:rPr>
        <w:annotationRef/>
      </w:r>
      <w:r>
        <w:t>Alright! Thanks.</w:t>
      </w:r>
    </w:p>
  </w:comment>
  <w:comment w:id="6970" w:author="Ashwani Prabhakar" w:date="2019-07-17T14:33:00Z" w:initials="AP">
    <w:p w14:paraId="5F495A34" w14:textId="1C1660EC" w:rsidR="00835583" w:rsidRDefault="00835583">
      <w:pPr>
        <w:pStyle w:val="CommentText"/>
      </w:pPr>
      <w:r>
        <w:rPr>
          <w:rStyle w:val="CommentReference"/>
        </w:rPr>
        <w:annotationRef/>
      </w:r>
    </w:p>
  </w:comment>
  <w:comment w:id="6979" w:author="Jeremie Giraud" w:date="2019-07-10T15:36:00Z" w:initials="JG">
    <w:p w14:paraId="7436CE2A" w14:textId="77777777" w:rsidR="00835583" w:rsidRDefault="00835583" w:rsidP="008C53B3">
      <w:pPr>
        <w:pStyle w:val="CommentText"/>
      </w:pPr>
      <w:r>
        <w:rPr>
          <w:rStyle w:val="CommentReference"/>
        </w:rPr>
        <w:annotationRef/>
      </w:r>
      <w:r>
        <w:t xml:space="preserve">Same comment as above for the description of the file. </w:t>
      </w:r>
    </w:p>
  </w:comment>
  <w:comment w:id="7020" w:author="Jeremie Giraud" w:date="2019-07-23T18:20:00Z" w:initials="JG">
    <w:p w14:paraId="0DCDD601" w14:textId="430848BB" w:rsidR="00835583" w:rsidRDefault="00835583">
      <w:pPr>
        <w:pStyle w:val="CommentText"/>
      </w:pPr>
      <w:r>
        <w:rPr>
          <w:rStyle w:val="CommentReference"/>
        </w:rPr>
        <w:annotationRef/>
      </w:r>
      <w:r>
        <w:rPr>
          <w:rStyle w:val="CommentReference"/>
        </w:rPr>
        <w:t xml:space="preserve">Good self-explanatory way to introduce file format. </w:t>
      </w:r>
    </w:p>
  </w:comment>
  <w:comment w:id="7143" w:author="Jeremie Giraud" w:date="2019-06-17T10:06:00Z" w:initials="JG">
    <w:p w14:paraId="75900642" w14:textId="77777777" w:rsidR="00835583" w:rsidRDefault="00835583" w:rsidP="008C53B3">
      <w:r>
        <w:t xml:space="preserve">In the I/O section it would be good to have a small scheme showing a few cells in 3D showing its index, what X1, X2, Y1, Y2 etc are. I'll if i've got some doc like this somewhere. </w:t>
      </w:r>
      <w:r>
        <w:annotationRef/>
      </w:r>
    </w:p>
  </w:comment>
  <w:comment w:id="7144" w:author="Ashwani Prabhakar" w:date="2019-07-03T00:16:00Z" w:initials="AP">
    <w:p w14:paraId="314D0C7C" w14:textId="77777777" w:rsidR="00835583" w:rsidRDefault="00835583" w:rsidP="008C53B3">
      <w:pPr>
        <w:pStyle w:val="CommentText"/>
      </w:pPr>
      <w:r>
        <w:rPr>
          <w:rStyle w:val="CommentReference"/>
        </w:rPr>
        <w:annotationRef/>
      </w:r>
      <w:r>
        <w:t xml:space="preserve">Added some snaps of the respective files as suggested. </w:t>
      </w:r>
    </w:p>
  </w:comment>
  <w:comment w:id="7145" w:author="Jeremie Giraud" w:date="2019-07-05T11:10:00Z" w:initials="JG">
    <w:p w14:paraId="73E4CA49" w14:textId="77777777" w:rsidR="00835583" w:rsidRDefault="00835583" w:rsidP="008C53B3">
      <w:pPr>
        <w:pStyle w:val="CommentText"/>
      </w:pPr>
      <w:r>
        <w:rPr>
          <w:rStyle w:val="CommentReference"/>
        </w:rPr>
        <w:annotationRef/>
      </w:r>
      <w:r>
        <w:t xml:space="preserve">You also need to describe what it is you added </w:t>
      </w:r>
    </w:p>
  </w:comment>
  <w:comment w:id="7139" w:author="Jeremie Giraud" w:date="2019-07-23T18:23:00Z" w:initials="JG">
    <w:p w14:paraId="1E570096" w14:textId="47C55167" w:rsidR="00835583" w:rsidRDefault="00835583">
      <w:pPr>
        <w:pStyle w:val="CommentText"/>
      </w:pPr>
      <w:r>
        <w:rPr>
          <w:rStyle w:val="CommentReference"/>
        </w:rPr>
        <w:annotationRef/>
      </w:r>
      <w:r>
        <w:t xml:space="preserve">A description similar to figure 6.5 above would be good here. </w:t>
      </w:r>
    </w:p>
  </w:comment>
  <w:comment w:id="7346" w:author="Jeremie Giraud" w:date="2019-07-19T17:24:00Z" w:initials="JG">
    <w:p w14:paraId="56BBE622" w14:textId="02A48F5E" w:rsidR="00835583" w:rsidRDefault="00835583">
      <w:pPr>
        <w:pStyle w:val="CommentText"/>
      </w:pPr>
      <w:r>
        <w:rPr>
          <w:rStyle w:val="CommentReference"/>
        </w:rPr>
        <w:annotationRef/>
      </w:r>
      <w:r>
        <w:t xml:space="preserve">Good way of illustrating without using too many words. </w:t>
      </w:r>
    </w:p>
  </w:comment>
  <w:comment w:id="7363" w:author="Jeremie Giraud" w:date="2019-07-19T17:25:00Z" w:initials="JG">
    <w:p w14:paraId="23DAC46D" w14:textId="02611AD2" w:rsidR="00835583" w:rsidRDefault="00835583">
      <w:pPr>
        <w:pStyle w:val="CommentText"/>
      </w:pPr>
      <w:r>
        <w:rPr>
          <w:rStyle w:val="CommentReference"/>
        </w:rPr>
        <w:annotationRef/>
      </w:r>
      <w:r>
        <w:t xml:space="preserve">Maybe now you’d need to add a 1 sentence short description for each figure. </w:t>
      </w:r>
    </w:p>
  </w:comment>
  <w:comment w:id="7478" w:author="Jeremie Giraud" w:date="2019-06-17T09:38:00Z" w:initials="JG">
    <w:p w14:paraId="7531B6C6" w14:textId="77777777" w:rsidR="00835583" w:rsidRDefault="00835583" w:rsidP="00A45647">
      <w:r>
        <w:t xml:space="preserve">it would be good to explain somewhere this command to execute tomofast works as follows: </w:t>
      </w:r>
      <w:r>
        <w:annotationRef/>
      </w:r>
    </w:p>
    <w:p w14:paraId="0F3DC8A3" w14:textId="77777777" w:rsidR="00835583" w:rsidRDefault="00835583" w:rsidP="00A45647">
      <w:r>
        <w:t>mpirun means that blabla</w:t>
      </w:r>
    </w:p>
    <w:p w14:paraId="5046CEAF" w14:textId="77777777" w:rsidR="00835583" w:rsidRDefault="00835583" w:rsidP="00A45647">
      <w:r>
        <w:t xml:space="preserve">the argument that follows -n is the number of CPUs to be used </w:t>
      </w:r>
    </w:p>
    <w:p w14:paraId="4773F5A0" w14:textId="77777777" w:rsidR="00835583" w:rsidRDefault="00835583" w:rsidP="00A45647">
      <w:r>
        <w:t xml:space="preserve">-j is that it's for joint inversion (and a fortiori single domain) </w:t>
      </w:r>
    </w:p>
    <w:p w14:paraId="46A2E419" w14:textId="77777777" w:rsidR="00835583" w:rsidRDefault="00835583" w:rsidP="00A45647">
      <w:r>
        <w:t xml:space="preserve">what parfile is, and that the output displayed on the screen is piped in 'out.txt' using the command tee. </w:t>
      </w:r>
    </w:p>
  </w:comment>
  <w:comment w:id="7487" w:author="Jeremie Giraud" w:date="2019-07-26T17:55:00Z" w:initials="JG">
    <w:p w14:paraId="19F04220" w14:textId="448E2332" w:rsidR="00835583" w:rsidRDefault="00835583">
      <w:pPr>
        <w:pStyle w:val="CommentText"/>
      </w:pPr>
      <w:r>
        <w:rPr>
          <w:rStyle w:val="CommentReference"/>
        </w:rPr>
        <w:annotationRef/>
      </w:r>
      <w:r>
        <w:t xml:space="preserve">Good to see that you have added cross-ref and numbered the figures. </w:t>
      </w:r>
    </w:p>
    <w:p w14:paraId="1BE90723" w14:textId="006527E9" w:rsidR="00835583" w:rsidRDefault="00835583">
      <w:pPr>
        <w:pStyle w:val="CommentText"/>
      </w:pPr>
      <w:r>
        <w:t xml:space="preserve">Now it would be good to have a brief description. </w:t>
      </w:r>
    </w:p>
  </w:comment>
  <w:comment w:id="7497" w:author="Jeremie Giraud" w:date="2019-07-04T13:25:00Z" w:initials="JG">
    <w:p w14:paraId="2B31392C" w14:textId="77777777" w:rsidR="00835583" w:rsidRDefault="00835583" w:rsidP="008C53B3">
      <w:pPr>
        <w:pStyle w:val="CommentText"/>
      </w:pPr>
      <w:r>
        <w:t xml:space="preserve">please number the figures and tables </w:t>
      </w:r>
      <w:r>
        <w:rPr>
          <w:rStyle w:val="CommentReference"/>
        </w:rPr>
        <w:annotationRef/>
      </w:r>
    </w:p>
  </w:comment>
  <w:comment w:id="7582" w:author="Jeremie Giraud" w:date="2019-07-23T18:27:00Z" w:initials="JG">
    <w:p w14:paraId="04A8D003" w14:textId="1A3E6D2B" w:rsidR="00835583" w:rsidRDefault="00835583">
      <w:pPr>
        <w:pStyle w:val="CommentText"/>
      </w:pPr>
      <w:r>
        <w:rPr>
          <w:rStyle w:val="CommentReference"/>
        </w:rPr>
        <w:annotationRef/>
      </w:r>
      <w:r>
        <w:t xml:space="preserve">will need to be renumbered. To make it more robust you can use cross-ref. </w:t>
      </w:r>
    </w:p>
  </w:comment>
  <w:comment w:id="7747" w:author="Jeremie Giraud" w:date="2019-07-23T18:28:00Z" w:initials="JG">
    <w:p w14:paraId="083E3DA4" w14:textId="0B14662E" w:rsidR="00835583" w:rsidRDefault="00835583">
      <w:pPr>
        <w:pStyle w:val="CommentText"/>
      </w:pPr>
      <w:r>
        <w:rPr>
          <w:rStyle w:val="CommentReference"/>
        </w:rPr>
        <w:annotationRef/>
      </w:r>
      <w:r>
        <w:t xml:space="preserve">same as above, a sort of table like 6.2 and 6.5 would be good to have. </w:t>
      </w:r>
    </w:p>
  </w:comment>
  <w:comment w:id="8056" w:author="Jeremie Giraud" w:date="2019-07-19T17:41:00Z" w:initials="JG">
    <w:p w14:paraId="63153CBA" w14:textId="55801782" w:rsidR="00835583" w:rsidRDefault="00835583">
      <w:pPr>
        <w:pStyle w:val="CommentText"/>
      </w:pPr>
      <w:r>
        <w:rPr>
          <w:rStyle w:val="CommentReference"/>
        </w:rPr>
        <w:annotationRef/>
      </w:r>
      <w:r>
        <w:t xml:space="preserve">you can add as cartoon illustration the diffetent terms as you did above </w:t>
      </w:r>
    </w:p>
  </w:comment>
  <w:comment w:id="8190" w:author="Jeremie Giraud" w:date="2019-07-23T18:31:00Z" w:initials="JG">
    <w:p w14:paraId="61257697" w14:textId="357E32D3" w:rsidR="00835583" w:rsidRDefault="00835583">
      <w:pPr>
        <w:pStyle w:val="CommentText"/>
      </w:pPr>
      <w:r>
        <w:t xml:space="preserve">Good. </w:t>
      </w:r>
      <w:r>
        <w:rPr>
          <w:rStyle w:val="CommentReference"/>
        </w:rPr>
        <w:annotationRef/>
      </w:r>
      <w:r>
        <w:t xml:space="preserve">useful to have. </w:t>
      </w:r>
    </w:p>
  </w:comment>
  <w:comment w:id="8239" w:author="Ashwani Prabhakar" w:date="2019-07-08T15:00:00Z" w:initials="AP">
    <w:p w14:paraId="674847B8" w14:textId="7A98F417" w:rsidR="00835583" w:rsidRDefault="00835583">
      <w:pPr>
        <w:pStyle w:val="CommentText"/>
      </w:pPr>
      <w:r>
        <w:rPr>
          <w:rStyle w:val="CommentReference"/>
        </w:rPr>
        <w:annotationRef/>
      </w:r>
      <w:r>
        <w:t xml:space="preserve">Needs a bit more explanation, Jeremie, please let me know what nbproc and myrank stand for? Thanks! </w:t>
      </w:r>
    </w:p>
  </w:comment>
  <w:comment w:id="8240" w:author="Jeremie Giraud" w:date="2019-07-15T17:24:00Z" w:initials="JG">
    <w:p w14:paraId="6566961F" w14:textId="0AED8224" w:rsidR="00835583" w:rsidRDefault="00835583">
      <w:pPr>
        <w:pStyle w:val="CommentText"/>
      </w:pPr>
      <w:r>
        <w:rPr>
          <w:rStyle w:val="CommentReference"/>
        </w:rPr>
        <w:annotationRef/>
      </w:r>
      <w:r>
        <w:t xml:space="preserve">Myrank is the rank of the processor writing the data – so the ‘master’ processor. Nbproc is the number of processors used for the inversion. </w:t>
      </w:r>
    </w:p>
  </w:comment>
  <w:comment w:id="8251" w:author="Ashwani Prabhakar" w:date="2019-07-08T16:46:00Z" w:initials="AP">
    <w:p w14:paraId="0C3E6E3E" w14:textId="77777777" w:rsidR="00835583" w:rsidRDefault="00835583">
      <w:pPr>
        <w:pStyle w:val="CommentText"/>
      </w:pPr>
      <w:r>
        <w:rPr>
          <w:rStyle w:val="CommentReference"/>
        </w:rPr>
        <w:annotationRef/>
      </w:r>
      <w:r>
        <w:t>Should I add some more explanation in this section, Jeremie ? Thanks!</w:t>
      </w:r>
    </w:p>
    <w:p w14:paraId="71466EE9" w14:textId="1CAF4D8A" w:rsidR="00835583" w:rsidRDefault="00835583">
      <w:pPr>
        <w:pStyle w:val="CommentText"/>
      </w:pPr>
    </w:p>
  </w:comment>
  <w:comment w:id="8252" w:author="Jeremie Giraud" w:date="2019-07-15T17:26:00Z" w:initials="JG">
    <w:p w14:paraId="0A5A775A" w14:textId="5E76337E" w:rsidR="00835583" w:rsidRDefault="00835583">
      <w:pPr>
        <w:pStyle w:val="CommentText"/>
      </w:pPr>
      <w:r>
        <w:rPr>
          <w:rStyle w:val="CommentReference"/>
        </w:rPr>
        <w:annotationRef/>
      </w:r>
      <w:r>
        <w:t xml:space="preserve">You can just say that this information is useful to monitor the inversion. It writes the info after the different steps have been completed. It can be useful when debugging or when there is a problem to know when the inversion stops/crashes. </w:t>
      </w:r>
    </w:p>
  </w:comment>
  <w:comment w:id="8262" w:author="Ashwani Prabhakar" w:date="2019-07-08T16:46:00Z" w:initials="AP">
    <w:p w14:paraId="3EEA5BB6" w14:textId="77777777" w:rsidR="00835583" w:rsidRDefault="00835583" w:rsidP="005A522D">
      <w:pPr>
        <w:pStyle w:val="CommentText"/>
      </w:pPr>
      <w:r>
        <w:rPr>
          <w:rStyle w:val="CommentReference"/>
        </w:rPr>
        <w:annotationRef/>
      </w:r>
      <w:r>
        <w:t>Should I add some more explanation in this section, Jeremie ? Thanks!</w:t>
      </w:r>
    </w:p>
    <w:p w14:paraId="3FCD3E18" w14:textId="77777777" w:rsidR="00835583" w:rsidRDefault="00835583" w:rsidP="005A522D">
      <w:pPr>
        <w:pStyle w:val="CommentText"/>
      </w:pPr>
    </w:p>
  </w:comment>
  <w:comment w:id="8263" w:author="Jeremie Giraud" w:date="2019-07-15T17:28:00Z" w:initials="JG">
    <w:p w14:paraId="7A094444" w14:textId="16B35D38" w:rsidR="00835583" w:rsidRDefault="00835583">
      <w:pPr>
        <w:pStyle w:val="CommentText"/>
      </w:pPr>
      <w:r>
        <w:rPr>
          <w:rStyle w:val="CommentReference"/>
        </w:rPr>
        <w:annotationRef/>
      </w:r>
      <w:r>
        <w:t xml:space="preserve">Same as for the previous comment and it should be enough. </w:t>
      </w:r>
    </w:p>
  </w:comment>
  <w:comment w:id="8237" w:author="Jeremie Giraud" w:date="2019-07-19T17:43:00Z" w:initials="JG">
    <w:p w14:paraId="53FEE43E" w14:textId="327EF403" w:rsidR="00835583" w:rsidRDefault="00835583">
      <w:pPr>
        <w:pStyle w:val="CommentText"/>
      </w:pPr>
      <w:r>
        <w:rPr>
          <w:rStyle w:val="CommentReference"/>
        </w:rPr>
        <w:annotationRef/>
      </w:r>
      <w:r>
        <w:t xml:space="preserve">I think that his description is good enough, no need to add more. </w:t>
      </w:r>
    </w:p>
  </w:comment>
  <w:comment w:id="8280" w:author="Jeremie Giraud" w:date="2019-07-15T17:28:00Z" w:initials="JG">
    <w:p w14:paraId="67CDAEF7" w14:textId="6A7F7B45" w:rsidR="00835583" w:rsidRDefault="00835583">
      <w:pPr>
        <w:pStyle w:val="CommentText"/>
      </w:pPr>
      <w:r>
        <w:rPr>
          <w:rStyle w:val="CommentReference"/>
        </w:rPr>
        <w:annotationRef/>
      </w:r>
      <w:r>
        <w:t xml:space="preserve">Same as above – general information to follow the progress of inversion. </w:t>
      </w:r>
    </w:p>
  </w:comment>
  <w:comment w:id="8355" w:author="Ashwani Prabhakar" w:date="2019-07-19T20:43:00Z" w:initials="AP">
    <w:p w14:paraId="204A4815" w14:textId="57EF17ED" w:rsidR="00835583" w:rsidRDefault="00835583">
      <w:pPr>
        <w:pStyle w:val="CommentText"/>
      </w:pPr>
      <w:r>
        <w:rPr>
          <w:rStyle w:val="CommentReference"/>
        </w:rPr>
        <w:annotationRef/>
      </w:r>
      <w:r>
        <w:t>Slightly confusion (no alpha in the parfile)</w:t>
      </w:r>
    </w:p>
  </w:comment>
  <w:comment w:id="8356" w:author="Jeremie Giraud" w:date="2019-07-23T18:32:00Z" w:initials="JG">
    <w:p w14:paraId="5B54960F" w14:textId="2D38307D" w:rsidR="00835583" w:rsidRDefault="00835583">
      <w:pPr>
        <w:pStyle w:val="CommentText"/>
      </w:pPr>
      <w:r>
        <w:rPr>
          <w:rStyle w:val="CommentReference"/>
        </w:rPr>
        <w:annotationRef/>
      </w:r>
      <w:r>
        <w:t xml:space="preserve">Good point. Here alpha is one of the weights assigned and discussed above (model damping, as you wrote). I shall correct this in the code at a later stage – you can leave it as it is for now.). </w:t>
      </w:r>
    </w:p>
  </w:comment>
  <w:comment w:id="8447" w:author="Jeremie Giraud" w:date="2019-07-22T16:30:00Z" w:initials="JG">
    <w:p w14:paraId="421715B6" w14:textId="77777777" w:rsidR="00835583" w:rsidRDefault="00835583" w:rsidP="007C5EF0">
      <w:pPr>
        <w:pStyle w:val="CommentText"/>
      </w:pPr>
      <w:r>
        <w:rPr>
          <w:rStyle w:val="CommentReference"/>
        </w:rPr>
        <w:annotationRef/>
      </w:r>
      <w:r>
        <w:rPr>
          <w:rStyle w:val="CommentReference"/>
        </w:rPr>
        <w:t>Good idea to put that in color so it’s easier to see what is in the parfile</w:t>
      </w:r>
    </w:p>
  </w:comment>
  <w:comment w:id="8504" w:author="Ashwani Prabhakar" w:date="2019-07-27T21:40:00Z" w:initials="AP">
    <w:p w14:paraId="55BC0478" w14:textId="03AA3567" w:rsidR="00835583" w:rsidRDefault="00835583">
      <w:pPr>
        <w:pStyle w:val="CommentText"/>
      </w:pPr>
      <w:r>
        <w:rPr>
          <w:rStyle w:val="CommentReference"/>
        </w:rPr>
        <w:annotationRef/>
      </w:r>
      <w:r>
        <w:t>Rough idea, will be updated later</w:t>
      </w:r>
    </w:p>
  </w:comment>
  <w:comment w:id="8537" w:author="Ashwani Prabhakar" w:date="2019-07-30T10:37:00Z" w:initials="AP">
    <w:p w14:paraId="3C0646E4" w14:textId="5711BB0C" w:rsidR="00835583" w:rsidRDefault="00835583">
      <w:pPr>
        <w:pStyle w:val="CommentText"/>
      </w:pPr>
      <w:r>
        <w:rPr>
          <w:rStyle w:val="CommentReference"/>
        </w:rPr>
        <w:annotationRef/>
      </w:r>
      <w:r>
        <w:t>Need to be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53699A" w15:done="0"/>
  <w15:commentEx w15:paraId="51F675F0" w15:done="0"/>
  <w15:commentEx w15:paraId="44EFB46A" w15:done="0"/>
  <w15:commentEx w15:paraId="3394F4B4" w15:done="0"/>
  <w15:commentEx w15:paraId="6318F0D1" w15:done="0"/>
  <w15:commentEx w15:paraId="0E348F19" w15:done="0"/>
  <w15:commentEx w15:paraId="13E3B226" w15:paraIdParent="0E348F19" w15:done="0"/>
  <w15:commentEx w15:paraId="45E758E3" w15:done="0"/>
  <w15:commentEx w15:paraId="7767BB4F" w15:done="0"/>
  <w15:commentEx w15:paraId="14F4E350" w15:done="0"/>
  <w15:commentEx w15:paraId="51A10FD8" w15:done="0"/>
  <w15:commentEx w15:paraId="41563C40" w15:paraIdParent="51A10FD8" w15:done="0"/>
  <w15:commentEx w15:paraId="228EA7F6" w15:paraIdParent="51A10FD8" w15:done="0"/>
  <w15:commentEx w15:paraId="259F3D3D" w15:done="0"/>
  <w15:commentEx w15:paraId="4B998F07" w15:done="0"/>
  <w15:commentEx w15:paraId="6C29AA2D" w15:paraIdParent="4B998F07" w15:done="0"/>
  <w15:commentEx w15:paraId="02CBFCB1" w15:done="0"/>
  <w15:commentEx w15:paraId="440DF650" w15:done="0"/>
  <w15:commentEx w15:paraId="17170E2D" w15:done="0"/>
  <w15:commentEx w15:paraId="3AA5DC86" w15:paraIdParent="17170E2D" w15:done="0"/>
  <w15:commentEx w15:paraId="31FBFB10" w15:done="0"/>
  <w15:commentEx w15:paraId="190653EF" w15:done="0"/>
  <w15:commentEx w15:paraId="2DF3D661" w15:paraIdParent="190653EF" w15:done="0"/>
  <w15:commentEx w15:paraId="38FA2889" w15:paraIdParent="190653EF" w15:done="0"/>
  <w15:commentEx w15:paraId="33AA0AD2" w15:done="0"/>
  <w15:commentEx w15:paraId="29A444FF" w15:done="0"/>
  <w15:commentEx w15:paraId="4199C17D" w15:done="0"/>
  <w15:commentEx w15:paraId="465081D9" w15:done="0"/>
  <w15:commentEx w15:paraId="3C08865C" w15:done="0"/>
  <w15:commentEx w15:paraId="7265615C" w15:done="0"/>
  <w15:commentEx w15:paraId="1B63FB30" w15:done="0"/>
  <w15:commentEx w15:paraId="2B8C1119" w15:done="0"/>
  <w15:commentEx w15:paraId="0E9B69AD" w15:done="0"/>
  <w15:commentEx w15:paraId="5DC0E104" w15:done="0"/>
  <w15:commentEx w15:paraId="5A652FE1" w15:done="0"/>
  <w15:commentEx w15:paraId="59BBEBB2" w15:paraIdParent="5A652FE1" w15:done="0"/>
  <w15:commentEx w15:paraId="65551982" w15:done="0"/>
  <w15:commentEx w15:paraId="0CFDA563" w15:done="0"/>
  <w15:commentEx w15:paraId="27284FDA" w15:done="0"/>
  <w15:commentEx w15:paraId="549BF2DB" w15:paraIdParent="27284FDA" w15:done="0"/>
  <w15:commentEx w15:paraId="329D2AB7" w15:done="0"/>
  <w15:commentEx w15:paraId="1660E5FC" w15:done="0"/>
  <w15:commentEx w15:paraId="36998098" w15:done="0"/>
  <w15:commentEx w15:paraId="28ADFA13" w15:done="0"/>
  <w15:commentEx w15:paraId="0ABA6B10" w15:paraIdParent="28ADFA13" w15:done="0"/>
  <w15:commentEx w15:paraId="3795D970" w15:paraIdParent="28ADFA13" w15:done="0"/>
  <w15:commentEx w15:paraId="72FC6EBA" w15:done="0"/>
  <w15:commentEx w15:paraId="184184AA" w15:done="0"/>
  <w15:commentEx w15:paraId="1BD01F68" w15:done="0"/>
  <w15:commentEx w15:paraId="1AEC2F13" w15:done="0"/>
  <w15:commentEx w15:paraId="04871B57" w15:paraIdParent="1AEC2F13" w15:done="0"/>
  <w15:commentEx w15:paraId="7A0C4FCE" w15:paraIdParent="1AEC2F13" w15:done="0"/>
  <w15:commentEx w15:paraId="46EF7111" w15:paraIdParent="1AEC2F13" w15:done="0"/>
  <w15:commentEx w15:paraId="14C97D72" w15:done="0"/>
  <w15:commentEx w15:paraId="4E93EF62" w15:paraIdParent="14C97D72" w15:done="0"/>
  <w15:commentEx w15:paraId="5006100F" w15:paraIdParent="14C97D72" w15:done="0"/>
  <w15:commentEx w15:paraId="396613DE" w15:done="0"/>
  <w15:commentEx w15:paraId="779B1F2E" w15:done="0"/>
  <w15:commentEx w15:paraId="14C3E5E0" w15:done="0"/>
  <w15:commentEx w15:paraId="30FE638D" w15:done="0"/>
  <w15:commentEx w15:paraId="03747566" w15:done="0"/>
  <w15:commentEx w15:paraId="4994A86D" w15:done="0"/>
  <w15:commentEx w15:paraId="6B88C8C5" w15:paraIdParent="4994A86D" w15:done="0"/>
  <w15:commentEx w15:paraId="7D3B981A" w15:done="0"/>
  <w15:commentEx w15:paraId="72926742" w15:done="0"/>
  <w15:commentEx w15:paraId="5E8B6611" w15:done="0"/>
  <w15:commentEx w15:paraId="7FB76DC6" w15:done="0"/>
  <w15:commentEx w15:paraId="1F7A1D2F" w15:done="0"/>
  <w15:commentEx w15:paraId="2ABE454E" w15:paraIdParent="1F7A1D2F" w15:done="0"/>
  <w15:commentEx w15:paraId="607581C6" w15:done="0"/>
  <w15:commentEx w15:paraId="06106346" w15:paraIdParent="607581C6" w15:done="0"/>
  <w15:commentEx w15:paraId="707D89F3" w15:paraIdParent="607581C6" w15:done="0"/>
  <w15:commentEx w15:paraId="27B471F8" w15:paraIdParent="607581C6" w15:done="0"/>
  <w15:commentEx w15:paraId="5F495A34" w15:paraIdParent="607581C6" w15:done="0"/>
  <w15:commentEx w15:paraId="7436CE2A" w15:done="0"/>
  <w15:commentEx w15:paraId="0DCDD601" w15:done="0"/>
  <w15:commentEx w15:paraId="75900642" w15:done="0"/>
  <w15:commentEx w15:paraId="314D0C7C" w15:paraIdParent="75900642" w15:done="0"/>
  <w15:commentEx w15:paraId="73E4CA49" w15:paraIdParent="75900642" w15:done="0"/>
  <w15:commentEx w15:paraId="1E570096" w15:done="0"/>
  <w15:commentEx w15:paraId="56BBE622" w15:done="0"/>
  <w15:commentEx w15:paraId="23DAC46D" w15:done="0"/>
  <w15:commentEx w15:paraId="46A2E419" w15:done="0"/>
  <w15:commentEx w15:paraId="1BE90723" w15:done="0"/>
  <w15:commentEx w15:paraId="2B31392C" w15:done="0"/>
  <w15:commentEx w15:paraId="04A8D003" w15:done="0"/>
  <w15:commentEx w15:paraId="083E3DA4" w15:done="0"/>
  <w15:commentEx w15:paraId="63153CBA" w15:done="0"/>
  <w15:commentEx w15:paraId="61257697" w15:done="0"/>
  <w15:commentEx w15:paraId="674847B8" w15:done="0"/>
  <w15:commentEx w15:paraId="6566961F" w15:paraIdParent="674847B8" w15:done="0"/>
  <w15:commentEx w15:paraId="71466EE9" w15:done="0"/>
  <w15:commentEx w15:paraId="0A5A775A" w15:paraIdParent="71466EE9" w15:done="0"/>
  <w15:commentEx w15:paraId="3FCD3E18" w15:done="0"/>
  <w15:commentEx w15:paraId="7A094444" w15:paraIdParent="3FCD3E18" w15:done="0"/>
  <w15:commentEx w15:paraId="53FEE43E" w15:done="0"/>
  <w15:commentEx w15:paraId="67CDAEF7" w15:done="0"/>
  <w15:commentEx w15:paraId="204A4815" w15:done="0"/>
  <w15:commentEx w15:paraId="5B54960F" w15:paraIdParent="204A4815" w15:done="0"/>
  <w15:commentEx w15:paraId="421715B6" w15:done="0"/>
  <w15:commentEx w15:paraId="55BC0478" w15:done="0"/>
  <w15:commentEx w15:paraId="3C0646E4" w15:done="0"/>
</w15:commentsEx>
</file>

<file path=word/commentsIds.xml><?xml version="1.0" encoding="utf-8"?>
<w16cid:commentsIds xmlns:mc="http://schemas.openxmlformats.org/markup-compatibility/2006" xmlns:w16cid="http://schemas.microsoft.com/office/word/2016/wordml/cid" mc:Ignorable="w16cid">
  <w16cid:commentId w16cid:paraId="7265615C" w16cid:durableId="40E0C9CA"/>
  <w16cid:commentId w16cid:paraId="37499087" w16cid:durableId="2C2ABF83"/>
  <w16cid:commentId w16cid:paraId="65853F4C" w16cid:durableId="73F88A13"/>
  <w16cid:commentId w16cid:paraId="62CDFC49" w16cid:durableId="5FF098B1"/>
  <w16cid:commentId w16cid:paraId="190653EF" w16cid:durableId="1B55B7EC"/>
  <w16cid:commentId w16cid:paraId="66E298CC" w16cid:durableId="2CEC44B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718D83" w14:textId="77777777" w:rsidR="00323651" w:rsidRDefault="00323651" w:rsidP="0059016E">
      <w:pPr>
        <w:spacing w:after="0" w:line="240" w:lineRule="auto"/>
      </w:pPr>
      <w:r>
        <w:separator/>
      </w:r>
    </w:p>
  </w:endnote>
  <w:endnote w:type="continuationSeparator" w:id="0">
    <w:p w14:paraId="0E838517" w14:textId="77777777" w:rsidR="00323651" w:rsidRDefault="00323651" w:rsidP="0059016E">
      <w:pPr>
        <w:spacing w:after="0" w:line="240" w:lineRule="auto"/>
      </w:pPr>
      <w:r>
        <w:continuationSeparator/>
      </w:r>
    </w:p>
  </w:endnote>
  <w:endnote w:type="continuationNotice" w:id="1">
    <w:p w14:paraId="1241156C" w14:textId="77777777" w:rsidR="00323651" w:rsidRDefault="003236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TimesNewRomanPS">
    <w:altName w:val="MV Bol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924452"/>
      <w:docPartObj>
        <w:docPartGallery w:val="Page Numbers (Bottom of Page)"/>
        <w:docPartUnique/>
      </w:docPartObj>
    </w:sdtPr>
    <w:sdtEndPr>
      <w:rPr>
        <w:noProof/>
      </w:rPr>
    </w:sdtEndPr>
    <w:sdtContent>
      <w:p w14:paraId="0E6E4DDE" w14:textId="4C6D269E" w:rsidR="00835583" w:rsidRDefault="00835583">
        <w:pPr>
          <w:pStyle w:val="Footer"/>
          <w:jc w:val="center"/>
        </w:pPr>
        <w:r>
          <w:fldChar w:fldCharType="begin"/>
        </w:r>
        <w:ins w:id="8617" w:author="Jeremie Giraud" w:date="2019-07-05T11:10:00Z">
          <w:r>
            <w:instrText xml:space="preserve"> PAGE   \* MERGEFORMAT </w:instrText>
          </w:r>
        </w:ins>
        <w:r>
          <w:fldChar w:fldCharType="separate"/>
        </w:r>
        <w:r w:rsidR="00574247">
          <w:rPr>
            <w:noProof/>
          </w:rPr>
          <w:t>31</w:t>
        </w:r>
        <w:r>
          <w:rPr>
            <w:noProof/>
          </w:rPr>
          <w:fldChar w:fldCharType="end"/>
        </w:r>
      </w:p>
    </w:sdtContent>
  </w:sdt>
  <w:p w14:paraId="683C7898" w14:textId="64AF4DA3" w:rsidR="00835583" w:rsidRDefault="00835583" w:rsidP="06BC1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F1623E" w14:textId="77777777" w:rsidR="00323651" w:rsidRDefault="00323651" w:rsidP="0059016E">
      <w:pPr>
        <w:spacing w:after="0" w:line="240" w:lineRule="auto"/>
      </w:pPr>
      <w:r>
        <w:separator/>
      </w:r>
    </w:p>
  </w:footnote>
  <w:footnote w:type="continuationSeparator" w:id="0">
    <w:p w14:paraId="7623C7A9" w14:textId="77777777" w:rsidR="00323651" w:rsidRDefault="00323651" w:rsidP="0059016E">
      <w:pPr>
        <w:spacing w:after="0" w:line="240" w:lineRule="auto"/>
      </w:pPr>
      <w:r>
        <w:continuationSeparator/>
      </w:r>
    </w:p>
  </w:footnote>
  <w:footnote w:type="continuationNotice" w:id="1">
    <w:p w14:paraId="4C58D16E" w14:textId="77777777" w:rsidR="00323651" w:rsidRDefault="00323651">
      <w:pPr>
        <w:spacing w:after="0" w:line="240" w:lineRule="auto"/>
      </w:pPr>
    </w:p>
  </w:footnote>
  <w:footnote w:id="2">
    <w:p w14:paraId="3E2F08A3" w14:textId="03802955" w:rsidR="00835583" w:rsidRDefault="00835583" w:rsidP="009C1EA6">
      <w:pPr>
        <w:pStyle w:val="FootnoteText"/>
      </w:pPr>
      <w:ins w:id="2399" w:author="Jeremie Giraud" w:date="2019-07-29T21:23:00Z">
        <w:r>
          <w:rPr>
            <w:rStyle w:val="FootnoteReference"/>
          </w:rPr>
          <w:footnoteRef/>
        </w:r>
        <w:r>
          <w:t xml:space="preserve"> Microsoft’s Windows Linux Subsystem install guide: </w:t>
        </w:r>
        <w:r>
          <w:fldChar w:fldCharType="begin"/>
        </w:r>
        <w:r>
          <w:instrText xml:space="preserve"> HYPERLINK "</w:instrText>
        </w:r>
        <w:r w:rsidRPr="009C1EA6">
          <w:instrText>https://docs.microsoft.com/en-us/windows/wsl/install-win10</w:instrText>
        </w:r>
        <w:r>
          <w:instrText xml:space="preserve">" </w:instrText>
        </w:r>
        <w:r>
          <w:fldChar w:fldCharType="separate"/>
        </w:r>
        <w:r w:rsidRPr="00F22BED">
          <w:rPr>
            <w:rStyle w:val="Hyperlink"/>
          </w:rPr>
          <w:t>https://docs.microsoft.com/en-us/windows/wsl/install-win10</w:t>
        </w:r>
        <w:r>
          <w:fldChar w:fldCharType="end"/>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57E83" w14:textId="2831CDE9" w:rsidR="00835583" w:rsidRDefault="00835583" w:rsidP="06BC12C1">
    <w:pPr>
      <w:pStyle w:val="Header"/>
      <w:jc w:val="center"/>
      <w:rPr>
        <w:b/>
        <w:bCs/>
        <w:color w:val="000000" w:themeColor="text1"/>
        <w:sz w:val="28"/>
        <w:szCs w:val="28"/>
      </w:rPr>
    </w:pPr>
    <w:r w:rsidRPr="06BC12C1">
      <w:rPr>
        <w:b/>
        <w:bCs/>
        <w:color w:val="000000" w:themeColor="text1"/>
        <w:sz w:val="28"/>
        <w:szCs w:val="28"/>
      </w:rPr>
      <w:t xml:space="preserve">User </w:t>
    </w:r>
    <w:ins w:id="8612" w:author="Ashwani Prabhakar" w:date="2019-07-29T18:16:00Z">
      <w:r>
        <w:rPr>
          <w:b/>
          <w:bCs/>
          <w:color w:val="000000" w:themeColor="text1"/>
          <w:sz w:val="28"/>
          <w:szCs w:val="28"/>
        </w:rPr>
        <w:t>Manual -</w:t>
      </w:r>
    </w:ins>
    <w:del w:id="8613" w:author="Ashwani Prabhakar" w:date="2019-07-29T18:16:00Z">
      <w:r w:rsidRPr="06BC12C1" w:rsidDel="007C04D0">
        <w:rPr>
          <w:b/>
          <w:bCs/>
          <w:color w:val="000000" w:themeColor="text1"/>
          <w:sz w:val="28"/>
          <w:szCs w:val="28"/>
        </w:rPr>
        <w:delText>Guide</w:delText>
      </w:r>
    </w:del>
    <w:r w:rsidRPr="06BC12C1">
      <w:rPr>
        <w:b/>
        <w:bCs/>
        <w:color w:val="000000" w:themeColor="text1"/>
        <w:sz w:val="28"/>
        <w:szCs w:val="28"/>
      </w:rPr>
      <w:t xml:space="preserve"> T</w:t>
    </w:r>
    <w:ins w:id="8614" w:author="Ashwani Prabhakar" w:date="2019-07-29T18:16:00Z">
      <w:r>
        <w:rPr>
          <w:b/>
          <w:bCs/>
          <w:color w:val="000000" w:themeColor="text1"/>
          <w:sz w:val="28"/>
          <w:szCs w:val="28"/>
        </w:rPr>
        <w:t>OMOFAST</w:t>
      </w:r>
    </w:ins>
    <w:del w:id="8615" w:author="Ashwani Prabhakar" w:date="2019-07-29T18:16:00Z">
      <w:r w:rsidRPr="06BC12C1" w:rsidDel="007C04D0">
        <w:rPr>
          <w:b/>
          <w:bCs/>
          <w:color w:val="000000" w:themeColor="text1"/>
          <w:sz w:val="28"/>
          <w:szCs w:val="28"/>
        </w:rPr>
        <w:delText>omofast</w:delText>
      </w:r>
    </w:del>
    <w:r w:rsidRPr="06BC12C1">
      <w:rPr>
        <w:b/>
        <w:bCs/>
        <w:color w:val="000000" w:themeColor="text1"/>
        <w:sz w:val="28"/>
        <w:szCs w:val="28"/>
      </w:rPr>
      <w:t>-x</w:t>
    </w:r>
  </w:p>
  <w:p w14:paraId="1EC04889" w14:textId="77777777" w:rsidR="00835583" w:rsidRDefault="00835583" w:rsidP="00F54345">
    <w:pPr>
      <w:jc w:val="center"/>
      <w:rPr>
        <w:ins w:id="8616" w:author="Ashwani Prabhakar" w:date="2019-07-06T19:04:00Z"/>
        <w:sz w:val="28"/>
        <w:szCs w:val="28"/>
      </w:rPr>
    </w:pPr>
  </w:p>
  <w:p w14:paraId="27CB99AA" w14:textId="764AC687" w:rsidR="00835583" w:rsidRDefault="00835583" w:rsidP="003D6535">
    <w:pPr>
      <w:pStyle w:val="Header"/>
      <w:rPr>
        <w:b/>
        <w:bCs/>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019D"/>
    <w:multiLevelType w:val="hybridMultilevel"/>
    <w:tmpl w:val="34C82A28"/>
    <w:lvl w:ilvl="0" w:tplc="0C09000F">
      <w:start w:val="1"/>
      <w:numFmt w:val="decimal"/>
      <w:lvlText w:val="%1."/>
      <w:lvlJc w:val="left"/>
      <w:pPr>
        <w:ind w:left="2160" w:hanging="360"/>
      </w:pPr>
    </w:lvl>
    <w:lvl w:ilvl="1" w:tplc="0C090019">
      <w:start w:val="1"/>
      <w:numFmt w:val="lowerLetter"/>
      <w:lvlText w:val="%2."/>
      <w:lvlJc w:val="left"/>
      <w:pPr>
        <w:ind w:left="2880" w:hanging="360"/>
      </w:pPr>
    </w:lvl>
    <w:lvl w:ilvl="2" w:tplc="0C09001B">
      <w:start w:val="1"/>
      <w:numFmt w:val="lowerRoman"/>
      <w:lvlText w:val="%3."/>
      <w:lvlJc w:val="right"/>
      <w:pPr>
        <w:ind w:left="3600" w:hanging="180"/>
      </w:pPr>
    </w:lvl>
    <w:lvl w:ilvl="3" w:tplc="0C090001">
      <w:start w:val="1"/>
      <w:numFmt w:val="bullet"/>
      <w:lvlText w:val=""/>
      <w:lvlJc w:val="left"/>
      <w:pPr>
        <w:ind w:left="4470" w:hanging="360"/>
      </w:pPr>
      <w:rPr>
        <w:rFonts w:ascii="Symbol" w:hAnsi="Symbol" w:hint="default"/>
      </w:r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 w15:restartNumberingAfterBreak="0">
    <w:nsid w:val="01717280"/>
    <w:multiLevelType w:val="hybridMultilevel"/>
    <w:tmpl w:val="672A527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2" w15:restartNumberingAfterBreak="0">
    <w:nsid w:val="01F710FF"/>
    <w:multiLevelType w:val="hybridMultilevel"/>
    <w:tmpl w:val="3EDC02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594097"/>
    <w:multiLevelType w:val="hybridMultilevel"/>
    <w:tmpl w:val="892A71CC"/>
    <w:lvl w:ilvl="0" w:tplc="0C090001">
      <w:start w:val="1"/>
      <w:numFmt w:val="bullet"/>
      <w:lvlText w:val=""/>
      <w:lvlJc w:val="left"/>
      <w:pPr>
        <w:ind w:left="2160"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4" w15:restartNumberingAfterBreak="0">
    <w:nsid w:val="03DA0482"/>
    <w:multiLevelType w:val="hybridMultilevel"/>
    <w:tmpl w:val="30AA37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40F631E"/>
    <w:multiLevelType w:val="hybridMultilevel"/>
    <w:tmpl w:val="684C8FCE"/>
    <w:lvl w:ilvl="0" w:tplc="0C09000F">
      <w:start w:val="1"/>
      <w:numFmt w:val="decimal"/>
      <w:lvlText w:val="%1."/>
      <w:lvlJc w:val="left"/>
      <w:pPr>
        <w:ind w:left="2160" w:hanging="360"/>
      </w:pPr>
    </w:lvl>
    <w:lvl w:ilvl="1" w:tplc="0C090019">
      <w:start w:val="1"/>
      <w:numFmt w:val="lowerLetter"/>
      <w:lvlText w:val="%2."/>
      <w:lvlJc w:val="left"/>
      <w:pPr>
        <w:ind w:left="2880" w:hanging="360"/>
      </w:pPr>
    </w:lvl>
    <w:lvl w:ilvl="2" w:tplc="0C09001B">
      <w:start w:val="1"/>
      <w:numFmt w:val="lowerRoman"/>
      <w:lvlText w:val="%3."/>
      <w:lvlJc w:val="right"/>
      <w:pPr>
        <w:ind w:left="3600" w:hanging="180"/>
      </w:pPr>
    </w:lvl>
    <w:lvl w:ilvl="3" w:tplc="0C09000F">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6" w15:restartNumberingAfterBreak="0">
    <w:nsid w:val="04420ACE"/>
    <w:multiLevelType w:val="hybridMultilevel"/>
    <w:tmpl w:val="9964266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4E857D2"/>
    <w:multiLevelType w:val="hybridMultilevel"/>
    <w:tmpl w:val="9964266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63D0327"/>
    <w:multiLevelType w:val="hybridMultilevel"/>
    <w:tmpl w:val="27C29AE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15:restartNumberingAfterBreak="0">
    <w:nsid w:val="067D2339"/>
    <w:multiLevelType w:val="hybridMultilevel"/>
    <w:tmpl w:val="1870CB1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06A92801"/>
    <w:multiLevelType w:val="hybridMultilevel"/>
    <w:tmpl w:val="D46000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6FB6C63"/>
    <w:multiLevelType w:val="hybridMultilevel"/>
    <w:tmpl w:val="C81C6246"/>
    <w:lvl w:ilvl="0" w:tplc="60FE88D0">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87A6B3A"/>
    <w:multiLevelType w:val="hybridMultilevel"/>
    <w:tmpl w:val="908019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8920609"/>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14" w15:restartNumberingAfterBreak="0">
    <w:nsid w:val="08C52F92"/>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A4104A9"/>
    <w:multiLevelType w:val="hybridMultilevel"/>
    <w:tmpl w:val="037619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AA8072A"/>
    <w:multiLevelType w:val="hybridMultilevel"/>
    <w:tmpl w:val="D548CE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C7C205B"/>
    <w:multiLevelType w:val="hybridMultilevel"/>
    <w:tmpl w:val="6896E2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D2904A5"/>
    <w:multiLevelType w:val="hybridMultilevel"/>
    <w:tmpl w:val="DE1EBE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DF774C4"/>
    <w:multiLevelType w:val="hybridMultilevel"/>
    <w:tmpl w:val="A210EE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EEF1B93"/>
    <w:multiLevelType w:val="hybridMultilevel"/>
    <w:tmpl w:val="0C5C6D54"/>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10705D59"/>
    <w:multiLevelType w:val="hybridMultilevel"/>
    <w:tmpl w:val="ACBC4B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100618C"/>
    <w:multiLevelType w:val="hybridMultilevel"/>
    <w:tmpl w:val="E6C82C6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123E1928"/>
    <w:multiLevelType w:val="hybridMultilevel"/>
    <w:tmpl w:val="CEE0ED0A"/>
    <w:lvl w:ilvl="0" w:tplc="0C09000F">
      <w:start w:val="1"/>
      <w:numFmt w:val="decimal"/>
      <w:lvlText w:val="%1."/>
      <w:lvlJc w:val="left"/>
      <w:pPr>
        <w:ind w:left="2520" w:hanging="360"/>
      </w:p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24" w15:restartNumberingAfterBreak="0">
    <w:nsid w:val="128A6AC6"/>
    <w:multiLevelType w:val="multilevel"/>
    <w:tmpl w:val="869EEA9E"/>
    <w:lvl w:ilvl="0">
      <w:start w:val="1"/>
      <w:numFmt w:val="decimal"/>
      <w:lvlText w:val="%1."/>
      <w:lvlJc w:val="left"/>
      <w:pPr>
        <w:ind w:left="720" w:hanging="360"/>
      </w:pPr>
      <w:rPr>
        <w:rFonts w:hint="default"/>
      </w:r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15180053"/>
    <w:multiLevelType w:val="hybridMultilevel"/>
    <w:tmpl w:val="00C28350"/>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57E39B6"/>
    <w:multiLevelType w:val="hybridMultilevel"/>
    <w:tmpl w:val="7360C092"/>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7" w15:restartNumberingAfterBreak="0">
    <w:nsid w:val="17D73745"/>
    <w:multiLevelType w:val="hybridMultilevel"/>
    <w:tmpl w:val="21D8D510"/>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19CC59BC"/>
    <w:multiLevelType w:val="hybridMultilevel"/>
    <w:tmpl w:val="90209F8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1A6711EB"/>
    <w:multiLevelType w:val="hybridMultilevel"/>
    <w:tmpl w:val="4CF4AD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A8937CF"/>
    <w:multiLevelType w:val="hybridMultilevel"/>
    <w:tmpl w:val="B70269A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1AAC7DAC"/>
    <w:multiLevelType w:val="hybridMultilevel"/>
    <w:tmpl w:val="05AE553E"/>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2" w15:restartNumberingAfterBreak="0">
    <w:nsid w:val="1AB84DDE"/>
    <w:multiLevelType w:val="hybridMultilevel"/>
    <w:tmpl w:val="D8C203C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B333D04"/>
    <w:multiLevelType w:val="hybridMultilevel"/>
    <w:tmpl w:val="2014E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1BAE10FA"/>
    <w:multiLevelType w:val="hybridMultilevel"/>
    <w:tmpl w:val="0C1612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1C575FFA"/>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1C615AE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1CB0533E"/>
    <w:multiLevelType w:val="multilevel"/>
    <w:tmpl w:val="964C8A84"/>
    <w:lvl w:ilvl="0">
      <w:start w:val="1"/>
      <w:numFmt w:val="decimal"/>
      <w:lvlText w:val="%1."/>
      <w:lvlJc w:val="left"/>
      <w:pPr>
        <w:tabs>
          <w:tab w:val="num" w:pos="4320"/>
        </w:tabs>
        <w:ind w:left="4320" w:hanging="360"/>
      </w:pPr>
    </w:lvl>
    <w:lvl w:ilvl="1">
      <w:start w:val="1"/>
      <w:numFmt w:val="decimal"/>
      <w:lvlText w:val="%2."/>
      <w:lvlJc w:val="left"/>
      <w:pPr>
        <w:tabs>
          <w:tab w:val="num" w:pos="5040"/>
        </w:tabs>
        <w:ind w:left="5040" w:hanging="360"/>
      </w:pPr>
    </w:lvl>
    <w:lvl w:ilvl="2" w:tentative="1">
      <w:start w:val="1"/>
      <w:numFmt w:val="decimal"/>
      <w:lvlText w:val="%3."/>
      <w:lvlJc w:val="left"/>
      <w:pPr>
        <w:tabs>
          <w:tab w:val="num" w:pos="5760"/>
        </w:tabs>
        <w:ind w:left="5760" w:hanging="360"/>
      </w:pPr>
    </w:lvl>
    <w:lvl w:ilvl="3" w:tentative="1">
      <w:start w:val="1"/>
      <w:numFmt w:val="decimal"/>
      <w:lvlText w:val="%4."/>
      <w:lvlJc w:val="left"/>
      <w:pPr>
        <w:tabs>
          <w:tab w:val="num" w:pos="6480"/>
        </w:tabs>
        <w:ind w:left="6480" w:hanging="360"/>
      </w:pPr>
    </w:lvl>
    <w:lvl w:ilvl="4" w:tentative="1">
      <w:start w:val="1"/>
      <w:numFmt w:val="decimal"/>
      <w:lvlText w:val="%5."/>
      <w:lvlJc w:val="left"/>
      <w:pPr>
        <w:tabs>
          <w:tab w:val="num" w:pos="7200"/>
        </w:tabs>
        <w:ind w:left="7200" w:hanging="360"/>
      </w:pPr>
    </w:lvl>
    <w:lvl w:ilvl="5" w:tentative="1">
      <w:start w:val="1"/>
      <w:numFmt w:val="decimal"/>
      <w:lvlText w:val="%6."/>
      <w:lvlJc w:val="left"/>
      <w:pPr>
        <w:tabs>
          <w:tab w:val="num" w:pos="7920"/>
        </w:tabs>
        <w:ind w:left="7920" w:hanging="360"/>
      </w:pPr>
    </w:lvl>
    <w:lvl w:ilvl="6" w:tentative="1">
      <w:start w:val="1"/>
      <w:numFmt w:val="decimal"/>
      <w:lvlText w:val="%7."/>
      <w:lvlJc w:val="left"/>
      <w:pPr>
        <w:tabs>
          <w:tab w:val="num" w:pos="8640"/>
        </w:tabs>
        <w:ind w:left="8640" w:hanging="360"/>
      </w:pPr>
    </w:lvl>
    <w:lvl w:ilvl="7" w:tentative="1">
      <w:start w:val="1"/>
      <w:numFmt w:val="decimal"/>
      <w:lvlText w:val="%8."/>
      <w:lvlJc w:val="left"/>
      <w:pPr>
        <w:tabs>
          <w:tab w:val="num" w:pos="9360"/>
        </w:tabs>
        <w:ind w:left="9360" w:hanging="360"/>
      </w:pPr>
    </w:lvl>
    <w:lvl w:ilvl="8" w:tentative="1">
      <w:start w:val="1"/>
      <w:numFmt w:val="decimal"/>
      <w:lvlText w:val="%9."/>
      <w:lvlJc w:val="left"/>
      <w:pPr>
        <w:tabs>
          <w:tab w:val="num" w:pos="10080"/>
        </w:tabs>
        <w:ind w:left="10080" w:hanging="360"/>
      </w:pPr>
    </w:lvl>
  </w:abstractNum>
  <w:abstractNum w:abstractNumId="38" w15:restartNumberingAfterBreak="0">
    <w:nsid w:val="1E585235"/>
    <w:multiLevelType w:val="hybridMultilevel"/>
    <w:tmpl w:val="06926E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2039618E"/>
    <w:multiLevelType w:val="hybridMultilevel"/>
    <w:tmpl w:val="8F22AB9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22820819"/>
    <w:multiLevelType w:val="hybridMultilevel"/>
    <w:tmpl w:val="C264F6E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22D27808"/>
    <w:multiLevelType w:val="hybridMultilevel"/>
    <w:tmpl w:val="45928072"/>
    <w:lvl w:ilvl="0" w:tplc="A86E156C">
      <w:start w:val="8"/>
      <w:numFmt w:val="decimal"/>
      <w:lvlText w:val="%1."/>
      <w:lvlJc w:val="left"/>
      <w:pPr>
        <w:ind w:left="360" w:firstLine="0"/>
      </w:pPr>
      <w:rPr>
        <w:rFonts w:hint="default"/>
        <w:sz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22E572BF"/>
    <w:multiLevelType w:val="hybridMultilevel"/>
    <w:tmpl w:val="DC04262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3" w15:restartNumberingAfterBreak="0">
    <w:nsid w:val="2411598B"/>
    <w:multiLevelType w:val="hybridMultilevel"/>
    <w:tmpl w:val="2528B7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25FE2A82"/>
    <w:multiLevelType w:val="hybridMultilevel"/>
    <w:tmpl w:val="03E83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272D2D19"/>
    <w:multiLevelType w:val="hybridMultilevel"/>
    <w:tmpl w:val="8F80C4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2BA772FB"/>
    <w:multiLevelType w:val="hybridMultilevel"/>
    <w:tmpl w:val="613465BE"/>
    <w:lvl w:ilvl="0" w:tplc="53A07502">
      <w:start w:val="1"/>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2C921182"/>
    <w:multiLevelType w:val="multilevel"/>
    <w:tmpl w:val="80907AF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2CD947BE"/>
    <w:multiLevelType w:val="hybridMultilevel"/>
    <w:tmpl w:val="A656DE1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2D960545"/>
    <w:multiLevelType w:val="hybridMultilevel"/>
    <w:tmpl w:val="8BD61EC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0" w15:restartNumberingAfterBreak="0">
    <w:nsid w:val="2DAD111B"/>
    <w:multiLevelType w:val="hybridMultilevel"/>
    <w:tmpl w:val="D0701054"/>
    <w:lvl w:ilvl="0" w:tplc="0C09000F">
      <w:start w:val="1"/>
      <w:numFmt w:val="decimal"/>
      <w:lvlText w:val="%1."/>
      <w:lvlJc w:val="left"/>
      <w:pPr>
        <w:ind w:left="2868" w:hanging="360"/>
      </w:pPr>
    </w:lvl>
    <w:lvl w:ilvl="1" w:tplc="0C090019" w:tentative="1">
      <w:start w:val="1"/>
      <w:numFmt w:val="lowerLetter"/>
      <w:lvlText w:val="%2."/>
      <w:lvlJc w:val="left"/>
      <w:pPr>
        <w:ind w:left="3588" w:hanging="360"/>
      </w:pPr>
    </w:lvl>
    <w:lvl w:ilvl="2" w:tplc="0C09001B" w:tentative="1">
      <w:start w:val="1"/>
      <w:numFmt w:val="lowerRoman"/>
      <w:lvlText w:val="%3."/>
      <w:lvlJc w:val="right"/>
      <w:pPr>
        <w:ind w:left="4308" w:hanging="180"/>
      </w:pPr>
    </w:lvl>
    <w:lvl w:ilvl="3" w:tplc="0C09000F" w:tentative="1">
      <w:start w:val="1"/>
      <w:numFmt w:val="decimal"/>
      <w:lvlText w:val="%4."/>
      <w:lvlJc w:val="left"/>
      <w:pPr>
        <w:ind w:left="5028" w:hanging="360"/>
      </w:pPr>
    </w:lvl>
    <w:lvl w:ilvl="4" w:tplc="0C090019" w:tentative="1">
      <w:start w:val="1"/>
      <w:numFmt w:val="lowerLetter"/>
      <w:lvlText w:val="%5."/>
      <w:lvlJc w:val="left"/>
      <w:pPr>
        <w:ind w:left="5748" w:hanging="360"/>
      </w:pPr>
    </w:lvl>
    <w:lvl w:ilvl="5" w:tplc="0C09001B" w:tentative="1">
      <w:start w:val="1"/>
      <w:numFmt w:val="lowerRoman"/>
      <w:lvlText w:val="%6."/>
      <w:lvlJc w:val="right"/>
      <w:pPr>
        <w:ind w:left="6468" w:hanging="180"/>
      </w:pPr>
    </w:lvl>
    <w:lvl w:ilvl="6" w:tplc="0C09000F" w:tentative="1">
      <w:start w:val="1"/>
      <w:numFmt w:val="decimal"/>
      <w:lvlText w:val="%7."/>
      <w:lvlJc w:val="left"/>
      <w:pPr>
        <w:ind w:left="7188" w:hanging="360"/>
      </w:pPr>
    </w:lvl>
    <w:lvl w:ilvl="7" w:tplc="0C090019" w:tentative="1">
      <w:start w:val="1"/>
      <w:numFmt w:val="lowerLetter"/>
      <w:lvlText w:val="%8."/>
      <w:lvlJc w:val="left"/>
      <w:pPr>
        <w:ind w:left="7908" w:hanging="360"/>
      </w:pPr>
    </w:lvl>
    <w:lvl w:ilvl="8" w:tplc="0C09001B" w:tentative="1">
      <w:start w:val="1"/>
      <w:numFmt w:val="lowerRoman"/>
      <w:lvlText w:val="%9."/>
      <w:lvlJc w:val="right"/>
      <w:pPr>
        <w:ind w:left="8628" w:hanging="180"/>
      </w:pPr>
    </w:lvl>
  </w:abstractNum>
  <w:abstractNum w:abstractNumId="51" w15:restartNumberingAfterBreak="0">
    <w:nsid w:val="2E0959B7"/>
    <w:multiLevelType w:val="hybridMultilevel"/>
    <w:tmpl w:val="0460103C"/>
    <w:lvl w:ilvl="0" w:tplc="0C09000F">
      <w:start w:val="1"/>
      <w:numFmt w:val="decimal"/>
      <w:lvlText w:val="%1."/>
      <w:lvlJc w:val="left"/>
      <w:pPr>
        <w:ind w:left="2880" w:hanging="360"/>
      </w:p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52" w15:restartNumberingAfterBreak="0">
    <w:nsid w:val="2F0B7606"/>
    <w:multiLevelType w:val="hybridMultilevel"/>
    <w:tmpl w:val="19B465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2F410208"/>
    <w:multiLevelType w:val="hybridMultilevel"/>
    <w:tmpl w:val="2B805CAC"/>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54" w15:restartNumberingAfterBreak="0">
    <w:nsid w:val="2F865CC1"/>
    <w:multiLevelType w:val="hybridMultilevel"/>
    <w:tmpl w:val="23082CC8"/>
    <w:lvl w:ilvl="0" w:tplc="AC5E041E">
      <w:start w:val="1"/>
      <w:numFmt w:val="decimal"/>
      <w:lvlText w:val="%1."/>
      <w:lvlJc w:val="left"/>
      <w:pPr>
        <w:ind w:left="1080" w:hanging="360"/>
      </w:pPr>
      <w:rPr>
        <w:b w:val="0"/>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1">
      <w:start w:val="1"/>
      <w:numFmt w:val="bullet"/>
      <w:lvlText w:val=""/>
      <w:lvlJc w:val="left"/>
      <w:pPr>
        <w:ind w:left="3240" w:hanging="360"/>
      </w:pPr>
      <w:rPr>
        <w:rFonts w:ascii="Symbol" w:hAnsi="Symbol" w:hint="default"/>
      </w:r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5" w15:restartNumberingAfterBreak="0">
    <w:nsid w:val="2FAA56A6"/>
    <w:multiLevelType w:val="hybridMultilevel"/>
    <w:tmpl w:val="CCB4CC4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2FF333BB"/>
    <w:multiLevelType w:val="hybridMultilevel"/>
    <w:tmpl w:val="8E2CAF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302A78DA"/>
    <w:multiLevelType w:val="hybridMultilevel"/>
    <w:tmpl w:val="74684C8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30C819F9"/>
    <w:multiLevelType w:val="hybridMultilevel"/>
    <w:tmpl w:val="0F78E0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310D7D6C"/>
    <w:multiLevelType w:val="hybridMultilevel"/>
    <w:tmpl w:val="B560BA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31D450ED"/>
    <w:multiLevelType w:val="hybridMultilevel"/>
    <w:tmpl w:val="CB5056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32547060"/>
    <w:multiLevelType w:val="hybridMultilevel"/>
    <w:tmpl w:val="EA7AFF2C"/>
    <w:lvl w:ilvl="0" w:tplc="0C09000F">
      <w:start w:val="1"/>
      <w:numFmt w:val="decimal"/>
      <w:lvlText w:val="%1."/>
      <w:lvlJc w:val="left"/>
      <w:pPr>
        <w:ind w:left="2520" w:hanging="360"/>
      </w:p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62" w15:restartNumberingAfterBreak="0">
    <w:nsid w:val="330E67E7"/>
    <w:multiLevelType w:val="multilevel"/>
    <w:tmpl w:val="A80C8448"/>
    <w:lvl w:ilvl="0">
      <w:start w:val="1"/>
      <w:numFmt w:val="decimal"/>
      <w:lvlText w:val="%1."/>
      <w:lvlJc w:val="left"/>
      <w:pPr>
        <w:ind w:left="2160" w:hanging="360"/>
      </w:pPr>
    </w:lvl>
    <w:lvl w:ilvl="1">
      <w:start w:val="4"/>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63" w15:restartNumberingAfterBreak="0">
    <w:nsid w:val="33237699"/>
    <w:multiLevelType w:val="hybridMultilevel"/>
    <w:tmpl w:val="37D4131A"/>
    <w:lvl w:ilvl="0" w:tplc="0C09000F">
      <w:start w:val="1"/>
      <w:numFmt w:val="decimal"/>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4" w15:restartNumberingAfterBreak="0">
    <w:nsid w:val="341B3BEE"/>
    <w:multiLevelType w:val="hybridMultilevel"/>
    <w:tmpl w:val="AD82FCF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5" w15:restartNumberingAfterBreak="0">
    <w:nsid w:val="34B96C1F"/>
    <w:multiLevelType w:val="hybridMultilevel"/>
    <w:tmpl w:val="6338CE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363D0BD2"/>
    <w:multiLevelType w:val="multilevel"/>
    <w:tmpl w:val="65CE0E90"/>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7" w15:restartNumberingAfterBreak="0">
    <w:nsid w:val="37AC1067"/>
    <w:multiLevelType w:val="hybridMultilevel"/>
    <w:tmpl w:val="2EEC9DE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37E74D17"/>
    <w:multiLevelType w:val="hybridMultilevel"/>
    <w:tmpl w:val="60D668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383B5C0D"/>
    <w:multiLevelType w:val="hybridMultilevel"/>
    <w:tmpl w:val="2BA852A8"/>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70" w15:restartNumberingAfterBreak="0">
    <w:nsid w:val="38D73DC4"/>
    <w:multiLevelType w:val="hybridMultilevel"/>
    <w:tmpl w:val="0F78E0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38DB7281"/>
    <w:multiLevelType w:val="hybridMultilevel"/>
    <w:tmpl w:val="20C469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396044DD"/>
    <w:multiLevelType w:val="hybridMultilevel"/>
    <w:tmpl w:val="486E303C"/>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3" w15:restartNumberingAfterBreak="0">
    <w:nsid w:val="39B4691E"/>
    <w:multiLevelType w:val="multilevel"/>
    <w:tmpl w:val="45928072"/>
    <w:lvl w:ilvl="0">
      <w:start w:val="8"/>
      <w:numFmt w:val="decimal"/>
      <w:lvlText w:val="%1."/>
      <w:lvlJc w:val="left"/>
      <w:pPr>
        <w:ind w:left="360" w:firstLine="0"/>
      </w:pPr>
      <w:rPr>
        <w:rFonts w:hint="default"/>
        <w:sz w:val="22"/>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4" w15:restartNumberingAfterBreak="0">
    <w:nsid w:val="3A482885"/>
    <w:multiLevelType w:val="hybridMultilevel"/>
    <w:tmpl w:val="81D42F1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3B97597F"/>
    <w:multiLevelType w:val="hybridMultilevel"/>
    <w:tmpl w:val="2E5CDD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3BF022A5"/>
    <w:multiLevelType w:val="multilevel"/>
    <w:tmpl w:val="AD60AABC"/>
    <w:lvl w:ilvl="0">
      <w:start w:val="1"/>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008" w:hanging="1440"/>
      </w:pPr>
      <w:rPr>
        <w:rFonts w:hint="default"/>
      </w:rPr>
    </w:lvl>
    <w:lvl w:ilvl="8">
      <w:start w:val="1"/>
      <w:numFmt w:val="decimal"/>
      <w:lvlText w:val="%1.%2.%3.%4.%5.%6.%7.%8.%9"/>
      <w:lvlJc w:val="left"/>
      <w:pPr>
        <w:ind w:left="11232" w:hanging="1440"/>
      </w:pPr>
      <w:rPr>
        <w:rFonts w:hint="default"/>
      </w:rPr>
    </w:lvl>
  </w:abstractNum>
  <w:abstractNum w:abstractNumId="77" w15:restartNumberingAfterBreak="0">
    <w:nsid w:val="3C0665E9"/>
    <w:multiLevelType w:val="hybridMultilevel"/>
    <w:tmpl w:val="D0E45D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3C3615A3"/>
    <w:multiLevelType w:val="hybridMultilevel"/>
    <w:tmpl w:val="AB4AA692"/>
    <w:lvl w:ilvl="0" w:tplc="0C09000F">
      <w:start w:val="1"/>
      <w:numFmt w:val="decimal"/>
      <w:lvlText w:val="%1."/>
      <w:lvlJc w:val="left"/>
      <w:pPr>
        <w:ind w:left="2164" w:hanging="360"/>
      </w:pPr>
    </w:lvl>
    <w:lvl w:ilvl="1" w:tplc="0C090019">
      <w:start w:val="1"/>
      <w:numFmt w:val="lowerLetter"/>
      <w:lvlText w:val="%2."/>
      <w:lvlJc w:val="left"/>
      <w:pPr>
        <w:ind w:left="2884" w:hanging="360"/>
      </w:pPr>
    </w:lvl>
    <w:lvl w:ilvl="2" w:tplc="0C09001B">
      <w:start w:val="1"/>
      <w:numFmt w:val="lowerRoman"/>
      <w:lvlText w:val="%3."/>
      <w:lvlJc w:val="right"/>
      <w:pPr>
        <w:ind w:left="3604" w:hanging="180"/>
      </w:pPr>
    </w:lvl>
    <w:lvl w:ilvl="3" w:tplc="0C09000F">
      <w:start w:val="1"/>
      <w:numFmt w:val="decimal"/>
      <w:lvlText w:val="%4."/>
      <w:lvlJc w:val="left"/>
      <w:pPr>
        <w:ind w:left="4324" w:hanging="360"/>
      </w:pPr>
    </w:lvl>
    <w:lvl w:ilvl="4" w:tplc="0C090019" w:tentative="1">
      <w:start w:val="1"/>
      <w:numFmt w:val="lowerLetter"/>
      <w:lvlText w:val="%5."/>
      <w:lvlJc w:val="left"/>
      <w:pPr>
        <w:ind w:left="5044" w:hanging="360"/>
      </w:pPr>
    </w:lvl>
    <w:lvl w:ilvl="5" w:tplc="0C09001B" w:tentative="1">
      <w:start w:val="1"/>
      <w:numFmt w:val="lowerRoman"/>
      <w:lvlText w:val="%6."/>
      <w:lvlJc w:val="right"/>
      <w:pPr>
        <w:ind w:left="5764" w:hanging="180"/>
      </w:pPr>
    </w:lvl>
    <w:lvl w:ilvl="6" w:tplc="0C09000F" w:tentative="1">
      <w:start w:val="1"/>
      <w:numFmt w:val="decimal"/>
      <w:lvlText w:val="%7."/>
      <w:lvlJc w:val="left"/>
      <w:pPr>
        <w:ind w:left="6484" w:hanging="360"/>
      </w:pPr>
    </w:lvl>
    <w:lvl w:ilvl="7" w:tplc="0C090019" w:tentative="1">
      <w:start w:val="1"/>
      <w:numFmt w:val="lowerLetter"/>
      <w:lvlText w:val="%8."/>
      <w:lvlJc w:val="left"/>
      <w:pPr>
        <w:ind w:left="7204" w:hanging="360"/>
      </w:pPr>
    </w:lvl>
    <w:lvl w:ilvl="8" w:tplc="0C09001B" w:tentative="1">
      <w:start w:val="1"/>
      <w:numFmt w:val="lowerRoman"/>
      <w:lvlText w:val="%9."/>
      <w:lvlJc w:val="right"/>
      <w:pPr>
        <w:ind w:left="7924" w:hanging="180"/>
      </w:pPr>
    </w:lvl>
  </w:abstractNum>
  <w:abstractNum w:abstractNumId="79" w15:restartNumberingAfterBreak="0">
    <w:nsid w:val="3C7517EF"/>
    <w:multiLevelType w:val="hybridMultilevel"/>
    <w:tmpl w:val="D9B0EDE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3D546ED3"/>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81" w15:restartNumberingAfterBreak="0">
    <w:nsid w:val="3DFE7A40"/>
    <w:multiLevelType w:val="hybridMultilevel"/>
    <w:tmpl w:val="672A527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82" w15:restartNumberingAfterBreak="0">
    <w:nsid w:val="3EBD098E"/>
    <w:multiLevelType w:val="hybridMultilevel"/>
    <w:tmpl w:val="E3F853F8"/>
    <w:lvl w:ilvl="0" w:tplc="AC5E041E">
      <w:start w:val="1"/>
      <w:numFmt w:val="decimal"/>
      <w:lvlText w:val="%1."/>
      <w:lvlJc w:val="left"/>
      <w:pPr>
        <w:ind w:left="1080" w:hanging="360"/>
      </w:pPr>
      <w:rPr>
        <w:b w:val="0"/>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3" w15:restartNumberingAfterBreak="0">
    <w:nsid w:val="3F514F72"/>
    <w:multiLevelType w:val="hybridMultilevel"/>
    <w:tmpl w:val="FD7E91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3F5F5E95"/>
    <w:multiLevelType w:val="hybridMultilevel"/>
    <w:tmpl w:val="8E8863B6"/>
    <w:lvl w:ilvl="0" w:tplc="08CE46BE">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407D3F64"/>
    <w:multiLevelType w:val="hybridMultilevel"/>
    <w:tmpl w:val="56E0252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416F092B"/>
    <w:multiLevelType w:val="hybridMultilevel"/>
    <w:tmpl w:val="6C7A0A2C"/>
    <w:lvl w:ilvl="0" w:tplc="BB40FC8A">
      <w:start w:val="1"/>
      <w:numFmt w:val="decimal"/>
      <w:lvlText w:val="%1."/>
      <w:lvlJc w:val="left"/>
      <w:pPr>
        <w:ind w:left="72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435A17EC"/>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88" w15:restartNumberingAfterBreak="0">
    <w:nsid w:val="436832B9"/>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89" w15:restartNumberingAfterBreak="0">
    <w:nsid w:val="44DD2255"/>
    <w:multiLevelType w:val="hybridMultilevel"/>
    <w:tmpl w:val="7BE69F4A"/>
    <w:lvl w:ilvl="0" w:tplc="0C09000F">
      <w:start w:val="1"/>
      <w:numFmt w:val="decimal"/>
      <w:lvlText w:val="%1."/>
      <w:lvlJc w:val="left"/>
      <w:pPr>
        <w:ind w:left="2160" w:hanging="360"/>
      </w:pPr>
    </w:lvl>
    <w:lvl w:ilvl="1" w:tplc="0C090019">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90" w15:restartNumberingAfterBreak="0">
    <w:nsid w:val="471E06D3"/>
    <w:multiLevelType w:val="multilevel"/>
    <w:tmpl w:val="7930C9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760DFD"/>
    <w:multiLevelType w:val="hybridMultilevel"/>
    <w:tmpl w:val="ACC48ED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49C14691"/>
    <w:multiLevelType w:val="hybridMultilevel"/>
    <w:tmpl w:val="E75A1882"/>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3" w15:restartNumberingAfterBreak="0">
    <w:nsid w:val="4A5B5AB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4C5D4837"/>
    <w:multiLevelType w:val="hybridMultilevel"/>
    <w:tmpl w:val="33245C0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5" w15:restartNumberingAfterBreak="0">
    <w:nsid w:val="4CF22F8A"/>
    <w:multiLevelType w:val="hybridMultilevel"/>
    <w:tmpl w:val="006C6AC8"/>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6" w15:restartNumberingAfterBreak="0">
    <w:nsid w:val="4E6B19FE"/>
    <w:multiLevelType w:val="hybridMultilevel"/>
    <w:tmpl w:val="D438030A"/>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50AE58DD"/>
    <w:multiLevelType w:val="hybridMultilevel"/>
    <w:tmpl w:val="D3A03C6E"/>
    <w:lvl w:ilvl="0" w:tplc="0C09000F">
      <w:start w:val="1"/>
      <w:numFmt w:val="decimal"/>
      <w:lvlText w:val="%1."/>
      <w:lvlJc w:val="left"/>
      <w:pPr>
        <w:ind w:left="720" w:hanging="360"/>
      </w:p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50BC1057"/>
    <w:multiLevelType w:val="hybridMultilevel"/>
    <w:tmpl w:val="2F9CED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51C4166A"/>
    <w:multiLevelType w:val="hybridMultilevel"/>
    <w:tmpl w:val="1FFA200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523512A2"/>
    <w:multiLevelType w:val="hybridMultilevel"/>
    <w:tmpl w:val="672A527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01" w15:restartNumberingAfterBreak="0">
    <w:nsid w:val="52A139DF"/>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52BF2576"/>
    <w:multiLevelType w:val="hybridMultilevel"/>
    <w:tmpl w:val="B4E43862"/>
    <w:lvl w:ilvl="0" w:tplc="0C090001">
      <w:start w:val="1"/>
      <w:numFmt w:val="bullet"/>
      <w:lvlText w:val=""/>
      <w:lvlJc w:val="left"/>
      <w:pPr>
        <w:ind w:left="2160"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start w:val="1"/>
      <w:numFmt w:val="bullet"/>
      <w:lvlText w:val=""/>
      <w:lvlJc w:val="left"/>
      <w:pPr>
        <w:ind w:left="4320" w:hanging="360"/>
      </w:pPr>
      <w:rPr>
        <w:rFonts w:ascii="Symbol" w:hAnsi="Symbol" w:hint="default"/>
      </w:rPr>
    </w:lvl>
    <w:lvl w:ilvl="4" w:tplc="0C090003">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03" w15:restartNumberingAfterBreak="0">
    <w:nsid w:val="53604813"/>
    <w:multiLevelType w:val="hybridMultilevel"/>
    <w:tmpl w:val="840075AC"/>
    <w:lvl w:ilvl="0" w:tplc="0C090001">
      <w:start w:val="1"/>
      <w:numFmt w:val="bullet"/>
      <w:lvlText w:val=""/>
      <w:lvlJc w:val="left"/>
      <w:pPr>
        <w:ind w:left="3960" w:hanging="360"/>
      </w:pPr>
      <w:rPr>
        <w:rFonts w:ascii="Symbol" w:hAnsi="Symbol" w:hint="default"/>
      </w:rPr>
    </w:lvl>
    <w:lvl w:ilvl="1" w:tplc="0C090003" w:tentative="1">
      <w:start w:val="1"/>
      <w:numFmt w:val="bullet"/>
      <w:lvlText w:val="o"/>
      <w:lvlJc w:val="left"/>
      <w:pPr>
        <w:ind w:left="4680" w:hanging="360"/>
      </w:pPr>
      <w:rPr>
        <w:rFonts w:ascii="Courier New" w:hAnsi="Courier New" w:cs="Courier New" w:hint="default"/>
      </w:rPr>
    </w:lvl>
    <w:lvl w:ilvl="2" w:tplc="0C090005" w:tentative="1">
      <w:start w:val="1"/>
      <w:numFmt w:val="bullet"/>
      <w:lvlText w:val=""/>
      <w:lvlJc w:val="left"/>
      <w:pPr>
        <w:ind w:left="5400" w:hanging="360"/>
      </w:pPr>
      <w:rPr>
        <w:rFonts w:ascii="Wingdings" w:hAnsi="Wingdings" w:hint="default"/>
      </w:rPr>
    </w:lvl>
    <w:lvl w:ilvl="3" w:tplc="0C090001" w:tentative="1">
      <w:start w:val="1"/>
      <w:numFmt w:val="bullet"/>
      <w:lvlText w:val=""/>
      <w:lvlJc w:val="left"/>
      <w:pPr>
        <w:ind w:left="6120" w:hanging="360"/>
      </w:pPr>
      <w:rPr>
        <w:rFonts w:ascii="Symbol" w:hAnsi="Symbol" w:hint="default"/>
      </w:rPr>
    </w:lvl>
    <w:lvl w:ilvl="4" w:tplc="0C090003" w:tentative="1">
      <w:start w:val="1"/>
      <w:numFmt w:val="bullet"/>
      <w:lvlText w:val="o"/>
      <w:lvlJc w:val="left"/>
      <w:pPr>
        <w:ind w:left="6840" w:hanging="360"/>
      </w:pPr>
      <w:rPr>
        <w:rFonts w:ascii="Courier New" w:hAnsi="Courier New" w:cs="Courier New" w:hint="default"/>
      </w:rPr>
    </w:lvl>
    <w:lvl w:ilvl="5" w:tplc="0C090005" w:tentative="1">
      <w:start w:val="1"/>
      <w:numFmt w:val="bullet"/>
      <w:lvlText w:val=""/>
      <w:lvlJc w:val="left"/>
      <w:pPr>
        <w:ind w:left="7560" w:hanging="360"/>
      </w:pPr>
      <w:rPr>
        <w:rFonts w:ascii="Wingdings" w:hAnsi="Wingdings" w:hint="default"/>
      </w:rPr>
    </w:lvl>
    <w:lvl w:ilvl="6" w:tplc="0C090001" w:tentative="1">
      <w:start w:val="1"/>
      <w:numFmt w:val="bullet"/>
      <w:lvlText w:val=""/>
      <w:lvlJc w:val="left"/>
      <w:pPr>
        <w:ind w:left="8280" w:hanging="360"/>
      </w:pPr>
      <w:rPr>
        <w:rFonts w:ascii="Symbol" w:hAnsi="Symbol" w:hint="default"/>
      </w:rPr>
    </w:lvl>
    <w:lvl w:ilvl="7" w:tplc="0C090003" w:tentative="1">
      <w:start w:val="1"/>
      <w:numFmt w:val="bullet"/>
      <w:lvlText w:val="o"/>
      <w:lvlJc w:val="left"/>
      <w:pPr>
        <w:ind w:left="9000" w:hanging="360"/>
      </w:pPr>
      <w:rPr>
        <w:rFonts w:ascii="Courier New" w:hAnsi="Courier New" w:cs="Courier New" w:hint="default"/>
      </w:rPr>
    </w:lvl>
    <w:lvl w:ilvl="8" w:tplc="0C090005" w:tentative="1">
      <w:start w:val="1"/>
      <w:numFmt w:val="bullet"/>
      <w:lvlText w:val=""/>
      <w:lvlJc w:val="left"/>
      <w:pPr>
        <w:ind w:left="9720" w:hanging="360"/>
      </w:pPr>
      <w:rPr>
        <w:rFonts w:ascii="Wingdings" w:hAnsi="Wingdings" w:hint="default"/>
      </w:rPr>
    </w:lvl>
  </w:abstractNum>
  <w:abstractNum w:abstractNumId="104" w15:restartNumberingAfterBreak="0">
    <w:nsid w:val="54410D0D"/>
    <w:multiLevelType w:val="hybridMultilevel"/>
    <w:tmpl w:val="D102BD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545338CE"/>
    <w:multiLevelType w:val="hybridMultilevel"/>
    <w:tmpl w:val="E556B6BA"/>
    <w:lvl w:ilvl="0" w:tplc="0C090001">
      <w:start w:val="1"/>
      <w:numFmt w:val="bullet"/>
      <w:lvlText w:val=""/>
      <w:lvlJc w:val="left"/>
      <w:pPr>
        <w:ind w:left="1440" w:hanging="360"/>
      </w:pPr>
      <w:rPr>
        <w:rFonts w:ascii="Symbol" w:hAnsi="Symbol"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6" w15:restartNumberingAfterBreak="0">
    <w:nsid w:val="545F0D0F"/>
    <w:multiLevelType w:val="hybridMultilevel"/>
    <w:tmpl w:val="485C4FDA"/>
    <w:lvl w:ilvl="0" w:tplc="0C09000F">
      <w:start w:val="1"/>
      <w:numFmt w:val="decimal"/>
      <w:lvlText w:val="%1."/>
      <w:lvlJc w:val="left"/>
      <w:pPr>
        <w:ind w:left="2520" w:hanging="360"/>
      </w:p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07" w15:restartNumberingAfterBreak="0">
    <w:nsid w:val="54673E40"/>
    <w:multiLevelType w:val="hybridMultilevel"/>
    <w:tmpl w:val="1A5699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54F756A0"/>
    <w:multiLevelType w:val="hybridMultilevel"/>
    <w:tmpl w:val="D548CE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5536451F"/>
    <w:multiLevelType w:val="hybridMultilevel"/>
    <w:tmpl w:val="FB2A1152"/>
    <w:lvl w:ilvl="0" w:tplc="DE867A68">
      <w:start w:val="1"/>
      <w:numFmt w:val="decimal"/>
      <w:lvlText w:val="%1."/>
      <w:lvlJc w:val="left"/>
      <w:pPr>
        <w:ind w:left="720" w:hanging="360"/>
      </w:pPr>
      <w:rPr>
        <w:rFonts w:asciiTheme="minorHAnsi" w:eastAsiaTheme="minorHAnsi" w:hAnsiTheme="minorHAnsi" w:cstheme="minorBidi"/>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563D3869"/>
    <w:multiLevelType w:val="hybridMultilevel"/>
    <w:tmpl w:val="9BD4A658"/>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59846A37"/>
    <w:multiLevelType w:val="hybridMultilevel"/>
    <w:tmpl w:val="C02830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59ED1251"/>
    <w:multiLevelType w:val="hybridMultilevel"/>
    <w:tmpl w:val="B6D48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5A651C98"/>
    <w:multiLevelType w:val="hybridMultilevel"/>
    <w:tmpl w:val="C2C802AA"/>
    <w:lvl w:ilvl="0" w:tplc="0C090001">
      <w:start w:val="1"/>
      <w:numFmt w:val="bullet"/>
      <w:lvlText w:val=""/>
      <w:lvlJc w:val="left"/>
      <w:pPr>
        <w:ind w:left="1444" w:hanging="360"/>
      </w:pPr>
      <w:rPr>
        <w:rFonts w:ascii="Symbol" w:hAnsi="Symbol" w:hint="default"/>
      </w:rPr>
    </w:lvl>
    <w:lvl w:ilvl="1" w:tplc="0C090003" w:tentative="1">
      <w:start w:val="1"/>
      <w:numFmt w:val="bullet"/>
      <w:lvlText w:val="o"/>
      <w:lvlJc w:val="left"/>
      <w:pPr>
        <w:ind w:left="2164" w:hanging="360"/>
      </w:pPr>
      <w:rPr>
        <w:rFonts w:ascii="Courier New" w:hAnsi="Courier New" w:cs="Courier New" w:hint="default"/>
      </w:rPr>
    </w:lvl>
    <w:lvl w:ilvl="2" w:tplc="0C090005" w:tentative="1">
      <w:start w:val="1"/>
      <w:numFmt w:val="bullet"/>
      <w:lvlText w:val=""/>
      <w:lvlJc w:val="left"/>
      <w:pPr>
        <w:ind w:left="2884" w:hanging="360"/>
      </w:pPr>
      <w:rPr>
        <w:rFonts w:ascii="Wingdings" w:hAnsi="Wingdings" w:hint="default"/>
      </w:rPr>
    </w:lvl>
    <w:lvl w:ilvl="3" w:tplc="0C090001" w:tentative="1">
      <w:start w:val="1"/>
      <w:numFmt w:val="bullet"/>
      <w:lvlText w:val=""/>
      <w:lvlJc w:val="left"/>
      <w:pPr>
        <w:ind w:left="3604" w:hanging="360"/>
      </w:pPr>
      <w:rPr>
        <w:rFonts w:ascii="Symbol" w:hAnsi="Symbol" w:hint="default"/>
      </w:rPr>
    </w:lvl>
    <w:lvl w:ilvl="4" w:tplc="0C090003" w:tentative="1">
      <w:start w:val="1"/>
      <w:numFmt w:val="bullet"/>
      <w:lvlText w:val="o"/>
      <w:lvlJc w:val="left"/>
      <w:pPr>
        <w:ind w:left="4324" w:hanging="360"/>
      </w:pPr>
      <w:rPr>
        <w:rFonts w:ascii="Courier New" w:hAnsi="Courier New" w:cs="Courier New" w:hint="default"/>
      </w:rPr>
    </w:lvl>
    <w:lvl w:ilvl="5" w:tplc="0C090005" w:tentative="1">
      <w:start w:val="1"/>
      <w:numFmt w:val="bullet"/>
      <w:lvlText w:val=""/>
      <w:lvlJc w:val="left"/>
      <w:pPr>
        <w:ind w:left="5044" w:hanging="360"/>
      </w:pPr>
      <w:rPr>
        <w:rFonts w:ascii="Wingdings" w:hAnsi="Wingdings" w:hint="default"/>
      </w:rPr>
    </w:lvl>
    <w:lvl w:ilvl="6" w:tplc="0C090001" w:tentative="1">
      <w:start w:val="1"/>
      <w:numFmt w:val="bullet"/>
      <w:lvlText w:val=""/>
      <w:lvlJc w:val="left"/>
      <w:pPr>
        <w:ind w:left="5764" w:hanging="360"/>
      </w:pPr>
      <w:rPr>
        <w:rFonts w:ascii="Symbol" w:hAnsi="Symbol" w:hint="default"/>
      </w:rPr>
    </w:lvl>
    <w:lvl w:ilvl="7" w:tplc="0C090003" w:tentative="1">
      <w:start w:val="1"/>
      <w:numFmt w:val="bullet"/>
      <w:lvlText w:val="o"/>
      <w:lvlJc w:val="left"/>
      <w:pPr>
        <w:ind w:left="6484" w:hanging="360"/>
      </w:pPr>
      <w:rPr>
        <w:rFonts w:ascii="Courier New" w:hAnsi="Courier New" w:cs="Courier New" w:hint="default"/>
      </w:rPr>
    </w:lvl>
    <w:lvl w:ilvl="8" w:tplc="0C090005" w:tentative="1">
      <w:start w:val="1"/>
      <w:numFmt w:val="bullet"/>
      <w:lvlText w:val=""/>
      <w:lvlJc w:val="left"/>
      <w:pPr>
        <w:ind w:left="7204" w:hanging="360"/>
      </w:pPr>
      <w:rPr>
        <w:rFonts w:ascii="Wingdings" w:hAnsi="Wingdings" w:hint="default"/>
      </w:rPr>
    </w:lvl>
  </w:abstractNum>
  <w:abstractNum w:abstractNumId="114" w15:restartNumberingAfterBreak="0">
    <w:nsid w:val="5AA11E28"/>
    <w:multiLevelType w:val="hybridMultilevel"/>
    <w:tmpl w:val="16AAEEC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5B9A735C"/>
    <w:multiLevelType w:val="hybridMultilevel"/>
    <w:tmpl w:val="3EDC02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5C1D1042"/>
    <w:multiLevelType w:val="multilevel"/>
    <w:tmpl w:val="CB1459E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7" w15:restartNumberingAfterBreak="0">
    <w:nsid w:val="5C32357B"/>
    <w:multiLevelType w:val="hybridMultilevel"/>
    <w:tmpl w:val="D9B0EDE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5D985D88"/>
    <w:multiLevelType w:val="hybridMultilevel"/>
    <w:tmpl w:val="30AA37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5DA96FD9"/>
    <w:multiLevelType w:val="hybridMultilevel"/>
    <w:tmpl w:val="66C054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60E56F43"/>
    <w:multiLevelType w:val="multilevel"/>
    <w:tmpl w:val="7930C9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BB0F80"/>
    <w:multiLevelType w:val="hybridMultilevel"/>
    <w:tmpl w:val="ADA8994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22" w15:restartNumberingAfterBreak="0">
    <w:nsid w:val="626D415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633E7C25"/>
    <w:multiLevelType w:val="hybridMultilevel"/>
    <w:tmpl w:val="A2D06E4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6444478A"/>
    <w:multiLevelType w:val="hybridMultilevel"/>
    <w:tmpl w:val="6C74131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65ED14D1"/>
    <w:multiLevelType w:val="hybridMultilevel"/>
    <w:tmpl w:val="7D14E0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65EF3EFB"/>
    <w:multiLevelType w:val="hybridMultilevel"/>
    <w:tmpl w:val="E79A97D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66C25F74"/>
    <w:multiLevelType w:val="hybridMultilevel"/>
    <w:tmpl w:val="FD7E91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678811BC"/>
    <w:multiLevelType w:val="hybridMultilevel"/>
    <w:tmpl w:val="00A2A3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9" w15:restartNumberingAfterBreak="0">
    <w:nsid w:val="679C1AF1"/>
    <w:multiLevelType w:val="hybridMultilevel"/>
    <w:tmpl w:val="89B450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0" w15:restartNumberingAfterBreak="0">
    <w:nsid w:val="67F74BBC"/>
    <w:multiLevelType w:val="hybridMultilevel"/>
    <w:tmpl w:val="52061DC6"/>
    <w:lvl w:ilvl="0" w:tplc="0C09000F">
      <w:start w:val="1"/>
      <w:numFmt w:val="decimal"/>
      <w:lvlText w:val="%1."/>
      <w:lvlJc w:val="left"/>
      <w:pPr>
        <w:ind w:left="2160" w:hanging="360"/>
      </w:pPr>
    </w:lvl>
    <w:lvl w:ilvl="1" w:tplc="0C090019">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31" w15:restartNumberingAfterBreak="0">
    <w:nsid w:val="69CD3CD5"/>
    <w:multiLevelType w:val="hybridMultilevel"/>
    <w:tmpl w:val="348AF1F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6A9523E9"/>
    <w:multiLevelType w:val="hybridMultilevel"/>
    <w:tmpl w:val="95A2E8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6AF51635"/>
    <w:multiLevelType w:val="hybridMultilevel"/>
    <w:tmpl w:val="2EEC9DE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6B556AD4"/>
    <w:multiLevelType w:val="hybridMultilevel"/>
    <w:tmpl w:val="1D06CEAE"/>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5" w15:restartNumberingAfterBreak="0">
    <w:nsid w:val="6B7666FB"/>
    <w:multiLevelType w:val="hybridMultilevel"/>
    <w:tmpl w:val="01A8C8D2"/>
    <w:lvl w:ilvl="0" w:tplc="0C09000F">
      <w:start w:val="1"/>
      <w:numFmt w:val="decimal"/>
      <w:lvlText w:val="%1."/>
      <w:lvlJc w:val="left"/>
      <w:pPr>
        <w:ind w:left="2880" w:hanging="360"/>
      </w:p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136" w15:restartNumberingAfterBreak="0">
    <w:nsid w:val="6BD10C25"/>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137" w15:restartNumberingAfterBreak="0">
    <w:nsid w:val="6BDB7B48"/>
    <w:multiLevelType w:val="hybridMultilevel"/>
    <w:tmpl w:val="0DE423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6FF258EC"/>
    <w:multiLevelType w:val="multilevel"/>
    <w:tmpl w:val="EA7AFF2C"/>
    <w:lvl w:ilvl="0">
      <w:start w:val="1"/>
      <w:numFmt w:val="decimal"/>
      <w:lvlText w:val="%1."/>
      <w:lvlJc w:val="left"/>
      <w:pPr>
        <w:ind w:left="2520" w:hanging="360"/>
      </w:pPr>
    </w:lvl>
    <w:lvl w:ilvl="1" w:tentative="1">
      <w:start w:val="1"/>
      <w:numFmt w:val="lowerLetter"/>
      <w:lvlText w:val="%2."/>
      <w:lvlJc w:val="left"/>
      <w:pPr>
        <w:ind w:left="3240" w:hanging="360"/>
      </w:pPr>
    </w:lvl>
    <w:lvl w:ilvl="2" w:tentative="1">
      <w:start w:val="1"/>
      <w:numFmt w:val="lowerRoman"/>
      <w:lvlText w:val="%3."/>
      <w:lvlJc w:val="right"/>
      <w:pPr>
        <w:ind w:left="3960" w:hanging="180"/>
      </w:pPr>
    </w:lvl>
    <w:lvl w:ilvl="3" w:tentative="1">
      <w:start w:val="1"/>
      <w:numFmt w:val="decimal"/>
      <w:lvlText w:val="%4."/>
      <w:lvlJc w:val="left"/>
      <w:pPr>
        <w:ind w:left="4680" w:hanging="360"/>
      </w:pPr>
    </w:lvl>
    <w:lvl w:ilvl="4" w:tentative="1">
      <w:start w:val="1"/>
      <w:numFmt w:val="lowerLetter"/>
      <w:lvlText w:val="%5."/>
      <w:lvlJc w:val="left"/>
      <w:pPr>
        <w:ind w:left="5400" w:hanging="360"/>
      </w:pPr>
    </w:lvl>
    <w:lvl w:ilvl="5" w:tentative="1">
      <w:start w:val="1"/>
      <w:numFmt w:val="lowerRoman"/>
      <w:lvlText w:val="%6."/>
      <w:lvlJc w:val="right"/>
      <w:pPr>
        <w:ind w:left="6120" w:hanging="180"/>
      </w:pPr>
    </w:lvl>
    <w:lvl w:ilvl="6" w:tentative="1">
      <w:start w:val="1"/>
      <w:numFmt w:val="decimal"/>
      <w:lvlText w:val="%7."/>
      <w:lvlJc w:val="left"/>
      <w:pPr>
        <w:ind w:left="6840" w:hanging="360"/>
      </w:pPr>
    </w:lvl>
    <w:lvl w:ilvl="7" w:tentative="1">
      <w:start w:val="1"/>
      <w:numFmt w:val="lowerLetter"/>
      <w:lvlText w:val="%8."/>
      <w:lvlJc w:val="left"/>
      <w:pPr>
        <w:ind w:left="7560" w:hanging="360"/>
      </w:pPr>
    </w:lvl>
    <w:lvl w:ilvl="8" w:tentative="1">
      <w:start w:val="1"/>
      <w:numFmt w:val="lowerRoman"/>
      <w:lvlText w:val="%9."/>
      <w:lvlJc w:val="right"/>
      <w:pPr>
        <w:ind w:left="8280" w:hanging="180"/>
      </w:pPr>
    </w:lvl>
  </w:abstractNum>
  <w:abstractNum w:abstractNumId="139" w15:restartNumberingAfterBreak="0">
    <w:nsid w:val="70901C36"/>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140" w15:restartNumberingAfterBreak="0">
    <w:nsid w:val="716C7BC9"/>
    <w:multiLevelType w:val="hybridMultilevel"/>
    <w:tmpl w:val="4768C8B8"/>
    <w:lvl w:ilvl="0" w:tplc="0C09000F">
      <w:start w:val="1"/>
      <w:numFmt w:val="decimal"/>
      <w:lvlText w:val="%1."/>
      <w:lvlJc w:val="left"/>
      <w:pPr>
        <w:ind w:left="2164" w:hanging="360"/>
      </w:pPr>
    </w:lvl>
    <w:lvl w:ilvl="1" w:tplc="0C090019">
      <w:start w:val="1"/>
      <w:numFmt w:val="lowerLetter"/>
      <w:lvlText w:val="%2."/>
      <w:lvlJc w:val="left"/>
      <w:pPr>
        <w:ind w:left="2884" w:hanging="360"/>
      </w:pPr>
    </w:lvl>
    <w:lvl w:ilvl="2" w:tplc="0C09001B">
      <w:start w:val="1"/>
      <w:numFmt w:val="lowerRoman"/>
      <w:lvlText w:val="%3."/>
      <w:lvlJc w:val="right"/>
      <w:pPr>
        <w:ind w:left="3604" w:hanging="180"/>
      </w:pPr>
    </w:lvl>
    <w:lvl w:ilvl="3" w:tplc="0C090001">
      <w:start w:val="1"/>
      <w:numFmt w:val="bullet"/>
      <w:lvlText w:val=""/>
      <w:lvlJc w:val="left"/>
      <w:pPr>
        <w:ind w:left="4324" w:hanging="360"/>
      </w:pPr>
      <w:rPr>
        <w:rFonts w:ascii="Symbol" w:hAnsi="Symbol" w:hint="default"/>
      </w:rPr>
    </w:lvl>
    <w:lvl w:ilvl="4" w:tplc="0C090019" w:tentative="1">
      <w:start w:val="1"/>
      <w:numFmt w:val="lowerLetter"/>
      <w:lvlText w:val="%5."/>
      <w:lvlJc w:val="left"/>
      <w:pPr>
        <w:ind w:left="5044" w:hanging="360"/>
      </w:pPr>
    </w:lvl>
    <w:lvl w:ilvl="5" w:tplc="0C09001B" w:tentative="1">
      <w:start w:val="1"/>
      <w:numFmt w:val="lowerRoman"/>
      <w:lvlText w:val="%6."/>
      <w:lvlJc w:val="right"/>
      <w:pPr>
        <w:ind w:left="5764" w:hanging="180"/>
      </w:pPr>
    </w:lvl>
    <w:lvl w:ilvl="6" w:tplc="0C09000F" w:tentative="1">
      <w:start w:val="1"/>
      <w:numFmt w:val="decimal"/>
      <w:lvlText w:val="%7."/>
      <w:lvlJc w:val="left"/>
      <w:pPr>
        <w:ind w:left="6484" w:hanging="360"/>
      </w:pPr>
    </w:lvl>
    <w:lvl w:ilvl="7" w:tplc="0C090019" w:tentative="1">
      <w:start w:val="1"/>
      <w:numFmt w:val="lowerLetter"/>
      <w:lvlText w:val="%8."/>
      <w:lvlJc w:val="left"/>
      <w:pPr>
        <w:ind w:left="7204" w:hanging="360"/>
      </w:pPr>
    </w:lvl>
    <w:lvl w:ilvl="8" w:tplc="0C09001B" w:tentative="1">
      <w:start w:val="1"/>
      <w:numFmt w:val="lowerRoman"/>
      <w:lvlText w:val="%9."/>
      <w:lvlJc w:val="right"/>
      <w:pPr>
        <w:ind w:left="7924" w:hanging="180"/>
      </w:pPr>
    </w:lvl>
  </w:abstractNum>
  <w:abstractNum w:abstractNumId="141" w15:restartNumberingAfterBreak="0">
    <w:nsid w:val="729759C7"/>
    <w:multiLevelType w:val="hybridMultilevel"/>
    <w:tmpl w:val="A2A290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73420B80"/>
    <w:multiLevelType w:val="hybridMultilevel"/>
    <w:tmpl w:val="9BE8996C"/>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1">
      <w:start w:val="1"/>
      <w:numFmt w:val="bullet"/>
      <w:lvlText w:val=""/>
      <w:lvlJc w:val="left"/>
      <w:pPr>
        <w:ind w:left="4320" w:hanging="360"/>
      </w:pPr>
      <w:rPr>
        <w:rFonts w:ascii="Symbol" w:hAnsi="Symbol" w:hint="default"/>
      </w:r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43" w15:restartNumberingAfterBreak="0">
    <w:nsid w:val="747E55A8"/>
    <w:multiLevelType w:val="hybridMultilevel"/>
    <w:tmpl w:val="940CF9D4"/>
    <w:lvl w:ilvl="0" w:tplc="0C09000F">
      <w:start w:val="1"/>
      <w:numFmt w:val="decimal"/>
      <w:lvlText w:val="%1."/>
      <w:lvlJc w:val="left"/>
      <w:pPr>
        <w:ind w:left="2160" w:hanging="360"/>
      </w:pPr>
    </w:lvl>
    <w:lvl w:ilvl="1" w:tplc="0C090019">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44" w15:restartNumberingAfterBreak="0">
    <w:nsid w:val="74E66909"/>
    <w:multiLevelType w:val="hybridMultilevel"/>
    <w:tmpl w:val="9E5CD5E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75B56675"/>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76A86527"/>
    <w:multiLevelType w:val="hybridMultilevel"/>
    <w:tmpl w:val="9D14A13A"/>
    <w:lvl w:ilvl="0" w:tplc="0C09000F">
      <w:start w:val="1"/>
      <w:numFmt w:val="decimal"/>
      <w:lvlText w:val="%1."/>
      <w:lvlJc w:val="left"/>
      <w:pPr>
        <w:ind w:left="2410" w:hanging="360"/>
      </w:pPr>
    </w:lvl>
    <w:lvl w:ilvl="1" w:tplc="0C090019" w:tentative="1">
      <w:start w:val="1"/>
      <w:numFmt w:val="lowerLetter"/>
      <w:lvlText w:val="%2."/>
      <w:lvlJc w:val="left"/>
      <w:pPr>
        <w:ind w:left="3130" w:hanging="360"/>
      </w:pPr>
    </w:lvl>
    <w:lvl w:ilvl="2" w:tplc="0C09001B" w:tentative="1">
      <w:start w:val="1"/>
      <w:numFmt w:val="lowerRoman"/>
      <w:lvlText w:val="%3."/>
      <w:lvlJc w:val="right"/>
      <w:pPr>
        <w:ind w:left="3850" w:hanging="180"/>
      </w:pPr>
    </w:lvl>
    <w:lvl w:ilvl="3" w:tplc="0C09000F" w:tentative="1">
      <w:start w:val="1"/>
      <w:numFmt w:val="decimal"/>
      <w:lvlText w:val="%4."/>
      <w:lvlJc w:val="left"/>
      <w:pPr>
        <w:ind w:left="4570" w:hanging="360"/>
      </w:pPr>
    </w:lvl>
    <w:lvl w:ilvl="4" w:tplc="0C090019" w:tentative="1">
      <w:start w:val="1"/>
      <w:numFmt w:val="lowerLetter"/>
      <w:lvlText w:val="%5."/>
      <w:lvlJc w:val="left"/>
      <w:pPr>
        <w:ind w:left="5290" w:hanging="360"/>
      </w:pPr>
    </w:lvl>
    <w:lvl w:ilvl="5" w:tplc="0C09001B" w:tentative="1">
      <w:start w:val="1"/>
      <w:numFmt w:val="lowerRoman"/>
      <w:lvlText w:val="%6."/>
      <w:lvlJc w:val="right"/>
      <w:pPr>
        <w:ind w:left="6010" w:hanging="180"/>
      </w:pPr>
    </w:lvl>
    <w:lvl w:ilvl="6" w:tplc="0C09000F" w:tentative="1">
      <w:start w:val="1"/>
      <w:numFmt w:val="decimal"/>
      <w:lvlText w:val="%7."/>
      <w:lvlJc w:val="left"/>
      <w:pPr>
        <w:ind w:left="6730" w:hanging="360"/>
      </w:pPr>
    </w:lvl>
    <w:lvl w:ilvl="7" w:tplc="0C090019" w:tentative="1">
      <w:start w:val="1"/>
      <w:numFmt w:val="lowerLetter"/>
      <w:lvlText w:val="%8."/>
      <w:lvlJc w:val="left"/>
      <w:pPr>
        <w:ind w:left="7450" w:hanging="360"/>
      </w:pPr>
    </w:lvl>
    <w:lvl w:ilvl="8" w:tplc="0C09001B" w:tentative="1">
      <w:start w:val="1"/>
      <w:numFmt w:val="lowerRoman"/>
      <w:lvlText w:val="%9."/>
      <w:lvlJc w:val="right"/>
      <w:pPr>
        <w:ind w:left="8170" w:hanging="180"/>
      </w:pPr>
    </w:lvl>
  </w:abstractNum>
  <w:abstractNum w:abstractNumId="147" w15:restartNumberingAfterBreak="0">
    <w:nsid w:val="77FE2B7C"/>
    <w:multiLevelType w:val="hybridMultilevel"/>
    <w:tmpl w:val="72488F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78760845"/>
    <w:multiLevelType w:val="hybridMultilevel"/>
    <w:tmpl w:val="DA243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9" w15:restartNumberingAfterBreak="0">
    <w:nsid w:val="78B464BC"/>
    <w:multiLevelType w:val="hybridMultilevel"/>
    <w:tmpl w:val="672A527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50" w15:restartNumberingAfterBreak="0">
    <w:nsid w:val="7A3B7679"/>
    <w:multiLevelType w:val="hybridMultilevel"/>
    <w:tmpl w:val="AE18531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1" w15:restartNumberingAfterBreak="0">
    <w:nsid w:val="7C994C36"/>
    <w:multiLevelType w:val="hybridMultilevel"/>
    <w:tmpl w:val="72488F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7CAE6719"/>
    <w:multiLevelType w:val="multilevel"/>
    <w:tmpl w:val="05803EFE"/>
    <w:lvl w:ilvl="0">
      <w:start w:val="1"/>
      <w:numFmt w:val="decimal"/>
      <w:lvlText w:val="%1."/>
      <w:lvlJc w:val="left"/>
      <w:pPr>
        <w:ind w:left="2160" w:hanging="360"/>
      </w:pPr>
    </w:lvl>
    <w:lvl w:ilvl="1">
      <w:start w:val="5"/>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153" w15:restartNumberingAfterBreak="0">
    <w:nsid w:val="7DEF1770"/>
    <w:multiLevelType w:val="multilevel"/>
    <w:tmpl w:val="A8B6FB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4" w15:restartNumberingAfterBreak="0">
    <w:nsid w:val="7E2F34C8"/>
    <w:multiLevelType w:val="hybridMultilevel"/>
    <w:tmpl w:val="38660D80"/>
    <w:lvl w:ilvl="0" w:tplc="0C09000F">
      <w:start w:val="1"/>
      <w:numFmt w:val="decimal"/>
      <w:lvlText w:val="%1."/>
      <w:lvlJc w:val="left"/>
      <w:pPr>
        <w:ind w:left="2880" w:hanging="360"/>
      </w:p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tentative="1">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155" w15:restartNumberingAfterBreak="0">
    <w:nsid w:val="7E3F1655"/>
    <w:multiLevelType w:val="multilevel"/>
    <w:tmpl w:val="F9607D7E"/>
    <w:lvl w:ilvl="0">
      <w:start w:val="1"/>
      <w:numFmt w:val="decimal"/>
      <w:lvlText w:val="%1."/>
      <w:lvlJc w:val="left"/>
      <w:pPr>
        <w:ind w:left="720" w:hanging="360"/>
      </w:pPr>
    </w:lvl>
    <w:lvl w:ilvl="1">
      <w:start w:val="3"/>
      <w:numFmt w:val="decimal"/>
      <w:isLgl/>
      <w:lvlText w:val="%1.%2"/>
      <w:lvlJc w:val="left"/>
      <w:pPr>
        <w:ind w:left="1080" w:hanging="360"/>
      </w:pPr>
      <w:rPr>
        <w:rFonts w:cstheme="minorBidi" w:hint="default"/>
      </w:rPr>
    </w:lvl>
    <w:lvl w:ilvl="2">
      <w:start w:val="1"/>
      <w:numFmt w:val="decimal"/>
      <w:isLgl/>
      <w:lvlText w:val="%1.%2.%3"/>
      <w:lvlJc w:val="left"/>
      <w:pPr>
        <w:ind w:left="1800" w:hanging="720"/>
      </w:pPr>
      <w:rPr>
        <w:rFonts w:cstheme="minorBidi" w:hint="default"/>
      </w:rPr>
    </w:lvl>
    <w:lvl w:ilvl="3">
      <w:start w:val="1"/>
      <w:numFmt w:val="decimal"/>
      <w:isLgl/>
      <w:lvlText w:val="%1.%2.%3.%4"/>
      <w:lvlJc w:val="left"/>
      <w:pPr>
        <w:ind w:left="2160" w:hanging="720"/>
      </w:pPr>
      <w:rPr>
        <w:rFonts w:cstheme="minorBidi" w:hint="default"/>
      </w:rPr>
    </w:lvl>
    <w:lvl w:ilvl="4">
      <w:start w:val="1"/>
      <w:numFmt w:val="decimal"/>
      <w:isLgl/>
      <w:lvlText w:val="%1.%2.%3.%4.%5"/>
      <w:lvlJc w:val="left"/>
      <w:pPr>
        <w:ind w:left="2880" w:hanging="1080"/>
      </w:pPr>
      <w:rPr>
        <w:rFonts w:cstheme="minorBidi" w:hint="default"/>
      </w:rPr>
    </w:lvl>
    <w:lvl w:ilvl="5">
      <w:start w:val="1"/>
      <w:numFmt w:val="decimal"/>
      <w:isLgl/>
      <w:lvlText w:val="%1.%2.%3.%4.%5.%6"/>
      <w:lvlJc w:val="left"/>
      <w:pPr>
        <w:ind w:left="3240" w:hanging="1080"/>
      </w:pPr>
      <w:rPr>
        <w:rFonts w:cstheme="minorBidi" w:hint="default"/>
      </w:rPr>
    </w:lvl>
    <w:lvl w:ilvl="6">
      <w:start w:val="1"/>
      <w:numFmt w:val="decimal"/>
      <w:isLgl/>
      <w:lvlText w:val="%1.%2.%3.%4.%5.%6.%7"/>
      <w:lvlJc w:val="left"/>
      <w:pPr>
        <w:ind w:left="3960" w:hanging="1440"/>
      </w:pPr>
      <w:rPr>
        <w:rFonts w:cstheme="minorBidi" w:hint="default"/>
      </w:rPr>
    </w:lvl>
    <w:lvl w:ilvl="7">
      <w:start w:val="1"/>
      <w:numFmt w:val="decimal"/>
      <w:isLgl/>
      <w:lvlText w:val="%1.%2.%3.%4.%5.%6.%7.%8"/>
      <w:lvlJc w:val="left"/>
      <w:pPr>
        <w:ind w:left="4320" w:hanging="1440"/>
      </w:pPr>
      <w:rPr>
        <w:rFonts w:cstheme="minorBidi" w:hint="default"/>
      </w:rPr>
    </w:lvl>
    <w:lvl w:ilvl="8">
      <w:start w:val="1"/>
      <w:numFmt w:val="decimal"/>
      <w:isLgl/>
      <w:lvlText w:val="%1.%2.%3.%4.%5.%6.%7.%8.%9"/>
      <w:lvlJc w:val="left"/>
      <w:pPr>
        <w:ind w:left="4680" w:hanging="1440"/>
      </w:pPr>
      <w:rPr>
        <w:rFonts w:cstheme="minorBidi" w:hint="default"/>
      </w:rPr>
    </w:lvl>
  </w:abstractNum>
  <w:abstractNum w:abstractNumId="156" w15:restartNumberingAfterBreak="0">
    <w:nsid w:val="7E7071B7"/>
    <w:multiLevelType w:val="multilevel"/>
    <w:tmpl w:val="3FCA822E"/>
    <w:lvl w:ilvl="0">
      <w:start w:val="1"/>
      <w:numFmt w:val="decimal"/>
      <w:lvlText w:val="%1."/>
      <w:lvlJc w:val="left"/>
      <w:pPr>
        <w:ind w:left="25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600" w:hanging="1440"/>
      </w:pPr>
      <w:rPr>
        <w:rFonts w:hint="default"/>
      </w:rPr>
    </w:lvl>
  </w:abstractNum>
  <w:abstractNum w:abstractNumId="157" w15:restartNumberingAfterBreak="0">
    <w:nsid w:val="7E717E91"/>
    <w:multiLevelType w:val="hybridMultilevel"/>
    <w:tmpl w:val="B7A25E6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8" w15:restartNumberingAfterBreak="0">
    <w:nsid w:val="7F0B2462"/>
    <w:multiLevelType w:val="hybridMultilevel"/>
    <w:tmpl w:val="6896E2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7FA51FF5"/>
    <w:multiLevelType w:val="hybridMultilevel"/>
    <w:tmpl w:val="CA22037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2"/>
  </w:num>
  <w:num w:numId="2">
    <w:abstractNumId w:val="37"/>
  </w:num>
  <w:num w:numId="3">
    <w:abstractNumId w:val="90"/>
  </w:num>
  <w:num w:numId="4">
    <w:abstractNumId w:val="36"/>
  </w:num>
  <w:num w:numId="5">
    <w:abstractNumId w:val="101"/>
  </w:num>
  <w:num w:numId="6">
    <w:abstractNumId w:val="157"/>
  </w:num>
  <w:num w:numId="7">
    <w:abstractNumId w:val="129"/>
  </w:num>
  <w:num w:numId="8">
    <w:abstractNumId w:val="15"/>
  </w:num>
  <w:num w:numId="9">
    <w:abstractNumId w:val="112"/>
  </w:num>
  <w:num w:numId="10">
    <w:abstractNumId w:val="60"/>
  </w:num>
  <w:num w:numId="11">
    <w:abstractNumId w:val="159"/>
  </w:num>
  <w:num w:numId="12">
    <w:abstractNumId w:val="24"/>
  </w:num>
  <w:num w:numId="13">
    <w:abstractNumId w:val="109"/>
  </w:num>
  <w:num w:numId="14">
    <w:abstractNumId w:val="14"/>
  </w:num>
  <w:num w:numId="15">
    <w:abstractNumId w:val="131"/>
  </w:num>
  <w:num w:numId="16">
    <w:abstractNumId w:val="76"/>
  </w:num>
  <w:num w:numId="17">
    <w:abstractNumId w:val="153"/>
  </w:num>
  <w:num w:numId="18">
    <w:abstractNumId w:val="65"/>
  </w:num>
  <w:num w:numId="19">
    <w:abstractNumId w:val="66"/>
  </w:num>
  <w:num w:numId="20">
    <w:abstractNumId w:val="116"/>
  </w:num>
  <w:num w:numId="21">
    <w:abstractNumId w:val="47"/>
  </w:num>
  <w:num w:numId="22">
    <w:abstractNumId w:val="113"/>
  </w:num>
  <w:num w:numId="23">
    <w:abstractNumId w:val="128"/>
  </w:num>
  <w:num w:numId="24">
    <w:abstractNumId w:val="96"/>
  </w:num>
  <w:num w:numId="25">
    <w:abstractNumId w:val="145"/>
  </w:num>
  <w:num w:numId="26">
    <w:abstractNumId w:val="93"/>
  </w:num>
  <w:num w:numId="27">
    <w:abstractNumId w:val="82"/>
  </w:num>
  <w:num w:numId="28">
    <w:abstractNumId w:val="155"/>
  </w:num>
  <w:num w:numId="29">
    <w:abstractNumId w:val="10"/>
  </w:num>
  <w:num w:numId="30">
    <w:abstractNumId w:val="118"/>
  </w:num>
  <w:num w:numId="31">
    <w:abstractNumId w:val="78"/>
  </w:num>
  <w:num w:numId="32">
    <w:abstractNumId w:val="106"/>
  </w:num>
  <w:num w:numId="33">
    <w:abstractNumId w:val="130"/>
  </w:num>
  <w:num w:numId="34">
    <w:abstractNumId w:val="154"/>
  </w:num>
  <w:num w:numId="35">
    <w:abstractNumId w:val="20"/>
  </w:num>
  <w:num w:numId="36">
    <w:abstractNumId w:val="50"/>
  </w:num>
  <w:num w:numId="37">
    <w:abstractNumId w:val="5"/>
  </w:num>
  <w:num w:numId="38">
    <w:abstractNumId w:val="92"/>
  </w:num>
  <w:num w:numId="39">
    <w:abstractNumId w:val="72"/>
  </w:num>
  <w:num w:numId="40">
    <w:abstractNumId w:val="27"/>
  </w:num>
  <w:num w:numId="41">
    <w:abstractNumId w:val="95"/>
  </w:num>
  <w:num w:numId="42">
    <w:abstractNumId w:val="146"/>
  </w:num>
  <w:num w:numId="43">
    <w:abstractNumId w:val="69"/>
  </w:num>
  <w:num w:numId="44">
    <w:abstractNumId w:val="53"/>
  </w:num>
  <w:num w:numId="45">
    <w:abstractNumId w:val="100"/>
  </w:num>
  <w:num w:numId="46">
    <w:abstractNumId w:val="81"/>
  </w:num>
  <w:num w:numId="47">
    <w:abstractNumId w:val="149"/>
  </w:num>
  <w:num w:numId="48">
    <w:abstractNumId w:val="1"/>
  </w:num>
  <w:num w:numId="49">
    <w:abstractNumId w:val="54"/>
  </w:num>
  <w:num w:numId="50">
    <w:abstractNumId w:val="140"/>
  </w:num>
  <w:num w:numId="51">
    <w:abstractNumId w:val="0"/>
  </w:num>
  <w:num w:numId="52">
    <w:abstractNumId w:val="142"/>
  </w:num>
  <w:num w:numId="53">
    <w:abstractNumId w:val="143"/>
  </w:num>
  <w:num w:numId="54">
    <w:abstractNumId w:val="61"/>
  </w:num>
  <w:num w:numId="55">
    <w:abstractNumId w:val="62"/>
  </w:num>
  <w:num w:numId="56">
    <w:abstractNumId w:val="152"/>
  </w:num>
  <w:num w:numId="57">
    <w:abstractNumId w:val="135"/>
  </w:num>
  <w:num w:numId="58">
    <w:abstractNumId w:val="89"/>
  </w:num>
  <w:num w:numId="59">
    <w:abstractNumId w:val="51"/>
  </w:num>
  <w:num w:numId="60">
    <w:abstractNumId w:val="63"/>
  </w:num>
  <w:num w:numId="61">
    <w:abstractNumId w:val="23"/>
  </w:num>
  <w:num w:numId="62">
    <w:abstractNumId w:val="80"/>
  </w:num>
  <w:num w:numId="63">
    <w:abstractNumId w:val="102"/>
  </w:num>
  <w:num w:numId="64">
    <w:abstractNumId w:val="138"/>
  </w:num>
  <w:num w:numId="65">
    <w:abstractNumId w:val="3"/>
  </w:num>
  <w:num w:numId="66">
    <w:abstractNumId w:val="88"/>
  </w:num>
  <w:num w:numId="67">
    <w:abstractNumId w:val="156"/>
  </w:num>
  <w:num w:numId="68">
    <w:abstractNumId w:val="87"/>
  </w:num>
  <w:num w:numId="69">
    <w:abstractNumId w:val="13"/>
  </w:num>
  <w:num w:numId="70">
    <w:abstractNumId w:val="139"/>
  </w:num>
  <w:num w:numId="71">
    <w:abstractNumId w:val="136"/>
  </w:num>
  <w:num w:numId="72">
    <w:abstractNumId w:val="103"/>
  </w:num>
  <w:num w:numId="73">
    <w:abstractNumId w:val="120"/>
  </w:num>
  <w:num w:numId="74">
    <w:abstractNumId w:val="41"/>
  </w:num>
  <w:num w:numId="75">
    <w:abstractNumId w:val="73"/>
  </w:num>
  <w:num w:numId="76">
    <w:abstractNumId w:val="110"/>
  </w:num>
  <w:num w:numId="77">
    <w:abstractNumId w:val="46"/>
  </w:num>
  <w:num w:numId="78">
    <w:abstractNumId w:val="84"/>
  </w:num>
  <w:num w:numId="79">
    <w:abstractNumId w:val="11"/>
  </w:num>
  <w:num w:numId="80">
    <w:abstractNumId w:val="121"/>
  </w:num>
  <w:num w:numId="81">
    <w:abstractNumId w:val="21"/>
  </w:num>
  <w:num w:numId="82">
    <w:abstractNumId w:val="124"/>
  </w:num>
  <w:num w:numId="83">
    <w:abstractNumId w:val="22"/>
  </w:num>
  <w:num w:numId="84">
    <w:abstractNumId w:val="148"/>
  </w:num>
  <w:num w:numId="85">
    <w:abstractNumId w:val="25"/>
  </w:num>
  <w:num w:numId="86">
    <w:abstractNumId w:val="59"/>
  </w:num>
  <w:num w:numId="87">
    <w:abstractNumId w:val="32"/>
  </w:num>
  <w:num w:numId="88">
    <w:abstractNumId w:val="39"/>
  </w:num>
  <w:num w:numId="89">
    <w:abstractNumId w:val="150"/>
  </w:num>
  <w:num w:numId="90">
    <w:abstractNumId w:val="114"/>
  </w:num>
  <w:num w:numId="91">
    <w:abstractNumId w:val="99"/>
  </w:num>
  <w:num w:numId="92">
    <w:abstractNumId w:val="125"/>
  </w:num>
  <w:num w:numId="93">
    <w:abstractNumId w:val="91"/>
  </w:num>
  <w:num w:numId="94">
    <w:abstractNumId w:val="126"/>
  </w:num>
  <w:num w:numId="95">
    <w:abstractNumId w:val="19"/>
  </w:num>
  <w:num w:numId="96">
    <w:abstractNumId w:val="44"/>
  </w:num>
  <w:num w:numId="97">
    <w:abstractNumId w:val="18"/>
  </w:num>
  <w:num w:numId="98">
    <w:abstractNumId w:val="122"/>
  </w:num>
  <w:num w:numId="99">
    <w:abstractNumId w:val="35"/>
  </w:num>
  <w:num w:numId="100">
    <w:abstractNumId w:val="42"/>
  </w:num>
  <w:num w:numId="101">
    <w:abstractNumId w:val="9"/>
  </w:num>
  <w:num w:numId="102">
    <w:abstractNumId w:val="8"/>
  </w:num>
  <w:num w:numId="103">
    <w:abstractNumId w:val="26"/>
  </w:num>
  <w:num w:numId="104">
    <w:abstractNumId w:val="33"/>
  </w:num>
  <w:num w:numId="105">
    <w:abstractNumId w:val="55"/>
  </w:num>
  <w:num w:numId="106">
    <w:abstractNumId w:val="85"/>
  </w:num>
  <w:num w:numId="107">
    <w:abstractNumId w:val="48"/>
  </w:num>
  <w:num w:numId="108">
    <w:abstractNumId w:val="68"/>
  </w:num>
  <w:num w:numId="109">
    <w:abstractNumId w:val="40"/>
  </w:num>
  <w:num w:numId="110">
    <w:abstractNumId w:val="97"/>
  </w:num>
  <w:num w:numId="111">
    <w:abstractNumId w:val="144"/>
  </w:num>
  <w:num w:numId="112">
    <w:abstractNumId w:val="74"/>
  </w:num>
  <w:num w:numId="113">
    <w:abstractNumId w:val="134"/>
  </w:num>
  <w:num w:numId="114">
    <w:abstractNumId w:val="4"/>
  </w:num>
  <w:num w:numId="115">
    <w:abstractNumId w:val="83"/>
  </w:num>
  <w:num w:numId="116">
    <w:abstractNumId w:val="127"/>
  </w:num>
  <w:num w:numId="117">
    <w:abstractNumId w:val="86"/>
  </w:num>
  <w:num w:numId="118">
    <w:abstractNumId w:val="105"/>
  </w:num>
  <w:num w:numId="119">
    <w:abstractNumId w:val="31"/>
  </w:num>
  <w:num w:numId="120">
    <w:abstractNumId w:val="28"/>
  </w:num>
  <w:num w:numId="121">
    <w:abstractNumId w:val="137"/>
  </w:num>
  <w:num w:numId="122">
    <w:abstractNumId w:val="94"/>
  </w:num>
  <w:num w:numId="123">
    <w:abstractNumId w:val="75"/>
  </w:num>
  <w:num w:numId="124">
    <w:abstractNumId w:val="43"/>
  </w:num>
  <w:num w:numId="125">
    <w:abstractNumId w:val="49"/>
  </w:num>
  <w:num w:numId="126">
    <w:abstractNumId w:val="45"/>
  </w:num>
  <w:num w:numId="127">
    <w:abstractNumId w:val="123"/>
  </w:num>
  <w:num w:numId="128">
    <w:abstractNumId w:val="64"/>
  </w:num>
  <w:num w:numId="129">
    <w:abstractNumId w:val="34"/>
  </w:num>
  <w:num w:numId="130">
    <w:abstractNumId w:val="151"/>
  </w:num>
  <w:num w:numId="131">
    <w:abstractNumId w:val="147"/>
  </w:num>
  <w:num w:numId="132">
    <w:abstractNumId w:val="115"/>
  </w:num>
  <w:num w:numId="133">
    <w:abstractNumId w:val="111"/>
  </w:num>
  <w:num w:numId="134">
    <w:abstractNumId w:val="2"/>
  </w:num>
  <w:num w:numId="135">
    <w:abstractNumId w:val="56"/>
  </w:num>
  <w:num w:numId="136">
    <w:abstractNumId w:val="38"/>
  </w:num>
  <w:num w:numId="137">
    <w:abstractNumId w:val="12"/>
  </w:num>
  <w:num w:numId="138">
    <w:abstractNumId w:val="70"/>
  </w:num>
  <w:num w:numId="139">
    <w:abstractNumId w:val="58"/>
  </w:num>
  <w:num w:numId="140">
    <w:abstractNumId w:val="119"/>
  </w:num>
  <w:num w:numId="141">
    <w:abstractNumId w:val="141"/>
  </w:num>
  <w:num w:numId="142">
    <w:abstractNumId w:val="107"/>
  </w:num>
  <w:num w:numId="143">
    <w:abstractNumId w:val="57"/>
  </w:num>
  <w:num w:numId="144">
    <w:abstractNumId w:val="104"/>
  </w:num>
  <w:num w:numId="145">
    <w:abstractNumId w:val="71"/>
  </w:num>
  <w:num w:numId="146">
    <w:abstractNumId w:val="17"/>
  </w:num>
  <w:num w:numId="147">
    <w:abstractNumId w:val="158"/>
  </w:num>
  <w:num w:numId="148">
    <w:abstractNumId w:val="29"/>
  </w:num>
  <w:num w:numId="149">
    <w:abstractNumId w:val="30"/>
  </w:num>
  <w:num w:numId="150">
    <w:abstractNumId w:val="79"/>
  </w:num>
  <w:num w:numId="151">
    <w:abstractNumId w:val="117"/>
  </w:num>
  <w:num w:numId="152">
    <w:abstractNumId w:val="52"/>
  </w:num>
  <w:num w:numId="153">
    <w:abstractNumId w:val="7"/>
  </w:num>
  <w:num w:numId="154">
    <w:abstractNumId w:val="98"/>
  </w:num>
  <w:num w:numId="155">
    <w:abstractNumId w:val="6"/>
  </w:num>
  <w:num w:numId="156">
    <w:abstractNumId w:val="16"/>
  </w:num>
  <w:num w:numId="157">
    <w:abstractNumId w:val="108"/>
  </w:num>
  <w:num w:numId="158">
    <w:abstractNumId w:val="67"/>
  </w:num>
  <w:num w:numId="159">
    <w:abstractNumId w:val="133"/>
  </w:num>
  <w:num w:numId="160">
    <w:abstractNumId w:val="77"/>
  </w:num>
  <w:numIdMacAtCleanup w:val="15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remie Giraud">
    <w15:presenceInfo w15:providerId="AD" w15:userId="S-1-5-21-905479342-1514983418-1536837410-325032"/>
  </w15:person>
  <w15:person w15:author="Ashwani Prabhakar">
    <w15:presenceInfo w15:providerId="AD" w15:userId="S-1-5-21-905479342-1514983418-1536837410-5008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revisionView w:markup="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A0C"/>
    <w:rsid w:val="000015F2"/>
    <w:rsid w:val="00004953"/>
    <w:rsid w:val="000057D7"/>
    <w:rsid w:val="00005B5C"/>
    <w:rsid w:val="00011672"/>
    <w:rsid w:val="00022633"/>
    <w:rsid w:val="00023C62"/>
    <w:rsid w:val="0002640E"/>
    <w:rsid w:val="00030CA9"/>
    <w:rsid w:val="000323B0"/>
    <w:rsid w:val="00036EFE"/>
    <w:rsid w:val="00042424"/>
    <w:rsid w:val="00044D21"/>
    <w:rsid w:val="00044DAB"/>
    <w:rsid w:val="00046C50"/>
    <w:rsid w:val="00047646"/>
    <w:rsid w:val="00051133"/>
    <w:rsid w:val="000555DD"/>
    <w:rsid w:val="00057D7D"/>
    <w:rsid w:val="00060A1C"/>
    <w:rsid w:val="00065E58"/>
    <w:rsid w:val="00065FD5"/>
    <w:rsid w:val="0007001D"/>
    <w:rsid w:val="00073AF4"/>
    <w:rsid w:val="00081A1A"/>
    <w:rsid w:val="00082486"/>
    <w:rsid w:val="00092A83"/>
    <w:rsid w:val="00097D56"/>
    <w:rsid w:val="00097EEA"/>
    <w:rsid w:val="000A1919"/>
    <w:rsid w:val="000A5C1F"/>
    <w:rsid w:val="000B2D01"/>
    <w:rsid w:val="000B396A"/>
    <w:rsid w:val="000B7429"/>
    <w:rsid w:val="000C4BBD"/>
    <w:rsid w:val="000C7765"/>
    <w:rsid w:val="000D0B93"/>
    <w:rsid w:val="000D3FAA"/>
    <w:rsid w:val="000D4EC8"/>
    <w:rsid w:val="000D4EDF"/>
    <w:rsid w:val="000D6A0C"/>
    <w:rsid w:val="000E01B7"/>
    <w:rsid w:val="000E4B8C"/>
    <w:rsid w:val="000E680B"/>
    <w:rsid w:val="000F2420"/>
    <w:rsid w:val="000F428E"/>
    <w:rsid w:val="000F43BA"/>
    <w:rsid w:val="00100128"/>
    <w:rsid w:val="0010227E"/>
    <w:rsid w:val="00110D13"/>
    <w:rsid w:val="00111E74"/>
    <w:rsid w:val="00126E42"/>
    <w:rsid w:val="00130E9A"/>
    <w:rsid w:val="00136A7B"/>
    <w:rsid w:val="00137AB4"/>
    <w:rsid w:val="00143433"/>
    <w:rsid w:val="00153EF4"/>
    <w:rsid w:val="001554BD"/>
    <w:rsid w:val="00156E23"/>
    <w:rsid w:val="001630A8"/>
    <w:rsid w:val="001708CD"/>
    <w:rsid w:val="00172B59"/>
    <w:rsid w:val="00173A8A"/>
    <w:rsid w:val="0019212F"/>
    <w:rsid w:val="001939A6"/>
    <w:rsid w:val="00194259"/>
    <w:rsid w:val="00194577"/>
    <w:rsid w:val="00195860"/>
    <w:rsid w:val="001A3EA6"/>
    <w:rsid w:val="001A6884"/>
    <w:rsid w:val="001B1C66"/>
    <w:rsid w:val="001B2B19"/>
    <w:rsid w:val="001B4479"/>
    <w:rsid w:val="001C07A8"/>
    <w:rsid w:val="001C6F66"/>
    <w:rsid w:val="001D09C5"/>
    <w:rsid w:val="001D461E"/>
    <w:rsid w:val="001E130F"/>
    <w:rsid w:val="001E21D9"/>
    <w:rsid w:val="001E46FB"/>
    <w:rsid w:val="001E54C8"/>
    <w:rsid w:val="001E5B62"/>
    <w:rsid w:val="001F7155"/>
    <w:rsid w:val="00204AB4"/>
    <w:rsid w:val="0020664D"/>
    <w:rsid w:val="002073F2"/>
    <w:rsid w:val="002121E0"/>
    <w:rsid w:val="00217125"/>
    <w:rsid w:val="00217652"/>
    <w:rsid w:val="00217AA6"/>
    <w:rsid w:val="00223B22"/>
    <w:rsid w:val="002303B5"/>
    <w:rsid w:val="00237334"/>
    <w:rsid w:val="00240653"/>
    <w:rsid w:val="00240C46"/>
    <w:rsid w:val="00242DDF"/>
    <w:rsid w:val="00244733"/>
    <w:rsid w:val="00247F78"/>
    <w:rsid w:val="00252B82"/>
    <w:rsid w:val="002548FF"/>
    <w:rsid w:val="00267358"/>
    <w:rsid w:val="00270821"/>
    <w:rsid w:val="002719DB"/>
    <w:rsid w:val="00276856"/>
    <w:rsid w:val="00277962"/>
    <w:rsid w:val="002834AE"/>
    <w:rsid w:val="00283D03"/>
    <w:rsid w:val="00285083"/>
    <w:rsid w:val="00286EB1"/>
    <w:rsid w:val="00290168"/>
    <w:rsid w:val="00293DF1"/>
    <w:rsid w:val="00295985"/>
    <w:rsid w:val="002A1CE0"/>
    <w:rsid w:val="002A3DE1"/>
    <w:rsid w:val="002A7C9B"/>
    <w:rsid w:val="002B069F"/>
    <w:rsid w:val="002B093C"/>
    <w:rsid w:val="002B5BCE"/>
    <w:rsid w:val="002B5C4F"/>
    <w:rsid w:val="002C0813"/>
    <w:rsid w:val="002C702F"/>
    <w:rsid w:val="002D28E4"/>
    <w:rsid w:val="002D7799"/>
    <w:rsid w:val="002D7D69"/>
    <w:rsid w:val="002E2653"/>
    <w:rsid w:val="002E2A61"/>
    <w:rsid w:val="002F4086"/>
    <w:rsid w:val="002F5A6E"/>
    <w:rsid w:val="003012A7"/>
    <w:rsid w:val="00301341"/>
    <w:rsid w:val="00301D94"/>
    <w:rsid w:val="0030636C"/>
    <w:rsid w:val="003113D5"/>
    <w:rsid w:val="00311865"/>
    <w:rsid w:val="00317A9F"/>
    <w:rsid w:val="00321200"/>
    <w:rsid w:val="0032233A"/>
    <w:rsid w:val="00323651"/>
    <w:rsid w:val="00324BDA"/>
    <w:rsid w:val="00324E4A"/>
    <w:rsid w:val="003272F3"/>
    <w:rsid w:val="00331CF7"/>
    <w:rsid w:val="00332D0E"/>
    <w:rsid w:val="00333754"/>
    <w:rsid w:val="00337C9D"/>
    <w:rsid w:val="00342A06"/>
    <w:rsid w:val="00342A8E"/>
    <w:rsid w:val="0034393F"/>
    <w:rsid w:val="0034399B"/>
    <w:rsid w:val="00346554"/>
    <w:rsid w:val="003529AA"/>
    <w:rsid w:val="00354D4A"/>
    <w:rsid w:val="00355694"/>
    <w:rsid w:val="003651F2"/>
    <w:rsid w:val="0036565E"/>
    <w:rsid w:val="00374748"/>
    <w:rsid w:val="00374F14"/>
    <w:rsid w:val="00383C2A"/>
    <w:rsid w:val="00384224"/>
    <w:rsid w:val="00385E60"/>
    <w:rsid w:val="00390736"/>
    <w:rsid w:val="00390E52"/>
    <w:rsid w:val="00394B46"/>
    <w:rsid w:val="003A10BF"/>
    <w:rsid w:val="003A22E7"/>
    <w:rsid w:val="003A32F9"/>
    <w:rsid w:val="003B0E92"/>
    <w:rsid w:val="003B48D3"/>
    <w:rsid w:val="003C02C9"/>
    <w:rsid w:val="003D1414"/>
    <w:rsid w:val="003D28AD"/>
    <w:rsid w:val="003D3E24"/>
    <w:rsid w:val="003D41AA"/>
    <w:rsid w:val="003D4538"/>
    <w:rsid w:val="003D5D15"/>
    <w:rsid w:val="003D6535"/>
    <w:rsid w:val="003E32C7"/>
    <w:rsid w:val="003E7120"/>
    <w:rsid w:val="003F3E6F"/>
    <w:rsid w:val="003F3EA9"/>
    <w:rsid w:val="003F73E9"/>
    <w:rsid w:val="0040006C"/>
    <w:rsid w:val="00402667"/>
    <w:rsid w:val="00402F82"/>
    <w:rsid w:val="004075A7"/>
    <w:rsid w:val="00411DE0"/>
    <w:rsid w:val="00420CDF"/>
    <w:rsid w:val="00420D94"/>
    <w:rsid w:val="0042400A"/>
    <w:rsid w:val="004245F4"/>
    <w:rsid w:val="004269CF"/>
    <w:rsid w:val="0042759E"/>
    <w:rsid w:val="004302E3"/>
    <w:rsid w:val="004355DD"/>
    <w:rsid w:val="0043687D"/>
    <w:rsid w:val="004451A2"/>
    <w:rsid w:val="0044633D"/>
    <w:rsid w:val="004505E8"/>
    <w:rsid w:val="00455C0D"/>
    <w:rsid w:val="00457268"/>
    <w:rsid w:val="00460117"/>
    <w:rsid w:val="00461B58"/>
    <w:rsid w:val="00464D57"/>
    <w:rsid w:val="00465226"/>
    <w:rsid w:val="00467EEE"/>
    <w:rsid w:val="0047177D"/>
    <w:rsid w:val="00471EEC"/>
    <w:rsid w:val="00475E1E"/>
    <w:rsid w:val="004765B5"/>
    <w:rsid w:val="00477AF0"/>
    <w:rsid w:val="00480887"/>
    <w:rsid w:val="00480B2C"/>
    <w:rsid w:val="00481908"/>
    <w:rsid w:val="004842A8"/>
    <w:rsid w:val="00484D96"/>
    <w:rsid w:val="00486654"/>
    <w:rsid w:val="00492F8F"/>
    <w:rsid w:val="00496348"/>
    <w:rsid w:val="004A0C47"/>
    <w:rsid w:val="004A520F"/>
    <w:rsid w:val="004B000F"/>
    <w:rsid w:val="004B01E7"/>
    <w:rsid w:val="004B1590"/>
    <w:rsid w:val="004B302C"/>
    <w:rsid w:val="004B6192"/>
    <w:rsid w:val="004B6D3E"/>
    <w:rsid w:val="004C71B1"/>
    <w:rsid w:val="004C77EA"/>
    <w:rsid w:val="004D0FA1"/>
    <w:rsid w:val="004D3CFA"/>
    <w:rsid w:val="004D3D31"/>
    <w:rsid w:val="004D71B2"/>
    <w:rsid w:val="004E1B13"/>
    <w:rsid w:val="004E1D7E"/>
    <w:rsid w:val="004E205D"/>
    <w:rsid w:val="004E3E14"/>
    <w:rsid w:val="004E6F41"/>
    <w:rsid w:val="004F1006"/>
    <w:rsid w:val="004F2250"/>
    <w:rsid w:val="004F3234"/>
    <w:rsid w:val="004F3749"/>
    <w:rsid w:val="004F3B25"/>
    <w:rsid w:val="004F4659"/>
    <w:rsid w:val="004F483D"/>
    <w:rsid w:val="005003F2"/>
    <w:rsid w:val="00510B9E"/>
    <w:rsid w:val="00511589"/>
    <w:rsid w:val="00522188"/>
    <w:rsid w:val="00523C6E"/>
    <w:rsid w:val="00523DB3"/>
    <w:rsid w:val="0052469F"/>
    <w:rsid w:val="005265A3"/>
    <w:rsid w:val="00526A8E"/>
    <w:rsid w:val="00526B6F"/>
    <w:rsid w:val="0053480B"/>
    <w:rsid w:val="00534E9F"/>
    <w:rsid w:val="0053549E"/>
    <w:rsid w:val="0055054B"/>
    <w:rsid w:val="00551B52"/>
    <w:rsid w:val="00556962"/>
    <w:rsid w:val="00556DC2"/>
    <w:rsid w:val="00561A0F"/>
    <w:rsid w:val="00562587"/>
    <w:rsid w:val="00567B02"/>
    <w:rsid w:val="00570FB1"/>
    <w:rsid w:val="0057236E"/>
    <w:rsid w:val="0057381C"/>
    <w:rsid w:val="00574247"/>
    <w:rsid w:val="00575547"/>
    <w:rsid w:val="005773C6"/>
    <w:rsid w:val="00580FB7"/>
    <w:rsid w:val="00586B5B"/>
    <w:rsid w:val="0059016E"/>
    <w:rsid w:val="00590E94"/>
    <w:rsid w:val="00591089"/>
    <w:rsid w:val="00591C52"/>
    <w:rsid w:val="0059468D"/>
    <w:rsid w:val="0059727D"/>
    <w:rsid w:val="005A1E9F"/>
    <w:rsid w:val="005A24BC"/>
    <w:rsid w:val="005A522D"/>
    <w:rsid w:val="005A52A8"/>
    <w:rsid w:val="005A7E00"/>
    <w:rsid w:val="005B1D67"/>
    <w:rsid w:val="005B25C1"/>
    <w:rsid w:val="005B2F80"/>
    <w:rsid w:val="005B4AE9"/>
    <w:rsid w:val="005B6922"/>
    <w:rsid w:val="005C2A0F"/>
    <w:rsid w:val="005C2A29"/>
    <w:rsid w:val="005C40D3"/>
    <w:rsid w:val="005E140B"/>
    <w:rsid w:val="005E208F"/>
    <w:rsid w:val="005E510B"/>
    <w:rsid w:val="005F1105"/>
    <w:rsid w:val="005F1D07"/>
    <w:rsid w:val="005F3BF2"/>
    <w:rsid w:val="005F5030"/>
    <w:rsid w:val="005F7F14"/>
    <w:rsid w:val="006003F9"/>
    <w:rsid w:val="0060187A"/>
    <w:rsid w:val="00602B92"/>
    <w:rsid w:val="00602C7A"/>
    <w:rsid w:val="0060550E"/>
    <w:rsid w:val="00612D0C"/>
    <w:rsid w:val="006172A5"/>
    <w:rsid w:val="006172F1"/>
    <w:rsid w:val="0061786E"/>
    <w:rsid w:val="006217AD"/>
    <w:rsid w:val="006249BC"/>
    <w:rsid w:val="006270F9"/>
    <w:rsid w:val="00630874"/>
    <w:rsid w:val="006355B4"/>
    <w:rsid w:val="00641871"/>
    <w:rsid w:val="00641948"/>
    <w:rsid w:val="00642550"/>
    <w:rsid w:val="0064510C"/>
    <w:rsid w:val="0066105B"/>
    <w:rsid w:val="00663E10"/>
    <w:rsid w:val="00667F0F"/>
    <w:rsid w:val="006725B4"/>
    <w:rsid w:val="006759BB"/>
    <w:rsid w:val="00675C3E"/>
    <w:rsid w:val="006768F1"/>
    <w:rsid w:val="00690CC5"/>
    <w:rsid w:val="00694784"/>
    <w:rsid w:val="0069682D"/>
    <w:rsid w:val="006A0FF7"/>
    <w:rsid w:val="006A25B6"/>
    <w:rsid w:val="006A27F6"/>
    <w:rsid w:val="006A302D"/>
    <w:rsid w:val="006A5FDF"/>
    <w:rsid w:val="006B030F"/>
    <w:rsid w:val="006B28B8"/>
    <w:rsid w:val="006B5E3F"/>
    <w:rsid w:val="006C0A95"/>
    <w:rsid w:val="006C1946"/>
    <w:rsid w:val="006C3B5E"/>
    <w:rsid w:val="006C4E7E"/>
    <w:rsid w:val="006C64E8"/>
    <w:rsid w:val="006D368B"/>
    <w:rsid w:val="006D6553"/>
    <w:rsid w:val="006D6C48"/>
    <w:rsid w:val="006E0CEA"/>
    <w:rsid w:val="006E0D99"/>
    <w:rsid w:val="006E4686"/>
    <w:rsid w:val="006E72E1"/>
    <w:rsid w:val="006F2A0C"/>
    <w:rsid w:val="006F475B"/>
    <w:rsid w:val="006F67F0"/>
    <w:rsid w:val="00701191"/>
    <w:rsid w:val="00701378"/>
    <w:rsid w:val="00703CAD"/>
    <w:rsid w:val="00704FE7"/>
    <w:rsid w:val="00706A2B"/>
    <w:rsid w:val="007143B5"/>
    <w:rsid w:val="007158BC"/>
    <w:rsid w:val="00715C5E"/>
    <w:rsid w:val="00716C27"/>
    <w:rsid w:val="007179B1"/>
    <w:rsid w:val="00717D82"/>
    <w:rsid w:val="00723A89"/>
    <w:rsid w:val="00723E61"/>
    <w:rsid w:val="00731C76"/>
    <w:rsid w:val="007349B0"/>
    <w:rsid w:val="00737A1D"/>
    <w:rsid w:val="00741C19"/>
    <w:rsid w:val="00741E07"/>
    <w:rsid w:val="007441C5"/>
    <w:rsid w:val="00747928"/>
    <w:rsid w:val="00751963"/>
    <w:rsid w:val="00752D00"/>
    <w:rsid w:val="0075309B"/>
    <w:rsid w:val="007555D7"/>
    <w:rsid w:val="00756024"/>
    <w:rsid w:val="00761303"/>
    <w:rsid w:val="00761A95"/>
    <w:rsid w:val="00771D61"/>
    <w:rsid w:val="00773E71"/>
    <w:rsid w:val="00774739"/>
    <w:rsid w:val="00774B2F"/>
    <w:rsid w:val="0077686F"/>
    <w:rsid w:val="00780E75"/>
    <w:rsid w:val="007824DA"/>
    <w:rsid w:val="00784329"/>
    <w:rsid w:val="007844B7"/>
    <w:rsid w:val="00786ABE"/>
    <w:rsid w:val="00796562"/>
    <w:rsid w:val="007A0891"/>
    <w:rsid w:val="007A3A1F"/>
    <w:rsid w:val="007B333A"/>
    <w:rsid w:val="007B4B0B"/>
    <w:rsid w:val="007B5F94"/>
    <w:rsid w:val="007C04D0"/>
    <w:rsid w:val="007C1032"/>
    <w:rsid w:val="007C312C"/>
    <w:rsid w:val="007C36F4"/>
    <w:rsid w:val="007C5EF0"/>
    <w:rsid w:val="007C7D7A"/>
    <w:rsid w:val="007C7F74"/>
    <w:rsid w:val="007D0C55"/>
    <w:rsid w:val="007D11C8"/>
    <w:rsid w:val="007D1E31"/>
    <w:rsid w:val="007D2A24"/>
    <w:rsid w:val="007D3DD5"/>
    <w:rsid w:val="007E0063"/>
    <w:rsid w:val="007E25B7"/>
    <w:rsid w:val="007F2EF4"/>
    <w:rsid w:val="008000A7"/>
    <w:rsid w:val="00802ADE"/>
    <w:rsid w:val="0080791C"/>
    <w:rsid w:val="00820DE8"/>
    <w:rsid w:val="00821C21"/>
    <w:rsid w:val="00830563"/>
    <w:rsid w:val="008309F7"/>
    <w:rsid w:val="00831719"/>
    <w:rsid w:val="00832B6E"/>
    <w:rsid w:val="00833F11"/>
    <w:rsid w:val="0083502E"/>
    <w:rsid w:val="00835583"/>
    <w:rsid w:val="00837C92"/>
    <w:rsid w:val="00837EA8"/>
    <w:rsid w:val="008411CF"/>
    <w:rsid w:val="00843727"/>
    <w:rsid w:val="00843F86"/>
    <w:rsid w:val="0084439A"/>
    <w:rsid w:val="008458DA"/>
    <w:rsid w:val="008539D2"/>
    <w:rsid w:val="008541AA"/>
    <w:rsid w:val="00855502"/>
    <w:rsid w:val="00857F34"/>
    <w:rsid w:val="008602A9"/>
    <w:rsid w:val="00862099"/>
    <w:rsid w:val="00863463"/>
    <w:rsid w:val="008650A4"/>
    <w:rsid w:val="008653F0"/>
    <w:rsid w:val="00865BA3"/>
    <w:rsid w:val="008727E5"/>
    <w:rsid w:val="00872D6D"/>
    <w:rsid w:val="0087338A"/>
    <w:rsid w:val="008762A1"/>
    <w:rsid w:val="00877171"/>
    <w:rsid w:val="008779C3"/>
    <w:rsid w:val="00883481"/>
    <w:rsid w:val="0088790D"/>
    <w:rsid w:val="00887A61"/>
    <w:rsid w:val="0089003D"/>
    <w:rsid w:val="0089179E"/>
    <w:rsid w:val="00893D38"/>
    <w:rsid w:val="00896E18"/>
    <w:rsid w:val="008A09A9"/>
    <w:rsid w:val="008A271A"/>
    <w:rsid w:val="008A3423"/>
    <w:rsid w:val="008B7AB9"/>
    <w:rsid w:val="008C2987"/>
    <w:rsid w:val="008C40E6"/>
    <w:rsid w:val="008C53B3"/>
    <w:rsid w:val="008C5C33"/>
    <w:rsid w:val="008C7168"/>
    <w:rsid w:val="008C7BEA"/>
    <w:rsid w:val="008D5DBC"/>
    <w:rsid w:val="008E0C15"/>
    <w:rsid w:val="008E46F2"/>
    <w:rsid w:val="008E62E0"/>
    <w:rsid w:val="008E71D2"/>
    <w:rsid w:val="008F0275"/>
    <w:rsid w:val="008F0DFD"/>
    <w:rsid w:val="008F179C"/>
    <w:rsid w:val="008F44EF"/>
    <w:rsid w:val="00901F8A"/>
    <w:rsid w:val="00902771"/>
    <w:rsid w:val="00905341"/>
    <w:rsid w:val="00906A7D"/>
    <w:rsid w:val="009130E8"/>
    <w:rsid w:val="00915991"/>
    <w:rsid w:val="00922092"/>
    <w:rsid w:val="00925683"/>
    <w:rsid w:val="0093096E"/>
    <w:rsid w:val="0094048E"/>
    <w:rsid w:val="009404AB"/>
    <w:rsid w:val="00943430"/>
    <w:rsid w:val="0094705A"/>
    <w:rsid w:val="00950560"/>
    <w:rsid w:val="009553F1"/>
    <w:rsid w:val="009579E7"/>
    <w:rsid w:val="00957D31"/>
    <w:rsid w:val="0096281C"/>
    <w:rsid w:val="009712C0"/>
    <w:rsid w:val="00971F1D"/>
    <w:rsid w:val="009759D2"/>
    <w:rsid w:val="00975DB5"/>
    <w:rsid w:val="00983E83"/>
    <w:rsid w:val="00984526"/>
    <w:rsid w:val="0098461D"/>
    <w:rsid w:val="00985DF3"/>
    <w:rsid w:val="009862DA"/>
    <w:rsid w:val="009971CD"/>
    <w:rsid w:val="00997FD2"/>
    <w:rsid w:val="009A0188"/>
    <w:rsid w:val="009A24EB"/>
    <w:rsid w:val="009A5B53"/>
    <w:rsid w:val="009A727A"/>
    <w:rsid w:val="009A7967"/>
    <w:rsid w:val="009B3EF5"/>
    <w:rsid w:val="009C1251"/>
    <w:rsid w:val="009C1EA6"/>
    <w:rsid w:val="009C7448"/>
    <w:rsid w:val="009D1017"/>
    <w:rsid w:val="009D116F"/>
    <w:rsid w:val="009D1FBA"/>
    <w:rsid w:val="009D7078"/>
    <w:rsid w:val="009D73F4"/>
    <w:rsid w:val="009E0E7C"/>
    <w:rsid w:val="009E37C9"/>
    <w:rsid w:val="009E4D57"/>
    <w:rsid w:val="009E5461"/>
    <w:rsid w:val="009E7A66"/>
    <w:rsid w:val="009E7B02"/>
    <w:rsid w:val="009F0575"/>
    <w:rsid w:val="009F4360"/>
    <w:rsid w:val="009F6236"/>
    <w:rsid w:val="00A02CF5"/>
    <w:rsid w:val="00A056A2"/>
    <w:rsid w:val="00A10E4E"/>
    <w:rsid w:val="00A152E1"/>
    <w:rsid w:val="00A15626"/>
    <w:rsid w:val="00A16AD7"/>
    <w:rsid w:val="00A16C01"/>
    <w:rsid w:val="00A23FEE"/>
    <w:rsid w:val="00A24B41"/>
    <w:rsid w:val="00A265F4"/>
    <w:rsid w:val="00A30A8A"/>
    <w:rsid w:val="00A33E9F"/>
    <w:rsid w:val="00A41C37"/>
    <w:rsid w:val="00A45589"/>
    <w:rsid w:val="00A45647"/>
    <w:rsid w:val="00A4663E"/>
    <w:rsid w:val="00A46FCA"/>
    <w:rsid w:val="00A4717E"/>
    <w:rsid w:val="00A5054E"/>
    <w:rsid w:val="00A5224B"/>
    <w:rsid w:val="00A56D9C"/>
    <w:rsid w:val="00A619CA"/>
    <w:rsid w:val="00A65F38"/>
    <w:rsid w:val="00A74E8B"/>
    <w:rsid w:val="00A75A9E"/>
    <w:rsid w:val="00A91B41"/>
    <w:rsid w:val="00A92613"/>
    <w:rsid w:val="00A94559"/>
    <w:rsid w:val="00A9489D"/>
    <w:rsid w:val="00A95913"/>
    <w:rsid w:val="00AA0FD0"/>
    <w:rsid w:val="00AA2D85"/>
    <w:rsid w:val="00AA4678"/>
    <w:rsid w:val="00AB7A37"/>
    <w:rsid w:val="00AC173F"/>
    <w:rsid w:val="00AC1A0E"/>
    <w:rsid w:val="00AC3ABC"/>
    <w:rsid w:val="00AC3ECD"/>
    <w:rsid w:val="00AC72F2"/>
    <w:rsid w:val="00AD1482"/>
    <w:rsid w:val="00AD173B"/>
    <w:rsid w:val="00AD3465"/>
    <w:rsid w:val="00AD66B2"/>
    <w:rsid w:val="00AD7A88"/>
    <w:rsid w:val="00AE3E37"/>
    <w:rsid w:val="00AE5241"/>
    <w:rsid w:val="00AF196F"/>
    <w:rsid w:val="00AF3C14"/>
    <w:rsid w:val="00AF41EE"/>
    <w:rsid w:val="00AF73C7"/>
    <w:rsid w:val="00B00BA9"/>
    <w:rsid w:val="00B01EF0"/>
    <w:rsid w:val="00B02C83"/>
    <w:rsid w:val="00B02F0B"/>
    <w:rsid w:val="00B03930"/>
    <w:rsid w:val="00B0426E"/>
    <w:rsid w:val="00B04274"/>
    <w:rsid w:val="00B04493"/>
    <w:rsid w:val="00B107E1"/>
    <w:rsid w:val="00B1261A"/>
    <w:rsid w:val="00B16473"/>
    <w:rsid w:val="00B20441"/>
    <w:rsid w:val="00B247DB"/>
    <w:rsid w:val="00B27951"/>
    <w:rsid w:val="00B27DE3"/>
    <w:rsid w:val="00B348A4"/>
    <w:rsid w:val="00B360D8"/>
    <w:rsid w:val="00B5400D"/>
    <w:rsid w:val="00B55E44"/>
    <w:rsid w:val="00B57D41"/>
    <w:rsid w:val="00B6029F"/>
    <w:rsid w:val="00B61C0A"/>
    <w:rsid w:val="00B65447"/>
    <w:rsid w:val="00B663F0"/>
    <w:rsid w:val="00B71C71"/>
    <w:rsid w:val="00B7656C"/>
    <w:rsid w:val="00B82688"/>
    <w:rsid w:val="00B85ADB"/>
    <w:rsid w:val="00B8750B"/>
    <w:rsid w:val="00B903A9"/>
    <w:rsid w:val="00B91912"/>
    <w:rsid w:val="00B953A8"/>
    <w:rsid w:val="00B971AB"/>
    <w:rsid w:val="00B97AF1"/>
    <w:rsid w:val="00BA1EF0"/>
    <w:rsid w:val="00BA4887"/>
    <w:rsid w:val="00BA5F64"/>
    <w:rsid w:val="00BA7344"/>
    <w:rsid w:val="00BA791D"/>
    <w:rsid w:val="00BA7F74"/>
    <w:rsid w:val="00BB115D"/>
    <w:rsid w:val="00BB1657"/>
    <w:rsid w:val="00BB40ED"/>
    <w:rsid w:val="00BB56AC"/>
    <w:rsid w:val="00BB64B4"/>
    <w:rsid w:val="00BC1D70"/>
    <w:rsid w:val="00BC4CBA"/>
    <w:rsid w:val="00BC549E"/>
    <w:rsid w:val="00BD154C"/>
    <w:rsid w:val="00BD1CBC"/>
    <w:rsid w:val="00BD3523"/>
    <w:rsid w:val="00BD7600"/>
    <w:rsid w:val="00BE068C"/>
    <w:rsid w:val="00BE1204"/>
    <w:rsid w:val="00BE1C03"/>
    <w:rsid w:val="00BE4212"/>
    <w:rsid w:val="00BF0857"/>
    <w:rsid w:val="00BF0DA0"/>
    <w:rsid w:val="00BF12E7"/>
    <w:rsid w:val="00BF2BD5"/>
    <w:rsid w:val="00BF2C89"/>
    <w:rsid w:val="00BF36F7"/>
    <w:rsid w:val="00C0143A"/>
    <w:rsid w:val="00C05ECF"/>
    <w:rsid w:val="00C06CB2"/>
    <w:rsid w:val="00C06E58"/>
    <w:rsid w:val="00C13D0C"/>
    <w:rsid w:val="00C2505C"/>
    <w:rsid w:val="00C26371"/>
    <w:rsid w:val="00C30133"/>
    <w:rsid w:val="00C30BD9"/>
    <w:rsid w:val="00C31B3C"/>
    <w:rsid w:val="00C330AA"/>
    <w:rsid w:val="00C43483"/>
    <w:rsid w:val="00C54B41"/>
    <w:rsid w:val="00C57CE9"/>
    <w:rsid w:val="00C61BA6"/>
    <w:rsid w:val="00C63AE1"/>
    <w:rsid w:val="00C64F37"/>
    <w:rsid w:val="00C7315A"/>
    <w:rsid w:val="00C74B56"/>
    <w:rsid w:val="00C7584D"/>
    <w:rsid w:val="00C76E93"/>
    <w:rsid w:val="00C904C9"/>
    <w:rsid w:val="00C9268E"/>
    <w:rsid w:val="00C940CB"/>
    <w:rsid w:val="00C94148"/>
    <w:rsid w:val="00CA0F80"/>
    <w:rsid w:val="00CA516A"/>
    <w:rsid w:val="00CA59C9"/>
    <w:rsid w:val="00CA6074"/>
    <w:rsid w:val="00CA7577"/>
    <w:rsid w:val="00CB0C4B"/>
    <w:rsid w:val="00CB13D0"/>
    <w:rsid w:val="00CB2AFB"/>
    <w:rsid w:val="00CB47E9"/>
    <w:rsid w:val="00CB498B"/>
    <w:rsid w:val="00CC00B4"/>
    <w:rsid w:val="00CC117C"/>
    <w:rsid w:val="00CC19AB"/>
    <w:rsid w:val="00CC3FAA"/>
    <w:rsid w:val="00CC5CFF"/>
    <w:rsid w:val="00CC7965"/>
    <w:rsid w:val="00CD5A2D"/>
    <w:rsid w:val="00CD5FAF"/>
    <w:rsid w:val="00CF47CE"/>
    <w:rsid w:val="00D0037B"/>
    <w:rsid w:val="00D07415"/>
    <w:rsid w:val="00D16088"/>
    <w:rsid w:val="00D1633B"/>
    <w:rsid w:val="00D17754"/>
    <w:rsid w:val="00D219B6"/>
    <w:rsid w:val="00D22619"/>
    <w:rsid w:val="00D22C5F"/>
    <w:rsid w:val="00D2318E"/>
    <w:rsid w:val="00D26FE0"/>
    <w:rsid w:val="00D32FB6"/>
    <w:rsid w:val="00D37FC6"/>
    <w:rsid w:val="00D41689"/>
    <w:rsid w:val="00D444A7"/>
    <w:rsid w:val="00D5004A"/>
    <w:rsid w:val="00D564F5"/>
    <w:rsid w:val="00D648F4"/>
    <w:rsid w:val="00D6529D"/>
    <w:rsid w:val="00D65E66"/>
    <w:rsid w:val="00D66DF0"/>
    <w:rsid w:val="00D70839"/>
    <w:rsid w:val="00D75F62"/>
    <w:rsid w:val="00D765AE"/>
    <w:rsid w:val="00D81CEB"/>
    <w:rsid w:val="00D83E27"/>
    <w:rsid w:val="00D84F93"/>
    <w:rsid w:val="00D866BB"/>
    <w:rsid w:val="00D9303A"/>
    <w:rsid w:val="00D9370A"/>
    <w:rsid w:val="00D94D88"/>
    <w:rsid w:val="00D971E0"/>
    <w:rsid w:val="00DA0C5A"/>
    <w:rsid w:val="00DA45B3"/>
    <w:rsid w:val="00DA6D24"/>
    <w:rsid w:val="00DA7058"/>
    <w:rsid w:val="00DB2737"/>
    <w:rsid w:val="00DB37A7"/>
    <w:rsid w:val="00DB3E21"/>
    <w:rsid w:val="00DB6A61"/>
    <w:rsid w:val="00DC6810"/>
    <w:rsid w:val="00DD1140"/>
    <w:rsid w:val="00DD1E47"/>
    <w:rsid w:val="00DD3755"/>
    <w:rsid w:val="00DE1042"/>
    <w:rsid w:val="00DE2B79"/>
    <w:rsid w:val="00DE4303"/>
    <w:rsid w:val="00DE7E31"/>
    <w:rsid w:val="00DF2A52"/>
    <w:rsid w:val="00E05CDC"/>
    <w:rsid w:val="00E06F37"/>
    <w:rsid w:val="00E11CBD"/>
    <w:rsid w:val="00E154DD"/>
    <w:rsid w:val="00E16EB2"/>
    <w:rsid w:val="00E20CC3"/>
    <w:rsid w:val="00E23E47"/>
    <w:rsid w:val="00E26106"/>
    <w:rsid w:val="00E26246"/>
    <w:rsid w:val="00E26BD3"/>
    <w:rsid w:val="00E27628"/>
    <w:rsid w:val="00E30252"/>
    <w:rsid w:val="00E32C41"/>
    <w:rsid w:val="00E3612E"/>
    <w:rsid w:val="00E40A73"/>
    <w:rsid w:val="00E42A00"/>
    <w:rsid w:val="00E51CDB"/>
    <w:rsid w:val="00E5423A"/>
    <w:rsid w:val="00E546ED"/>
    <w:rsid w:val="00E645A5"/>
    <w:rsid w:val="00E733FF"/>
    <w:rsid w:val="00E77DC2"/>
    <w:rsid w:val="00E80DE3"/>
    <w:rsid w:val="00E91A5E"/>
    <w:rsid w:val="00E926A0"/>
    <w:rsid w:val="00E963A2"/>
    <w:rsid w:val="00E96C94"/>
    <w:rsid w:val="00E97A09"/>
    <w:rsid w:val="00EA01A7"/>
    <w:rsid w:val="00EA1C0B"/>
    <w:rsid w:val="00EA5FA3"/>
    <w:rsid w:val="00EA6556"/>
    <w:rsid w:val="00EB02EB"/>
    <w:rsid w:val="00EB2705"/>
    <w:rsid w:val="00EB2B02"/>
    <w:rsid w:val="00EB75D3"/>
    <w:rsid w:val="00EB7D19"/>
    <w:rsid w:val="00EC04CC"/>
    <w:rsid w:val="00EC18AC"/>
    <w:rsid w:val="00EC3DCE"/>
    <w:rsid w:val="00EC61A3"/>
    <w:rsid w:val="00ED11BB"/>
    <w:rsid w:val="00ED3047"/>
    <w:rsid w:val="00ED67F9"/>
    <w:rsid w:val="00EE6B1C"/>
    <w:rsid w:val="00EF0E8A"/>
    <w:rsid w:val="00EF5C52"/>
    <w:rsid w:val="00EF60D0"/>
    <w:rsid w:val="00F005C8"/>
    <w:rsid w:val="00F0136D"/>
    <w:rsid w:val="00F02884"/>
    <w:rsid w:val="00F13143"/>
    <w:rsid w:val="00F13531"/>
    <w:rsid w:val="00F13DF8"/>
    <w:rsid w:val="00F14655"/>
    <w:rsid w:val="00F20422"/>
    <w:rsid w:val="00F20905"/>
    <w:rsid w:val="00F21785"/>
    <w:rsid w:val="00F2261A"/>
    <w:rsid w:val="00F25067"/>
    <w:rsid w:val="00F25215"/>
    <w:rsid w:val="00F267FB"/>
    <w:rsid w:val="00F31DE6"/>
    <w:rsid w:val="00F32881"/>
    <w:rsid w:val="00F32D76"/>
    <w:rsid w:val="00F32FD9"/>
    <w:rsid w:val="00F33509"/>
    <w:rsid w:val="00F33E91"/>
    <w:rsid w:val="00F3490C"/>
    <w:rsid w:val="00F34CB4"/>
    <w:rsid w:val="00F42F1B"/>
    <w:rsid w:val="00F44C8C"/>
    <w:rsid w:val="00F44F8B"/>
    <w:rsid w:val="00F47C98"/>
    <w:rsid w:val="00F54345"/>
    <w:rsid w:val="00F614B2"/>
    <w:rsid w:val="00F6415F"/>
    <w:rsid w:val="00F715B5"/>
    <w:rsid w:val="00F7541B"/>
    <w:rsid w:val="00F75B56"/>
    <w:rsid w:val="00F75F58"/>
    <w:rsid w:val="00F779B5"/>
    <w:rsid w:val="00F84889"/>
    <w:rsid w:val="00F85533"/>
    <w:rsid w:val="00F85B7B"/>
    <w:rsid w:val="00F8719E"/>
    <w:rsid w:val="00F87210"/>
    <w:rsid w:val="00F873AC"/>
    <w:rsid w:val="00F912D9"/>
    <w:rsid w:val="00F9466F"/>
    <w:rsid w:val="00F95B07"/>
    <w:rsid w:val="00FA0FFB"/>
    <w:rsid w:val="00FA70BB"/>
    <w:rsid w:val="00FB3C4A"/>
    <w:rsid w:val="00FB5614"/>
    <w:rsid w:val="00FB6890"/>
    <w:rsid w:val="00FC6C31"/>
    <w:rsid w:val="00FC6E48"/>
    <w:rsid w:val="00FC75E8"/>
    <w:rsid w:val="00FD4FAF"/>
    <w:rsid w:val="00FE2EB9"/>
    <w:rsid w:val="00FE7450"/>
    <w:rsid w:val="00FF09B2"/>
    <w:rsid w:val="00FF1698"/>
    <w:rsid w:val="00FF1FDE"/>
    <w:rsid w:val="00FF5967"/>
    <w:rsid w:val="00FF6287"/>
    <w:rsid w:val="01DC234E"/>
    <w:rsid w:val="06BC12C1"/>
    <w:rsid w:val="12ABB118"/>
    <w:rsid w:val="1A95F15A"/>
    <w:rsid w:val="25274225"/>
    <w:rsid w:val="6904BA73"/>
  </w:rsids>
  <m:mathPr>
    <m:mathFont m:val="Cambria Math"/>
    <m:brkBin m:val="before"/>
    <m:brkBinSub m:val="--"/>
    <m:smallFrac m:val="0"/>
    <m:dispDef/>
    <m:lMargin m:val="7773"/>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6B932"/>
  <w15:chartTrackingRefBased/>
  <w15:docId w15:val="{E05DB5E0-3347-4001-B228-D82B4EAB4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6C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46C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C61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C61A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4360"/>
    <w:pPr>
      <w:ind w:left="720"/>
      <w:contextualSpacing/>
    </w:pPr>
  </w:style>
  <w:style w:type="character" w:styleId="Strong">
    <w:name w:val="Strong"/>
    <w:basedOn w:val="DefaultParagraphFont"/>
    <w:uiPriority w:val="22"/>
    <w:qFormat/>
    <w:rsid w:val="009F4360"/>
    <w:rPr>
      <w:b/>
      <w:bCs/>
    </w:rPr>
  </w:style>
  <w:style w:type="paragraph" w:styleId="NormalWeb">
    <w:name w:val="Normal (Web)"/>
    <w:basedOn w:val="Normal"/>
    <w:uiPriority w:val="99"/>
    <w:semiHidden/>
    <w:unhideWhenUsed/>
    <w:rsid w:val="009F4360"/>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eader">
    <w:name w:val="header"/>
    <w:basedOn w:val="Normal"/>
    <w:link w:val="HeaderChar"/>
    <w:uiPriority w:val="99"/>
    <w:unhideWhenUsed/>
    <w:rsid w:val="005901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16E"/>
  </w:style>
  <w:style w:type="paragraph" w:styleId="Footer">
    <w:name w:val="footer"/>
    <w:basedOn w:val="Normal"/>
    <w:link w:val="FooterChar"/>
    <w:uiPriority w:val="99"/>
    <w:unhideWhenUsed/>
    <w:rsid w:val="005901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16E"/>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B3E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EF5"/>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60A1C"/>
    <w:rPr>
      <w:b/>
      <w:bCs/>
    </w:rPr>
  </w:style>
  <w:style w:type="character" w:customStyle="1" w:styleId="CommentSubjectChar">
    <w:name w:val="Comment Subject Char"/>
    <w:basedOn w:val="CommentTextChar"/>
    <w:link w:val="CommentSubject"/>
    <w:uiPriority w:val="99"/>
    <w:semiHidden/>
    <w:rsid w:val="00060A1C"/>
    <w:rPr>
      <w:b/>
      <w:bCs/>
      <w:sz w:val="20"/>
      <w:szCs w:val="20"/>
    </w:rPr>
  </w:style>
  <w:style w:type="character" w:customStyle="1" w:styleId="Heading1Char">
    <w:name w:val="Heading 1 Char"/>
    <w:basedOn w:val="DefaultParagraphFont"/>
    <w:link w:val="Heading1"/>
    <w:uiPriority w:val="9"/>
    <w:rsid w:val="001C6F6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C6F66"/>
    <w:pPr>
      <w:outlineLvl w:val="9"/>
    </w:pPr>
    <w:rPr>
      <w:lang w:val="en-US"/>
    </w:rPr>
  </w:style>
  <w:style w:type="paragraph" w:styleId="Revision">
    <w:name w:val="Revision"/>
    <w:hidden/>
    <w:uiPriority w:val="99"/>
    <w:semiHidden/>
    <w:rsid w:val="00A75A9E"/>
    <w:pPr>
      <w:spacing w:after="0" w:line="240" w:lineRule="auto"/>
    </w:pPr>
  </w:style>
  <w:style w:type="paragraph" w:styleId="TOC2">
    <w:name w:val="toc 2"/>
    <w:basedOn w:val="Normal"/>
    <w:next w:val="Normal"/>
    <w:autoRedefine/>
    <w:uiPriority w:val="39"/>
    <w:unhideWhenUsed/>
    <w:rsid w:val="0077686F"/>
    <w:pPr>
      <w:tabs>
        <w:tab w:val="right" w:leader="dot" w:pos="9016"/>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6E0CEA"/>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D22619"/>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FF6287"/>
    <w:rPr>
      <w:color w:val="808080"/>
    </w:rPr>
  </w:style>
  <w:style w:type="character" w:styleId="Hyperlink">
    <w:name w:val="Hyperlink"/>
    <w:basedOn w:val="DefaultParagraphFont"/>
    <w:uiPriority w:val="99"/>
    <w:unhideWhenUsed/>
    <w:rsid w:val="00F715B5"/>
    <w:rPr>
      <w:color w:val="0000FF"/>
      <w:u w:val="single"/>
    </w:rPr>
  </w:style>
  <w:style w:type="paragraph" w:styleId="Caption">
    <w:name w:val="caption"/>
    <w:basedOn w:val="Normal"/>
    <w:next w:val="Normal"/>
    <w:uiPriority w:val="35"/>
    <w:unhideWhenUsed/>
    <w:qFormat/>
    <w:rsid w:val="008A271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23A8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C61A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C61A3"/>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9D1017"/>
    <w:rPr>
      <w:color w:val="954F72" w:themeColor="followedHyperlink"/>
      <w:u w:val="single"/>
    </w:rPr>
  </w:style>
  <w:style w:type="paragraph" w:styleId="NoSpacing">
    <w:name w:val="No Spacing"/>
    <w:uiPriority w:val="1"/>
    <w:qFormat/>
    <w:rsid w:val="009D1017"/>
    <w:pPr>
      <w:spacing w:after="0" w:line="240" w:lineRule="auto"/>
    </w:pPr>
  </w:style>
  <w:style w:type="table" w:styleId="TableGridLight">
    <w:name w:val="Grid Table Light"/>
    <w:basedOn w:val="TableNormal"/>
    <w:uiPriority w:val="40"/>
    <w:rsid w:val="008000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8000A7"/>
    <w:pPr>
      <w:spacing w:after="0"/>
    </w:pPr>
  </w:style>
  <w:style w:type="paragraph" w:styleId="FootnoteText">
    <w:name w:val="footnote text"/>
    <w:basedOn w:val="Normal"/>
    <w:link w:val="FootnoteTextChar"/>
    <w:uiPriority w:val="99"/>
    <w:unhideWhenUsed/>
    <w:rsid w:val="00390736"/>
    <w:pPr>
      <w:spacing w:after="0" w:line="240" w:lineRule="auto"/>
    </w:pPr>
    <w:rPr>
      <w:sz w:val="20"/>
      <w:szCs w:val="20"/>
    </w:rPr>
  </w:style>
  <w:style w:type="character" w:customStyle="1" w:styleId="FootnoteTextChar">
    <w:name w:val="Footnote Text Char"/>
    <w:basedOn w:val="DefaultParagraphFont"/>
    <w:link w:val="FootnoteText"/>
    <w:uiPriority w:val="99"/>
    <w:rsid w:val="00390736"/>
    <w:rPr>
      <w:sz w:val="20"/>
      <w:szCs w:val="20"/>
    </w:rPr>
  </w:style>
  <w:style w:type="character" w:styleId="FootnoteReference">
    <w:name w:val="footnote reference"/>
    <w:basedOn w:val="DefaultParagraphFont"/>
    <w:uiPriority w:val="99"/>
    <w:semiHidden/>
    <w:unhideWhenUsed/>
    <w:rsid w:val="00390736"/>
    <w:rPr>
      <w:vertAlign w:val="superscript"/>
    </w:rPr>
  </w:style>
  <w:style w:type="table" w:styleId="PlainTable1">
    <w:name w:val="Plain Table 1"/>
    <w:basedOn w:val="TableNormal"/>
    <w:uiPriority w:val="41"/>
    <w:rsid w:val="008A09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103196">
      <w:bodyDiv w:val="1"/>
      <w:marLeft w:val="0"/>
      <w:marRight w:val="0"/>
      <w:marTop w:val="0"/>
      <w:marBottom w:val="0"/>
      <w:divBdr>
        <w:top w:val="none" w:sz="0" w:space="0" w:color="auto"/>
        <w:left w:val="none" w:sz="0" w:space="0" w:color="auto"/>
        <w:bottom w:val="none" w:sz="0" w:space="0" w:color="auto"/>
        <w:right w:val="none" w:sz="0" w:space="0" w:color="auto"/>
      </w:divBdr>
    </w:div>
    <w:div w:id="142356453">
      <w:bodyDiv w:val="1"/>
      <w:marLeft w:val="0"/>
      <w:marRight w:val="0"/>
      <w:marTop w:val="0"/>
      <w:marBottom w:val="0"/>
      <w:divBdr>
        <w:top w:val="none" w:sz="0" w:space="0" w:color="auto"/>
        <w:left w:val="none" w:sz="0" w:space="0" w:color="auto"/>
        <w:bottom w:val="none" w:sz="0" w:space="0" w:color="auto"/>
        <w:right w:val="none" w:sz="0" w:space="0" w:color="auto"/>
      </w:divBdr>
    </w:div>
    <w:div w:id="220482375">
      <w:bodyDiv w:val="1"/>
      <w:marLeft w:val="0"/>
      <w:marRight w:val="0"/>
      <w:marTop w:val="0"/>
      <w:marBottom w:val="0"/>
      <w:divBdr>
        <w:top w:val="none" w:sz="0" w:space="0" w:color="auto"/>
        <w:left w:val="none" w:sz="0" w:space="0" w:color="auto"/>
        <w:bottom w:val="none" w:sz="0" w:space="0" w:color="auto"/>
        <w:right w:val="none" w:sz="0" w:space="0" w:color="auto"/>
      </w:divBdr>
    </w:div>
    <w:div w:id="243339296">
      <w:bodyDiv w:val="1"/>
      <w:marLeft w:val="0"/>
      <w:marRight w:val="0"/>
      <w:marTop w:val="0"/>
      <w:marBottom w:val="0"/>
      <w:divBdr>
        <w:top w:val="none" w:sz="0" w:space="0" w:color="auto"/>
        <w:left w:val="none" w:sz="0" w:space="0" w:color="auto"/>
        <w:bottom w:val="none" w:sz="0" w:space="0" w:color="auto"/>
        <w:right w:val="none" w:sz="0" w:space="0" w:color="auto"/>
      </w:divBdr>
    </w:div>
    <w:div w:id="260652069">
      <w:bodyDiv w:val="1"/>
      <w:marLeft w:val="0"/>
      <w:marRight w:val="0"/>
      <w:marTop w:val="0"/>
      <w:marBottom w:val="0"/>
      <w:divBdr>
        <w:top w:val="none" w:sz="0" w:space="0" w:color="auto"/>
        <w:left w:val="none" w:sz="0" w:space="0" w:color="auto"/>
        <w:bottom w:val="none" w:sz="0" w:space="0" w:color="auto"/>
        <w:right w:val="none" w:sz="0" w:space="0" w:color="auto"/>
      </w:divBdr>
    </w:div>
    <w:div w:id="266737598">
      <w:bodyDiv w:val="1"/>
      <w:marLeft w:val="0"/>
      <w:marRight w:val="0"/>
      <w:marTop w:val="0"/>
      <w:marBottom w:val="0"/>
      <w:divBdr>
        <w:top w:val="none" w:sz="0" w:space="0" w:color="auto"/>
        <w:left w:val="none" w:sz="0" w:space="0" w:color="auto"/>
        <w:bottom w:val="none" w:sz="0" w:space="0" w:color="auto"/>
        <w:right w:val="none" w:sz="0" w:space="0" w:color="auto"/>
      </w:divBdr>
    </w:div>
    <w:div w:id="285043366">
      <w:bodyDiv w:val="1"/>
      <w:marLeft w:val="0"/>
      <w:marRight w:val="0"/>
      <w:marTop w:val="0"/>
      <w:marBottom w:val="0"/>
      <w:divBdr>
        <w:top w:val="none" w:sz="0" w:space="0" w:color="auto"/>
        <w:left w:val="none" w:sz="0" w:space="0" w:color="auto"/>
        <w:bottom w:val="none" w:sz="0" w:space="0" w:color="auto"/>
        <w:right w:val="none" w:sz="0" w:space="0" w:color="auto"/>
      </w:divBdr>
    </w:div>
    <w:div w:id="344131451">
      <w:bodyDiv w:val="1"/>
      <w:marLeft w:val="0"/>
      <w:marRight w:val="0"/>
      <w:marTop w:val="0"/>
      <w:marBottom w:val="0"/>
      <w:divBdr>
        <w:top w:val="none" w:sz="0" w:space="0" w:color="auto"/>
        <w:left w:val="none" w:sz="0" w:space="0" w:color="auto"/>
        <w:bottom w:val="none" w:sz="0" w:space="0" w:color="auto"/>
        <w:right w:val="none" w:sz="0" w:space="0" w:color="auto"/>
      </w:divBdr>
    </w:div>
    <w:div w:id="375199197">
      <w:bodyDiv w:val="1"/>
      <w:marLeft w:val="0"/>
      <w:marRight w:val="0"/>
      <w:marTop w:val="0"/>
      <w:marBottom w:val="0"/>
      <w:divBdr>
        <w:top w:val="none" w:sz="0" w:space="0" w:color="auto"/>
        <w:left w:val="none" w:sz="0" w:space="0" w:color="auto"/>
        <w:bottom w:val="none" w:sz="0" w:space="0" w:color="auto"/>
        <w:right w:val="none" w:sz="0" w:space="0" w:color="auto"/>
      </w:divBdr>
    </w:div>
    <w:div w:id="523135282">
      <w:bodyDiv w:val="1"/>
      <w:marLeft w:val="0"/>
      <w:marRight w:val="0"/>
      <w:marTop w:val="0"/>
      <w:marBottom w:val="0"/>
      <w:divBdr>
        <w:top w:val="none" w:sz="0" w:space="0" w:color="auto"/>
        <w:left w:val="none" w:sz="0" w:space="0" w:color="auto"/>
        <w:bottom w:val="none" w:sz="0" w:space="0" w:color="auto"/>
        <w:right w:val="none" w:sz="0" w:space="0" w:color="auto"/>
      </w:divBdr>
    </w:div>
    <w:div w:id="533228601">
      <w:bodyDiv w:val="1"/>
      <w:marLeft w:val="0"/>
      <w:marRight w:val="0"/>
      <w:marTop w:val="0"/>
      <w:marBottom w:val="0"/>
      <w:divBdr>
        <w:top w:val="none" w:sz="0" w:space="0" w:color="auto"/>
        <w:left w:val="none" w:sz="0" w:space="0" w:color="auto"/>
        <w:bottom w:val="none" w:sz="0" w:space="0" w:color="auto"/>
        <w:right w:val="none" w:sz="0" w:space="0" w:color="auto"/>
      </w:divBdr>
    </w:div>
    <w:div w:id="615870123">
      <w:bodyDiv w:val="1"/>
      <w:marLeft w:val="0"/>
      <w:marRight w:val="0"/>
      <w:marTop w:val="0"/>
      <w:marBottom w:val="0"/>
      <w:divBdr>
        <w:top w:val="none" w:sz="0" w:space="0" w:color="auto"/>
        <w:left w:val="none" w:sz="0" w:space="0" w:color="auto"/>
        <w:bottom w:val="none" w:sz="0" w:space="0" w:color="auto"/>
        <w:right w:val="none" w:sz="0" w:space="0" w:color="auto"/>
      </w:divBdr>
    </w:div>
    <w:div w:id="697127430">
      <w:bodyDiv w:val="1"/>
      <w:marLeft w:val="0"/>
      <w:marRight w:val="0"/>
      <w:marTop w:val="0"/>
      <w:marBottom w:val="0"/>
      <w:divBdr>
        <w:top w:val="none" w:sz="0" w:space="0" w:color="auto"/>
        <w:left w:val="none" w:sz="0" w:space="0" w:color="auto"/>
        <w:bottom w:val="none" w:sz="0" w:space="0" w:color="auto"/>
        <w:right w:val="none" w:sz="0" w:space="0" w:color="auto"/>
      </w:divBdr>
    </w:div>
    <w:div w:id="705452910">
      <w:bodyDiv w:val="1"/>
      <w:marLeft w:val="0"/>
      <w:marRight w:val="0"/>
      <w:marTop w:val="0"/>
      <w:marBottom w:val="0"/>
      <w:divBdr>
        <w:top w:val="none" w:sz="0" w:space="0" w:color="auto"/>
        <w:left w:val="none" w:sz="0" w:space="0" w:color="auto"/>
        <w:bottom w:val="none" w:sz="0" w:space="0" w:color="auto"/>
        <w:right w:val="none" w:sz="0" w:space="0" w:color="auto"/>
      </w:divBdr>
    </w:div>
    <w:div w:id="758058446">
      <w:bodyDiv w:val="1"/>
      <w:marLeft w:val="0"/>
      <w:marRight w:val="0"/>
      <w:marTop w:val="0"/>
      <w:marBottom w:val="0"/>
      <w:divBdr>
        <w:top w:val="none" w:sz="0" w:space="0" w:color="auto"/>
        <w:left w:val="none" w:sz="0" w:space="0" w:color="auto"/>
        <w:bottom w:val="none" w:sz="0" w:space="0" w:color="auto"/>
        <w:right w:val="none" w:sz="0" w:space="0" w:color="auto"/>
      </w:divBdr>
    </w:div>
    <w:div w:id="772017357">
      <w:bodyDiv w:val="1"/>
      <w:marLeft w:val="0"/>
      <w:marRight w:val="0"/>
      <w:marTop w:val="0"/>
      <w:marBottom w:val="0"/>
      <w:divBdr>
        <w:top w:val="none" w:sz="0" w:space="0" w:color="auto"/>
        <w:left w:val="none" w:sz="0" w:space="0" w:color="auto"/>
        <w:bottom w:val="none" w:sz="0" w:space="0" w:color="auto"/>
        <w:right w:val="none" w:sz="0" w:space="0" w:color="auto"/>
      </w:divBdr>
    </w:div>
    <w:div w:id="785123643">
      <w:bodyDiv w:val="1"/>
      <w:marLeft w:val="0"/>
      <w:marRight w:val="0"/>
      <w:marTop w:val="0"/>
      <w:marBottom w:val="0"/>
      <w:divBdr>
        <w:top w:val="none" w:sz="0" w:space="0" w:color="auto"/>
        <w:left w:val="none" w:sz="0" w:space="0" w:color="auto"/>
        <w:bottom w:val="none" w:sz="0" w:space="0" w:color="auto"/>
        <w:right w:val="none" w:sz="0" w:space="0" w:color="auto"/>
      </w:divBdr>
    </w:div>
    <w:div w:id="801925010">
      <w:bodyDiv w:val="1"/>
      <w:marLeft w:val="0"/>
      <w:marRight w:val="0"/>
      <w:marTop w:val="0"/>
      <w:marBottom w:val="0"/>
      <w:divBdr>
        <w:top w:val="none" w:sz="0" w:space="0" w:color="auto"/>
        <w:left w:val="none" w:sz="0" w:space="0" w:color="auto"/>
        <w:bottom w:val="none" w:sz="0" w:space="0" w:color="auto"/>
        <w:right w:val="none" w:sz="0" w:space="0" w:color="auto"/>
      </w:divBdr>
    </w:div>
    <w:div w:id="803816679">
      <w:bodyDiv w:val="1"/>
      <w:marLeft w:val="0"/>
      <w:marRight w:val="0"/>
      <w:marTop w:val="0"/>
      <w:marBottom w:val="0"/>
      <w:divBdr>
        <w:top w:val="none" w:sz="0" w:space="0" w:color="auto"/>
        <w:left w:val="none" w:sz="0" w:space="0" w:color="auto"/>
        <w:bottom w:val="none" w:sz="0" w:space="0" w:color="auto"/>
        <w:right w:val="none" w:sz="0" w:space="0" w:color="auto"/>
      </w:divBdr>
    </w:div>
    <w:div w:id="813254976">
      <w:bodyDiv w:val="1"/>
      <w:marLeft w:val="0"/>
      <w:marRight w:val="0"/>
      <w:marTop w:val="0"/>
      <w:marBottom w:val="0"/>
      <w:divBdr>
        <w:top w:val="none" w:sz="0" w:space="0" w:color="auto"/>
        <w:left w:val="none" w:sz="0" w:space="0" w:color="auto"/>
        <w:bottom w:val="none" w:sz="0" w:space="0" w:color="auto"/>
        <w:right w:val="none" w:sz="0" w:space="0" w:color="auto"/>
      </w:divBdr>
    </w:div>
    <w:div w:id="828986825">
      <w:bodyDiv w:val="1"/>
      <w:marLeft w:val="0"/>
      <w:marRight w:val="0"/>
      <w:marTop w:val="0"/>
      <w:marBottom w:val="0"/>
      <w:divBdr>
        <w:top w:val="none" w:sz="0" w:space="0" w:color="auto"/>
        <w:left w:val="none" w:sz="0" w:space="0" w:color="auto"/>
        <w:bottom w:val="none" w:sz="0" w:space="0" w:color="auto"/>
        <w:right w:val="none" w:sz="0" w:space="0" w:color="auto"/>
      </w:divBdr>
    </w:div>
    <w:div w:id="849102398">
      <w:bodyDiv w:val="1"/>
      <w:marLeft w:val="0"/>
      <w:marRight w:val="0"/>
      <w:marTop w:val="0"/>
      <w:marBottom w:val="0"/>
      <w:divBdr>
        <w:top w:val="none" w:sz="0" w:space="0" w:color="auto"/>
        <w:left w:val="none" w:sz="0" w:space="0" w:color="auto"/>
        <w:bottom w:val="none" w:sz="0" w:space="0" w:color="auto"/>
        <w:right w:val="none" w:sz="0" w:space="0" w:color="auto"/>
      </w:divBdr>
    </w:div>
    <w:div w:id="849104735">
      <w:bodyDiv w:val="1"/>
      <w:marLeft w:val="0"/>
      <w:marRight w:val="0"/>
      <w:marTop w:val="0"/>
      <w:marBottom w:val="0"/>
      <w:divBdr>
        <w:top w:val="none" w:sz="0" w:space="0" w:color="auto"/>
        <w:left w:val="none" w:sz="0" w:space="0" w:color="auto"/>
        <w:bottom w:val="none" w:sz="0" w:space="0" w:color="auto"/>
        <w:right w:val="none" w:sz="0" w:space="0" w:color="auto"/>
      </w:divBdr>
    </w:div>
    <w:div w:id="913468990">
      <w:bodyDiv w:val="1"/>
      <w:marLeft w:val="0"/>
      <w:marRight w:val="0"/>
      <w:marTop w:val="0"/>
      <w:marBottom w:val="0"/>
      <w:divBdr>
        <w:top w:val="none" w:sz="0" w:space="0" w:color="auto"/>
        <w:left w:val="none" w:sz="0" w:space="0" w:color="auto"/>
        <w:bottom w:val="none" w:sz="0" w:space="0" w:color="auto"/>
        <w:right w:val="none" w:sz="0" w:space="0" w:color="auto"/>
      </w:divBdr>
    </w:div>
    <w:div w:id="952446796">
      <w:bodyDiv w:val="1"/>
      <w:marLeft w:val="0"/>
      <w:marRight w:val="0"/>
      <w:marTop w:val="0"/>
      <w:marBottom w:val="0"/>
      <w:divBdr>
        <w:top w:val="none" w:sz="0" w:space="0" w:color="auto"/>
        <w:left w:val="none" w:sz="0" w:space="0" w:color="auto"/>
        <w:bottom w:val="none" w:sz="0" w:space="0" w:color="auto"/>
        <w:right w:val="none" w:sz="0" w:space="0" w:color="auto"/>
      </w:divBdr>
    </w:div>
    <w:div w:id="1148934157">
      <w:bodyDiv w:val="1"/>
      <w:marLeft w:val="0"/>
      <w:marRight w:val="0"/>
      <w:marTop w:val="0"/>
      <w:marBottom w:val="0"/>
      <w:divBdr>
        <w:top w:val="none" w:sz="0" w:space="0" w:color="auto"/>
        <w:left w:val="none" w:sz="0" w:space="0" w:color="auto"/>
        <w:bottom w:val="none" w:sz="0" w:space="0" w:color="auto"/>
        <w:right w:val="none" w:sz="0" w:space="0" w:color="auto"/>
      </w:divBdr>
    </w:div>
    <w:div w:id="1154487824">
      <w:bodyDiv w:val="1"/>
      <w:marLeft w:val="0"/>
      <w:marRight w:val="0"/>
      <w:marTop w:val="0"/>
      <w:marBottom w:val="0"/>
      <w:divBdr>
        <w:top w:val="none" w:sz="0" w:space="0" w:color="auto"/>
        <w:left w:val="none" w:sz="0" w:space="0" w:color="auto"/>
        <w:bottom w:val="none" w:sz="0" w:space="0" w:color="auto"/>
        <w:right w:val="none" w:sz="0" w:space="0" w:color="auto"/>
      </w:divBdr>
    </w:div>
    <w:div w:id="1167793167">
      <w:bodyDiv w:val="1"/>
      <w:marLeft w:val="0"/>
      <w:marRight w:val="0"/>
      <w:marTop w:val="0"/>
      <w:marBottom w:val="0"/>
      <w:divBdr>
        <w:top w:val="none" w:sz="0" w:space="0" w:color="auto"/>
        <w:left w:val="none" w:sz="0" w:space="0" w:color="auto"/>
        <w:bottom w:val="none" w:sz="0" w:space="0" w:color="auto"/>
        <w:right w:val="none" w:sz="0" w:space="0" w:color="auto"/>
      </w:divBdr>
    </w:div>
    <w:div w:id="1199666078">
      <w:bodyDiv w:val="1"/>
      <w:marLeft w:val="0"/>
      <w:marRight w:val="0"/>
      <w:marTop w:val="0"/>
      <w:marBottom w:val="0"/>
      <w:divBdr>
        <w:top w:val="none" w:sz="0" w:space="0" w:color="auto"/>
        <w:left w:val="none" w:sz="0" w:space="0" w:color="auto"/>
        <w:bottom w:val="none" w:sz="0" w:space="0" w:color="auto"/>
        <w:right w:val="none" w:sz="0" w:space="0" w:color="auto"/>
      </w:divBdr>
    </w:div>
    <w:div w:id="1243024781">
      <w:bodyDiv w:val="1"/>
      <w:marLeft w:val="0"/>
      <w:marRight w:val="0"/>
      <w:marTop w:val="0"/>
      <w:marBottom w:val="0"/>
      <w:divBdr>
        <w:top w:val="none" w:sz="0" w:space="0" w:color="auto"/>
        <w:left w:val="none" w:sz="0" w:space="0" w:color="auto"/>
        <w:bottom w:val="none" w:sz="0" w:space="0" w:color="auto"/>
        <w:right w:val="none" w:sz="0" w:space="0" w:color="auto"/>
      </w:divBdr>
    </w:div>
    <w:div w:id="1247492380">
      <w:bodyDiv w:val="1"/>
      <w:marLeft w:val="0"/>
      <w:marRight w:val="0"/>
      <w:marTop w:val="0"/>
      <w:marBottom w:val="0"/>
      <w:divBdr>
        <w:top w:val="none" w:sz="0" w:space="0" w:color="auto"/>
        <w:left w:val="none" w:sz="0" w:space="0" w:color="auto"/>
        <w:bottom w:val="none" w:sz="0" w:space="0" w:color="auto"/>
        <w:right w:val="none" w:sz="0" w:space="0" w:color="auto"/>
      </w:divBdr>
    </w:div>
    <w:div w:id="1307010336">
      <w:bodyDiv w:val="1"/>
      <w:marLeft w:val="0"/>
      <w:marRight w:val="0"/>
      <w:marTop w:val="0"/>
      <w:marBottom w:val="0"/>
      <w:divBdr>
        <w:top w:val="none" w:sz="0" w:space="0" w:color="auto"/>
        <w:left w:val="none" w:sz="0" w:space="0" w:color="auto"/>
        <w:bottom w:val="none" w:sz="0" w:space="0" w:color="auto"/>
        <w:right w:val="none" w:sz="0" w:space="0" w:color="auto"/>
      </w:divBdr>
    </w:div>
    <w:div w:id="1317487789">
      <w:bodyDiv w:val="1"/>
      <w:marLeft w:val="0"/>
      <w:marRight w:val="0"/>
      <w:marTop w:val="0"/>
      <w:marBottom w:val="0"/>
      <w:divBdr>
        <w:top w:val="none" w:sz="0" w:space="0" w:color="auto"/>
        <w:left w:val="none" w:sz="0" w:space="0" w:color="auto"/>
        <w:bottom w:val="none" w:sz="0" w:space="0" w:color="auto"/>
        <w:right w:val="none" w:sz="0" w:space="0" w:color="auto"/>
      </w:divBdr>
    </w:div>
    <w:div w:id="1324434115">
      <w:bodyDiv w:val="1"/>
      <w:marLeft w:val="0"/>
      <w:marRight w:val="0"/>
      <w:marTop w:val="0"/>
      <w:marBottom w:val="0"/>
      <w:divBdr>
        <w:top w:val="none" w:sz="0" w:space="0" w:color="auto"/>
        <w:left w:val="none" w:sz="0" w:space="0" w:color="auto"/>
        <w:bottom w:val="none" w:sz="0" w:space="0" w:color="auto"/>
        <w:right w:val="none" w:sz="0" w:space="0" w:color="auto"/>
      </w:divBdr>
    </w:div>
    <w:div w:id="1326201124">
      <w:bodyDiv w:val="1"/>
      <w:marLeft w:val="0"/>
      <w:marRight w:val="0"/>
      <w:marTop w:val="0"/>
      <w:marBottom w:val="0"/>
      <w:divBdr>
        <w:top w:val="none" w:sz="0" w:space="0" w:color="auto"/>
        <w:left w:val="none" w:sz="0" w:space="0" w:color="auto"/>
        <w:bottom w:val="none" w:sz="0" w:space="0" w:color="auto"/>
        <w:right w:val="none" w:sz="0" w:space="0" w:color="auto"/>
      </w:divBdr>
    </w:div>
    <w:div w:id="1334383202">
      <w:bodyDiv w:val="1"/>
      <w:marLeft w:val="0"/>
      <w:marRight w:val="0"/>
      <w:marTop w:val="0"/>
      <w:marBottom w:val="0"/>
      <w:divBdr>
        <w:top w:val="none" w:sz="0" w:space="0" w:color="auto"/>
        <w:left w:val="none" w:sz="0" w:space="0" w:color="auto"/>
        <w:bottom w:val="none" w:sz="0" w:space="0" w:color="auto"/>
        <w:right w:val="none" w:sz="0" w:space="0" w:color="auto"/>
      </w:divBdr>
    </w:div>
    <w:div w:id="1343823376">
      <w:bodyDiv w:val="1"/>
      <w:marLeft w:val="0"/>
      <w:marRight w:val="0"/>
      <w:marTop w:val="0"/>
      <w:marBottom w:val="0"/>
      <w:divBdr>
        <w:top w:val="none" w:sz="0" w:space="0" w:color="auto"/>
        <w:left w:val="none" w:sz="0" w:space="0" w:color="auto"/>
        <w:bottom w:val="none" w:sz="0" w:space="0" w:color="auto"/>
        <w:right w:val="none" w:sz="0" w:space="0" w:color="auto"/>
      </w:divBdr>
    </w:div>
    <w:div w:id="1347176583">
      <w:bodyDiv w:val="1"/>
      <w:marLeft w:val="0"/>
      <w:marRight w:val="0"/>
      <w:marTop w:val="0"/>
      <w:marBottom w:val="0"/>
      <w:divBdr>
        <w:top w:val="none" w:sz="0" w:space="0" w:color="auto"/>
        <w:left w:val="none" w:sz="0" w:space="0" w:color="auto"/>
        <w:bottom w:val="none" w:sz="0" w:space="0" w:color="auto"/>
        <w:right w:val="none" w:sz="0" w:space="0" w:color="auto"/>
      </w:divBdr>
    </w:div>
    <w:div w:id="1367440073">
      <w:bodyDiv w:val="1"/>
      <w:marLeft w:val="0"/>
      <w:marRight w:val="0"/>
      <w:marTop w:val="0"/>
      <w:marBottom w:val="0"/>
      <w:divBdr>
        <w:top w:val="none" w:sz="0" w:space="0" w:color="auto"/>
        <w:left w:val="none" w:sz="0" w:space="0" w:color="auto"/>
        <w:bottom w:val="none" w:sz="0" w:space="0" w:color="auto"/>
        <w:right w:val="none" w:sz="0" w:space="0" w:color="auto"/>
      </w:divBdr>
    </w:div>
    <w:div w:id="1378628278">
      <w:bodyDiv w:val="1"/>
      <w:marLeft w:val="0"/>
      <w:marRight w:val="0"/>
      <w:marTop w:val="0"/>
      <w:marBottom w:val="0"/>
      <w:divBdr>
        <w:top w:val="none" w:sz="0" w:space="0" w:color="auto"/>
        <w:left w:val="none" w:sz="0" w:space="0" w:color="auto"/>
        <w:bottom w:val="none" w:sz="0" w:space="0" w:color="auto"/>
        <w:right w:val="none" w:sz="0" w:space="0" w:color="auto"/>
      </w:divBdr>
    </w:div>
    <w:div w:id="1419791183">
      <w:bodyDiv w:val="1"/>
      <w:marLeft w:val="0"/>
      <w:marRight w:val="0"/>
      <w:marTop w:val="0"/>
      <w:marBottom w:val="0"/>
      <w:divBdr>
        <w:top w:val="none" w:sz="0" w:space="0" w:color="auto"/>
        <w:left w:val="none" w:sz="0" w:space="0" w:color="auto"/>
        <w:bottom w:val="none" w:sz="0" w:space="0" w:color="auto"/>
        <w:right w:val="none" w:sz="0" w:space="0" w:color="auto"/>
      </w:divBdr>
    </w:div>
    <w:div w:id="1468737003">
      <w:bodyDiv w:val="1"/>
      <w:marLeft w:val="0"/>
      <w:marRight w:val="0"/>
      <w:marTop w:val="0"/>
      <w:marBottom w:val="0"/>
      <w:divBdr>
        <w:top w:val="none" w:sz="0" w:space="0" w:color="auto"/>
        <w:left w:val="none" w:sz="0" w:space="0" w:color="auto"/>
        <w:bottom w:val="none" w:sz="0" w:space="0" w:color="auto"/>
        <w:right w:val="none" w:sz="0" w:space="0" w:color="auto"/>
      </w:divBdr>
    </w:div>
    <w:div w:id="1494102038">
      <w:bodyDiv w:val="1"/>
      <w:marLeft w:val="0"/>
      <w:marRight w:val="0"/>
      <w:marTop w:val="0"/>
      <w:marBottom w:val="0"/>
      <w:divBdr>
        <w:top w:val="none" w:sz="0" w:space="0" w:color="auto"/>
        <w:left w:val="none" w:sz="0" w:space="0" w:color="auto"/>
        <w:bottom w:val="none" w:sz="0" w:space="0" w:color="auto"/>
        <w:right w:val="none" w:sz="0" w:space="0" w:color="auto"/>
      </w:divBdr>
    </w:div>
    <w:div w:id="1532380899">
      <w:bodyDiv w:val="1"/>
      <w:marLeft w:val="0"/>
      <w:marRight w:val="0"/>
      <w:marTop w:val="0"/>
      <w:marBottom w:val="0"/>
      <w:divBdr>
        <w:top w:val="none" w:sz="0" w:space="0" w:color="auto"/>
        <w:left w:val="none" w:sz="0" w:space="0" w:color="auto"/>
        <w:bottom w:val="none" w:sz="0" w:space="0" w:color="auto"/>
        <w:right w:val="none" w:sz="0" w:space="0" w:color="auto"/>
      </w:divBdr>
    </w:div>
    <w:div w:id="1656184037">
      <w:bodyDiv w:val="1"/>
      <w:marLeft w:val="0"/>
      <w:marRight w:val="0"/>
      <w:marTop w:val="0"/>
      <w:marBottom w:val="0"/>
      <w:divBdr>
        <w:top w:val="none" w:sz="0" w:space="0" w:color="auto"/>
        <w:left w:val="none" w:sz="0" w:space="0" w:color="auto"/>
        <w:bottom w:val="none" w:sz="0" w:space="0" w:color="auto"/>
        <w:right w:val="none" w:sz="0" w:space="0" w:color="auto"/>
      </w:divBdr>
    </w:div>
    <w:div w:id="1670326782">
      <w:bodyDiv w:val="1"/>
      <w:marLeft w:val="0"/>
      <w:marRight w:val="0"/>
      <w:marTop w:val="0"/>
      <w:marBottom w:val="0"/>
      <w:divBdr>
        <w:top w:val="none" w:sz="0" w:space="0" w:color="auto"/>
        <w:left w:val="none" w:sz="0" w:space="0" w:color="auto"/>
        <w:bottom w:val="none" w:sz="0" w:space="0" w:color="auto"/>
        <w:right w:val="none" w:sz="0" w:space="0" w:color="auto"/>
      </w:divBdr>
    </w:div>
    <w:div w:id="1685128107">
      <w:bodyDiv w:val="1"/>
      <w:marLeft w:val="0"/>
      <w:marRight w:val="0"/>
      <w:marTop w:val="0"/>
      <w:marBottom w:val="0"/>
      <w:divBdr>
        <w:top w:val="none" w:sz="0" w:space="0" w:color="auto"/>
        <w:left w:val="none" w:sz="0" w:space="0" w:color="auto"/>
        <w:bottom w:val="none" w:sz="0" w:space="0" w:color="auto"/>
        <w:right w:val="none" w:sz="0" w:space="0" w:color="auto"/>
      </w:divBdr>
    </w:div>
    <w:div w:id="1695157395">
      <w:bodyDiv w:val="1"/>
      <w:marLeft w:val="0"/>
      <w:marRight w:val="0"/>
      <w:marTop w:val="0"/>
      <w:marBottom w:val="0"/>
      <w:divBdr>
        <w:top w:val="none" w:sz="0" w:space="0" w:color="auto"/>
        <w:left w:val="none" w:sz="0" w:space="0" w:color="auto"/>
        <w:bottom w:val="none" w:sz="0" w:space="0" w:color="auto"/>
        <w:right w:val="none" w:sz="0" w:space="0" w:color="auto"/>
      </w:divBdr>
    </w:div>
    <w:div w:id="1764566962">
      <w:bodyDiv w:val="1"/>
      <w:marLeft w:val="0"/>
      <w:marRight w:val="0"/>
      <w:marTop w:val="0"/>
      <w:marBottom w:val="0"/>
      <w:divBdr>
        <w:top w:val="none" w:sz="0" w:space="0" w:color="auto"/>
        <w:left w:val="none" w:sz="0" w:space="0" w:color="auto"/>
        <w:bottom w:val="none" w:sz="0" w:space="0" w:color="auto"/>
        <w:right w:val="none" w:sz="0" w:space="0" w:color="auto"/>
      </w:divBdr>
    </w:div>
    <w:div w:id="1842695890">
      <w:bodyDiv w:val="1"/>
      <w:marLeft w:val="0"/>
      <w:marRight w:val="0"/>
      <w:marTop w:val="0"/>
      <w:marBottom w:val="0"/>
      <w:divBdr>
        <w:top w:val="none" w:sz="0" w:space="0" w:color="auto"/>
        <w:left w:val="none" w:sz="0" w:space="0" w:color="auto"/>
        <w:bottom w:val="none" w:sz="0" w:space="0" w:color="auto"/>
        <w:right w:val="none" w:sz="0" w:space="0" w:color="auto"/>
      </w:divBdr>
    </w:div>
    <w:div w:id="1857891123">
      <w:bodyDiv w:val="1"/>
      <w:marLeft w:val="0"/>
      <w:marRight w:val="0"/>
      <w:marTop w:val="0"/>
      <w:marBottom w:val="0"/>
      <w:divBdr>
        <w:top w:val="none" w:sz="0" w:space="0" w:color="auto"/>
        <w:left w:val="none" w:sz="0" w:space="0" w:color="auto"/>
        <w:bottom w:val="none" w:sz="0" w:space="0" w:color="auto"/>
        <w:right w:val="none" w:sz="0" w:space="0" w:color="auto"/>
      </w:divBdr>
    </w:div>
    <w:div w:id="1859077779">
      <w:bodyDiv w:val="1"/>
      <w:marLeft w:val="0"/>
      <w:marRight w:val="0"/>
      <w:marTop w:val="0"/>
      <w:marBottom w:val="0"/>
      <w:divBdr>
        <w:top w:val="none" w:sz="0" w:space="0" w:color="auto"/>
        <w:left w:val="none" w:sz="0" w:space="0" w:color="auto"/>
        <w:bottom w:val="none" w:sz="0" w:space="0" w:color="auto"/>
        <w:right w:val="none" w:sz="0" w:space="0" w:color="auto"/>
      </w:divBdr>
    </w:div>
    <w:div w:id="1883709400">
      <w:bodyDiv w:val="1"/>
      <w:marLeft w:val="0"/>
      <w:marRight w:val="0"/>
      <w:marTop w:val="0"/>
      <w:marBottom w:val="0"/>
      <w:divBdr>
        <w:top w:val="none" w:sz="0" w:space="0" w:color="auto"/>
        <w:left w:val="none" w:sz="0" w:space="0" w:color="auto"/>
        <w:bottom w:val="none" w:sz="0" w:space="0" w:color="auto"/>
        <w:right w:val="none" w:sz="0" w:space="0" w:color="auto"/>
      </w:divBdr>
    </w:div>
    <w:div w:id="2026635503">
      <w:bodyDiv w:val="1"/>
      <w:marLeft w:val="0"/>
      <w:marRight w:val="0"/>
      <w:marTop w:val="0"/>
      <w:marBottom w:val="0"/>
      <w:divBdr>
        <w:top w:val="none" w:sz="0" w:space="0" w:color="auto"/>
        <w:left w:val="none" w:sz="0" w:space="0" w:color="auto"/>
        <w:bottom w:val="none" w:sz="0" w:space="0" w:color="auto"/>
        <w:right w:val="none" w:sz="0" w:space="0" w:color="auto"/>
      </w:divBdr>
    </w:div>
    <w:div w:id="2049332278">
      <w:bodyDiv w:val="1"/>
      <w:marLeft w:val="0"/>
      <w:marRight w:val="0"/>
      <w:marTop w:val="0"/>
      <w:marBottom w:val="0"/>
      <w:divBdr>
        <w:top w:val="none" w:sz="0" w:space="0" w:color="auto"/>
        <w:left w:val="none" w:sz="0" w:space="0" w:color="auto"/>
        <w:bottom w:val="none" w:sz="0" w:space="0" w:color="auto"/>
        <w:right w:val="none" w:sz="0" w:space="0" w:color="auto"/>
      </w:divBdr>
    </w:div>
    <w:div w:id="2060663099">
      <w:bodyDiv w:val="1"/>
      <w:marLeft w:val="0"/>
      <w:marRight w:val="0"/>
      <w:marTop w:val="0"/>
      <w:marBottom w:val="0"/>
      <w:divBdr>
        <w:top w:val="none" w:sz="0" w:space="0" w:color="auto"/>
        <w:left w:val="none" w:sz="0" w:space="0" w:color="auto"/>
        <w:bottom w:val="none" w:sz="0" w:space="0" w:color="auto"/>
        <w:right w:val="none" w:sz="0" w:space="0" w:color="auto"/>
      </w:divBdr>
    </w:div>
    <w:div w:id="2078698070">
      <w:bodyDiv w:val="1"/>
      <w:marLeft w:val="0"/>
      <w:marRight w:val="0"/>
      <w:marTop w:val="0"/>
      <w:marBottom w:val="0"/>
      <w:divBdr>
        <w:top w:val="none" w:sz="0" w:space="0" w:color="auto"/>
        <w:left w:val="none" w:sz="0" w:space="0" w:color="auto"/>
        <w:bottom w:val="none" w:sz="0" w:space="0" w:color="auto"/>
        <w:right w:val="none" w:sz="0" w:space="0" w:color="auto"/>
      </w:divBdr>
    </w:div>
    <w:div w:id="2124498775">
      <w:bodyDiv w:val="1"/>
      <w:marLeft w:val="0"/>
      <w:marRight w:val="0"/>
      <w:marTop w:val="0"/>
      <w:marBottom w:val="0"/>
      <w:divBdr>
        <w:top w:val="none" w:sz="0" w:space="0" w:color="auto"/>
        <w:left w:val="none" w:sz="0" w:space="0" w:color="auto"/>
        <w:bottom w:val="none" w:sz="0" w:space="0" w:color="auto"/>
        <w:right w:val="none" w:sz="0" w:space="0" w:color="auto"/>
      </w:divBdr>
    </w:div>
    <w:div w:id="213420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opensource.guide/notices/" TargetMode="External"/><Relationship Id="rId2" Type="http://schemas.openxmlformats.org/officeDocument/2006/relationships/image" Target="media/image5.png"/><Relationship Id="rId1" Type="http://schemas.openxmlformats.org/officeDocument/2006/relationships/hyperlink" Target="https://creativecommons.org/licenses/" TargetMode="External"/><Relationship Id="rId6" Type="http://schemas.openxmlformats.org/officeDocument/2006/relationships/image" Target="media/image16.png"/><Relationship Id="rId5" Type="http://schemas.openxmlformats.org/officeDocument/2006/relationships/hyperlink" Target="https://creativecommons.org/licenses/" TargetMode="External"/><Relationship Id="rId4" Type="http://schemas.openxmlformats.org/officeDocument/2006/relationships/hyperlink" Target="https://www.slb.com/who-we-are/terms-of-service"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2.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11/relationships/people" Target="people.xml"/><Relationship Id="R3829d61672694af5"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71006-B1A4-44D0-8DF3-C8E90C4C9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59</Pages>
  <Words>19746</Words>
  <Characters>112556</Characters>
  <Application>Microsoft Office Word</Application>
  <DocSecurity>0</DocSecurity>
  <Lines>937</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Ashwani Prabhakar</dc:creator>
  <cp:keywords/>
  <dc:description/>
  <cp:lastModifiedBy>Jeremie Giraud</cp:lastModifiedBy>
  <cp:revision>66</cp:revision>
  <dcterms:created xsi:type="dcterms:W3CDTF">2019-07-30T08:56:00Z</dcterms:created>
  <dcterms:modified xsi:type="dcterms:W3CDTF">2019-08-27T08:21:00Z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9c3ee167-ad61-3c4b-8260-b47f759834a3</vt:lpwstr>
  </property>
  <property fmtid="{D5CDD505-2E9C-101B-9397-08002B2CF9AE}" pid="4" name="Mendeley Citation Style_1">
    <vt:lpwstr>https://csl.mendeley.com/styles/527298891/geophysics-2</vt:lpwstr>
  </property>
  <property fmtid="{D5CDD505-2E9C-101B-9397-08002B2CF9AE}" pid="5" name="Mendeley Recent Style Id 0_1">
    <vt:lpwstr>http://www.zotero.org/styles/american-geophysical-union</vt:lpwstr>
  </property>
  <property fmtid="{D5CDD505-2E9C-101B-9397-08002B2CF9AE}" pid="6" name="Mendeley Recent Style Name 0_1">
    <vt:lpwstr>American Geophysical Union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http://www.zotero.org/styles/elsevier-harvard</vt:lpwstr>
  </property>
  <property fmtid="{D5CDD505-2E9C-101B-9397-08002B2CF9AE}" pid="16" name="Mendeley Recent Style Name 5_1">
    <vt:lpwstr>Elsevier - Harvard (with titles)</vt:lpwstr>
  </property>
  <property fmtid="{D5CDD505-2E9C-101B-9397-08002B2CF9AE}" pid="17" name="Mendeley Recent Style Id 6_1">
    <vt:lpwstr>https://csl.mendeley.com/styles/527298891/geophysics-2</vt:lpwstr>
  </property>
  <property fmtid="{D5CDD505-2E9C-101B-9397-08002B2CF9AE}" pid="18" name="Mendeley Recent Style Name 6_1">
    <vt:lpwstr>Geophysics - Jérémie Giraud</vt:lpwstr>
  </property>
  <property fmtid="{D5CDD505-2E9C-101B-9397-08002B2CF9AE}" pid="19" name="Mendeley Recent Style Id 7_1">
    <vt:lpwstr>http://www.zotero.org/styles/journal-of-applied-geophysics</vt:lpwstr>
  </property>
  <property fmtid="{D5CDD505-2E9C-101B-9397-08002B2CF9AE}" pid="20" name="Mendeley Recent Style Name 7_1">
    <vt:lpwstr>Journal of Applied Geophysics</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y fmtid="{D5CDD505-2E9C-101B-9397-08002B2CF9AE}" pid="25" name="EquationNumberFormat">
    <vt:lpwstr>EquationNumberOnly</vt:lpwstr>
  </property>
</Properties>
</file>